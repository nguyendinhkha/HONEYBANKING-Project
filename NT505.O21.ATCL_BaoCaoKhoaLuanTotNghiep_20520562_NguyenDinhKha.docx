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B8DB1D3" w14:textId="77777777" w:rsidR="0045053A" w:rsidRPr="0028570F" w:rsidRDefault="0045053A" w:rsidP="00745672">
      <w:pPr>
        <w:jc w:val="center"/>
        <w:rPr>
          <w:rFonts w:ascii="Times New Roman" w:hAnsi="Times New Roman" w:cs="Times New Roman"/>
          <w:b/>
          <w:sz w:val="34"/>
          <w:szCs w:val="26"/>
        </w:rPr>
      </w:pPr>
      <w:r w:rsidRPr="0028570F">
        <w:rPr>
          <w:rFonts w:ascii="Times New Roman" w:hAnsi="Times New Roman" w:cs="Times New Roman"/>
          <w:b/>
          <w:sz w:val="30"/>
        </w:rPr>
        <w:t>ĐẠI HỌC QUỐC GIA TP. HỒ CHÍ MINH</w:t>
      </w:r>
    </w:p>
    <w:p w14:paraId="25EBB529" w14:textId="77777777" w:rsidR="0045053A" w:rsidRPr="0028570F" w:rsidRDefault="0045053A" w:rsidP="0045053A">
      <w:pPr>
        <w:spacing w:before="60" w:after="60"/>
        <w:jc w:val="center"/>
        <w:rPr>
          <w:rFonts w:ascii="Times New Roman" w:hAnsi="Times New Roman" w:cs="Times New Roman"/>
          <w:b/>
          <w:szCs w:val="26"/>
        </w:rPr>
      </w:pPr>
      <w:r w:rsidRPr="0028570F">
        <w:rPr>
          <w:rFonts w:ascii="Times New Roman" w:hAnsi="Times New Roman" w:cs="Times New Roman"/>
          <w:b/>
          <w:sz w:val="32"/>
          <w:szCs w:val="32"/>
        </w:rPr>
        <w:t>TRƯỜNG ĐẠI HỌC CÔNG NGHỆ THÔNG TIN</w:t>
      </w:r>
    </w:p>
    <w:p w14:paraId="5E91A0A3" w14:textId="023BDF2A" w:rsidR="0045053A" w:rsidRPr="0028570F" w:rsidRDefault="0045053A" w:rsidP="0045053A">
      <w:pPr>
        <w:tabs>
          <w:tab w:val="center" w:pos="4568"/>
          <w:tab w:val="left" w:pos="6120"/>
        </w:tabs>
        <w:rPr>
          <w:rFonts w:ascii="Times New Roman" w:hAnsi="Times New Roman" w:cs="Times New Roman"/>
          <w:b/>
          <w:sz w:val="32"/>
          <w:szCs w:val="32"/>
        </w:rPr>
      </w:pPr>
      <w:r w:rsidRPr="0028570F">
        <w:rPr>
          <w:rFonts w:ascii="Times New Roman" w:hAnsi="Times New Roman" w:cs="Times New Roman"/>
          <w:b/>
          <w:sz w:val="32"/>
          <w:szCs w:val="32"/>
          <w:rPrChange w:id="0" w:author="Nguyễn Đình Kha" w:date="2024-07-01T14:46:00Z" w16du:dateUtc="2024-07-01T07:46:00Z">
            <w:rPr>
              <w:rFonts w:cstheme="majorHAnsi"/>
              <w:b/>
              <w:sz w:val="32"/>
              <w:szCs w:val="32"/>
            </w:rPr>
          </w:rPrChange>
        </w:rPr>
        <w:tab/>
      </w:r>
      <w:r w:rsidRPr="0028570F">
        <w:rPr>
          <w:rFonts w:ascii="Times New Roman" w:hAnsi="Times New Roman" w:cs="Times New Roman"/>
          <w:b/>
          <w:sz w:val="32"/>
          <w:szCs w:val="32"/>
        </w:rPr>
        <w:t>KHOA</w:t>
      </w:r>
      <w:ins w:id="1" w:author="Nguyễn Đình Kha" w:date="2024-07-01T13:15:00Z" w16du:dateUtc="2024-07-01T06:15:00Z">
        <w:r w:rsidR="00673B48" w:rsidRPr="005527EA">
          <w:rPr>
            <w:rFonts w:ascii="Times New Roman" w:hAnsi="Times New Roman" w:cs="Times New Roman"/>
            <w:b/>
            <w:sz w:val="32"/>
            <w:szCs w:val="32"/>
            <w:lang w:val="en-US"/>
          </w:rPr>
          <w:t xml:space="preserve"> M</w:t>
        </w:r>
        <w:r w:rsidR="00673B48" w:rsidRPr="0028570F">
          <w:rPr>
            <w:rFonts w:ascii="Times New Roman" w:hAnsi="Times New Roman" w:cs="Times New Roman"/>
            <w:b/>
            <w:sz w:val="32"/>
            <w:szCs w:val="32"/>
            <w:lang w:val="en-US"/>
          </w:rPr>
          <w:t xml:space="preserve">ẠNG MÁY TÍNH </w:t>
        </w:r>
      </w:ins>
      <w:ins w:id="2" w:author="Nguyễn Đình Kha" w:date="2024-07-01T13:16:00Z" w16du:dateUtc="2024-07-01T06:16:00Z">
        <w:r w:rsidR="00673B48" w:rsidRPr="0028570F">
          <w:rPr>
            <w:rFonts w:ascii="Times New Roman" w:hAnsi="Times New Roman" w:cs="Times New Roman"/>
            <w:b/>
            <w:sz w:val="32"/>
            <w:szCs w:val="32"/>
            <w:lang w:val="en-US"/>
          </w:rPr>
          <w:t>VÀ TRUYỀN THÔNG</w:t>
        </w:r>
      </w:ins>
      <w:del w:id="3" w:author="Nguyễn Đình Kha" w:date="2024-07-01T13:15:00Z" w16du:dateUtc="2024-07-01T06:15:00Z">
        <w:r w:rsidRPr="0028570F" w:rsidDel="00673B48">
          <w:rPr>
            <w:rFonts w:ascii="Times New Roman" w:hAnsi="Times New Roman" w:cs="Times New Roman"/>
            <w:b/>
            <w:sz w:val="32"/>
            <w:szCs w:val="32"/>
          </w:rPr>
          <w:delText>………..</w:delText>
        </w:r>
      </w:del>
      <w:r w:rsidRPr="0028570F">
        <w:rPr>
          <w:rFonts w:ascii="Times New Roman" w:hAnsi="Times New Roman" w:cs="Times New Roman"/>
          <w:b/>
          <w:sz w:val="32"/>
          <w:szCs w:val="32"/>
        </w:rPr>
        <w:tab/>
      </w:r>
    </w:p>
    <w:p w14:paraId="13CC76A4" w14:textId="77777777" w:rsidR="0045053A" w:rsidRPr="0028570F" w:rsidRDefault="0045053A" w:rsidP="0045053A">
      <w:pPr>
        <w:jc w:val="center"/>
        <w:rPr>
          <w:rFonts w:ascii="Times New Roman" w:hAnsi="Times New Roman" w:cs="Times New Roman"/>
          <w:sz w:val="28"/>
        </w:rPr>
      </w:pPr>
    </w:p>
    <w:p w14:paraId="25F03ADC" w14:textId="77777777" w:rsidR="0045053A" w:rsidRPr="00876668" w:rsidDel="001B7108" w:rsidRDefault="0045053A">
      <w:pPr>
        <w:rPr>
          <w:del w:id="4" w:author="Nguyễn Đình Kha" w:date="2024-07-06T09:09:00Z" w16du:dateUtc="2024-07-06T02:09:00Z"/>
          <w:rFonts w:ascii="Times New Roman" w:hAnsi="Times New Roman" w:cs="Times New Roman"/>
          <w:sz w:val="28"/>
          <w:lang w:val="en-US"/>
          <w:rPrChange w:id="5" w:author="Nguyễn Đình Kha" w:date="2024-07-06T09:06:00Z" w16du:dateUtc="2024-07-06T02:06:00Z">
            <w:rPr>
              <w:del w:id="6" w:author="Nguyễn Đình Kha" w:date="2024-07-06T09:09:00Z" w16du:dateUtc="2024-07-06T02:09:00Z"/>
              <w:rFonts w:ascii="Times New Roman" w:hAnsi="Times New Roman" w:cs="Times New Roman"/>
              <w:sz w:val="28"/>
            </w:rPr>
          </w:rPrChange>
        </w:rPr>
        <w:pPrChange w:id="7" w:author="Nguyễn Đình Kha" w:date="2024-07-06T09:06:00Z" w16du:dateUtc="2024-07-06T02:06:00Z">
          <w:pPr>
            <w:jc w:val="center"/>
          </w:pPr>
        </w:pPrChange>
      </w:pPr>
    </w:p>
    <w:p w14:paraId="0C0ED621" w14:textId="77777777" w:rsidR="0045053A" w:rsidRPr="001B7108" w:rsidRDefault="0045053A" w:rsidP="0045053A">
      <w:pPr>
        <w:jc w:val="center"/>
        <w:rPr>
          <w:rFonts w:ascii="Times New Roman" w:hAnsi="Times New Roman" w:cs="Times New Roman"/>
          <w:b/>
          <w:sz w:val="28"/>
          <w:lang w:val="en-US"/>
          <w:rPrChange w:id="8" w:author="Nguyễn Đình Kha" w:date="2024-07-06T09:09:00Z" w16du:dateUtc="2024-07-06T02:09:00Z">
            <w:rPr>
              <w:rFonts w:ascii="Times New Roman" w:hAnsi="Times New Roman" w:cs="Times New Roman"/>
              <w:b/>
              <w:sz w:val="28"/>
            </w:rPr>
          </w:rPrChange>
        </w:rPr>
      </w:pPr>
    </w:p>
    <w:p w14:paraId="3039590D" w14:textId="0E1DD651" w:rsidR="0045053A" w:rsidRPr="0028570F" w:rsidRDefault="0045053A" w:rsidP="0045053A">
      <w:pPr>
        <w:jc w:val="center"/>
        <w:rPr>
          <w:rFonts w:ascii="Times New Roman" w:hAnsi="Times New Roman" w:cs="Times New Roman"/>
          <w:b/>
          <w:sz w:val="28"/>
          <w:lang w:val="en-US"/>
          <w:rPrChange w:id="9" w:author="Nguyễn Đình Kha" w:date="2024-07-01T14:46:00Z" w16du:dateUtc="2024-07-01T07:46:00Z">
            <w:rPr>
              <w:rFonts w:ascii="Times New Roman" w:hAnsi="Times New Roman" w:cs="Times New Roman"/>
              <w:b/>
              <w:sz w:val="28"/>
            </w:rPr>
          </w:rPrChange>
        </w:rPr>
      </w:pPr>
      <w:del w:id="10" w:author="Nguyễn Đình Kha" w:date="2024-07-01T13:16:00Z" w16du:dateUtc="2024-07-01T06:16:00Z">
        <w:r w:rsidRPr="0028570F" w:rsidDel="00673B48">
          <w:rPr>
            <w:rFonts w:ascii="Times New Roman" w:hAnsi="Times New Roman" w:cs="Times New Roman"/>
            <w:b/>
            <w:sz w:val="28"/>
          </w:rPr>
          <w:delText>&lt;TÊN SINH VIÊN</w:delText>
        </w:r>
      </w:del>
      <w:ins w:id="11" w:author="Nguyễn Đình Kha" w:date="2024-07-01T13:16:00Z" w16du:dateUtc="2024-07-01T06:16:00Z">
        <w:r w:rsidR="00673B48" w:rsidRPr="0028570F">
          <w:rPr>
            <w:rFonts w:ascii="Times New Roman" w:hAnsi="Times New Roman" w:cs="Times New Roman"/>
            <w:b/>
            <w:sz w:val="28"/>
            <w:lang w:val="en-US"/>
          </w:rPr>
          <w:t>NGUYỄN ĐÌNH KHA</w:t>
        </w:r>
      </w:ins>
      <w:del w:id="12" w:author="Nguyễn Đình Kha" w:date="2024-07-01T13:16:00Z" w16du:dateUtc="2024-07-01T06:16:00Z">
        <w:r w:rsidRPr="0028570F" w:rsidDel="00673B48">
          <w:rPr>
            <w:rFonts w:ascii="Times New Roman" w:hAnsi="Times New Roman" w:cs="Times New Roman"/>
            <w:b/>
            <w:sz w:val="28"/>
          </w:rPr>
          <w:delText>&gt;</w:delText>
        </w:r>
      </w:del>
    </w:p>
    <w:p w14:paraId="231A0FE1" w14:textId="77777777" w:rsidR="0045053A" w:rsidRPr="0028570F" w:rsidDel="00876668" w:rsidRDefault="0045053A" w:rsidP="0045053A">
      <w:pPr>
        <w:jc w:val="center"/>
        <w:rPr>
          <w:del w:id="13" w:author="Nguyễn Đình Kha" w:date="2024-07-06T09:06:00Z" w16du:dateUtc="2024-07-06T02:06:00Z"/>
          <w:rFonts w:ascii="Times New Roman" w:hAnsi="Times New Roman" w:cs="Times New Roman"/>
          <w:sz w:val="28"/>
        </w:rPr>
      </w:pPr>
    </w:p>
    <w:p w14:paraId="39E00182" w14:textId="77777777" w:rsidR="0045053A" w:rsidRPr="00876668" w:rsidRDefault="0045053A">
      <w:pPr>
        <w:rPr>
          <w:rFonts w:ascii="Times New Roman" w:hAnsi="Times New Roman" w:cs="Times New Roman"/>
          <w:b/>
          <w:sz w:val="28"/>
          <w:lang w:val="en-US"/>
          <w:rPrChange w:id="14" w:author="Nguyễn Đình Kha" w:date="2024-07-06T09:06:00Z" w16du:dateUtc="2024-07-06T02:06:00Z">
            <w:rPr>
              <w:rFonts w:ascii="Times New Roman" w:hAnsi="Times New Roman" w:cs="Times New Roman"/>
              <w:b/>
              <w:sz w:val="28"/>
            </w:rPr>
          </w:rPrChange>
        </w:rPr>
        <w:pPrChange w:id="15" w:author="Nguyễn Đình Kha" w:date="2024-07-06T09:06:00Z" w16du:dateUtc="2024-07-06T02:06:00Z">
          <w:pPr>
            <w:jc w:val="center"/>
          </w:pPr>
        </w:pPrChange>
      </w:pPr>
    </w:p>
    <w:p w14:paraId="61A698BD" w14:textId="77777777" w:rsidR="0045053A" w:rsidRPr="0028570F" w:rsidRDefault="0045053A" w:rsidP="0045053A">
      <w:pPr>
        <w:jc w:val="center"/>
        <w:rPr>
          <w:rFonts w:ascii="Times New Roman" w:hAnsi="Times New Roman" w:cs="Times New Roman"/>
          <w:b/>
          <w:sz w:val="28"/>
        </w:rPr>
      </w:pPr>
    </w:p>
    <w:p w14:paraId="4F3E738F" w14:textId="77777777" w:rsidR="0045053A" w:rsidRPr="0028570F" w:rsidRDefault="0045053A" w:rsidP="0045053A">
      <w:pPr>
        <w:jc w:val="center"/>
        <w:rPr>
          <w:rFonts w:ascii="Times New Roman" w:hAnsi="Times New Roman" w:cs="Times New Roman"/>
          <w:b/>
          <w:sz w:val="28"/>
        </w:rPr>
      </w:pPr>
      <w:r w:rsidRPr="0028570F">
        <w:rPr>
          <w:rFonts w:ascii="Times New Roman" w:hAnsi="Times New Roman" w:cs="Times New Roman"/>
          <w:b/>
          <w:sz w:val="32"/>
          <w:szCs w:val="32"/>
        </w:rPr>
        <w:t>KHÓA LUẬN TỐT NGHIỆP</w:t>
      </w:r>
    </w:p>
    <w:p w14:paraId="3CFC0C12" w14:textId="77777777" w:rsidR="005764C6" w:rsidRDefault="0045053A" w:rsidP="005764C6">
      <w:pPr>
        <w:jc w:val="center"/>
        <w:rPr>
          <w:ins w:id="16" w:author="Nguyễn Đình Kha" w:date="2024-07-06T08:48:00Z" w16du:dateUtc="2024-07-06T01:48:00Z"/>
          <w:rFonts w:ascii="Times New Roman" w:hAnsi="Times New Roman" w:cs="Times New Roman"/>
          <w:b/>
          <w:sz w:val="36"/>
          <w:szCs w:val="36"/>
          <w:lang w:val="en-US"/>
        </w:rPr>
      </w:pPr>
      <w:del w:id="17" w:author="Nguyễn Đình Kha" w:date="2024-07-04T08:37:00Z" w16du:dateUtc="2024-07-04T01:37:00Z">
        <w:r w:rsidRPr="0028570F" w:rsidDel="00EB4BF3">
          <w:rPr>
            <w:rFonts w:ascii="Times New Roman" w:hAnsi="Times New Roman" w:cs="Times New Roman"/>
            <w:b/>
            <w:sz w:val="36"/>
            <w:szCs w:val="36"/>
          </w:rPr>
          <w:delText>&lt;</w:delText>
        </w:r>
      </w:del>
      <w:ins w:id="18" w:author="Nguyễn Đình Kha" w:date="2024-07-01T13:16:00Z" w16du:dateUtc="2024-07-01T06:16:00Z">
        <w:r w:rsidR="00673B48" w:rsidRPr="0028570F">
          <w:rPr>
            <w:rFonts w:ascii="Times New Roman" w:hAnsi="Times New Roman" w:cs="Times New Roman"/>
            <w:b/>
            <w:sz w:val="36"/>
            <w:szCs w:val="36"/>
            <w:lang w:val="en-US"/>
            <w:rPrChange w:id="19" w:author="Nguyễn Đình Kha" w:date="2024-07-01T14:46:00Z" w16du:dateUtc="2024-07-01T07:46:00Z">
              <w:rPr>
                <w:rFonts w:cstheme="majorHAnsi"/>
                <w:b/>
                <w:sz w:val="36"/>
                <w:szCs w:val="36"/>
                <w:lang w:val="en-US"/>
              </w:rPr>
            </w:rPrChange>
          </w:rPr>
          <w:t xml:space="preserve">MỘT NGHIÊN CỨU VỀ HONEYPOT THÍCH ỨNG </w:t>
        </w:r>
      </w:ins>
    </w:p>
    <w:p w14:paraId="664420F2" w14:textId="77777777" w:rsidR="00892450" w:rsidRDefault="00673B48" w:rsidP="001B7108">
      <w:pPr>
        <w:jc w:val="center"/>
        <w:rPr>
          <w:rFonts w:ascii="Times New Roman" w:hAnsi="Times New Roman" w:cs="Times New Roman"/>
          <w:b/>
          <w:sz w:val="36"/>
          <w:szCs w:val="36"/>
          <w:lang w:val="en-US"/>
        </w:rPr>
      </w:pPr>
      <w:ins w:id="20" w:author="Nguyễn Đình Kha" w:date="2024-07-01T13:16:00Z" w16du:dateUtc="2024-07-01T06:16:00Z">
        <w:r w:rsidRPr="0028570F">
          <w:rPr>
            <w:rFonts w:ascii="Times New Roman" w:hAnsi="Times New Roman" w:cs="Times New Roman"/>
            <w:b/>
            <w:sz w:val="36"/>
            <w:szCs w:val="36"/>
            <w:lang w:val="en-US"/>
            <w:rPrChange w:id="21" w:author="Nguyễn Đình Kha" w:date="2024-07-01T14:46:00Z" w16du:dateUtc="2024-07-01T07:46:00Z">
              <w:rPr>
                <w:rFonts w:cstheme="majorHAnsi"/>
                <w:b/>
                <w:sz w:val="36"/>
                <w:szCs w:val="36"/>
                <w:lang w:val="en-US"/>
              </w:rPr>
            </w:rPrChange>
          </w:rPr>
          <w:t>DỰA</w:t>
        </w:r>
      </w:ins>
      <w:ins w:id="22" w:author="Nguyễn Đình Kha" w:date="2024-07-06T08:47:00Z" w16du:dateUtc="2024-07-06T01:47:00Z">
        <w:r w:rsidR="005764C6">
          <w:rPr>
            <w:rFonts w:ascii="Times New Roman" w:hAnsi="Times New Roman" w:cs="Times New Roman"/>
            <w:b/>
            <w:sz w:val="36"/>
            <w:szCs w:val="36"/>
            <w:lang w:val="en-US"/>
          </w:rPr>
          <w:t xml:space="preserve"> </w:t>
        </w:r>
      </w:ins>
      <w:ins w:id="23" w:author="Nguyễn Đình Kha" w:date="2024-07-01T13:16:00Z" w16du:dateUtc="2024-07-01T06:16:00Z">
        <w:r w:rsidRPr="0028570F">
          <w:rPr>
            <w:rFonts w:ascii="Times New Roman" w:hAnsi="Times New Roman" w:cs="Times New Roman"/>
            <w:b/>
            <w:sz w:val="36"/>
            <w:szCs w:val="36"/>
            <w:lang w:val="en-US"/>
            <w:rPrChange w:id="24" w:author="Nguyễn Đình Kha" w:date="2024-07-01T14:46:00Z" w16du:dateUtc="2024-07-01T07:46:00Z">
              <w:rPr>
                <w:rFonts w:cstheme="majorHAnsi"/>
                <w:b/>
                <w:sz w:val="36"/>
                <w:szCs w:val="36"/>
                <w:lang w:val="en-US"/>
              </w:rPr>
            </w:rPrChange>
          </w:rPr>
          <w:t>TRÊN HỌC TĂNG CƯỜNG VÀ PHƯƠNG PHÁP</w:t>
        </w:r>
      </w:ins>
      <w:ins w:id="25" w:author="Nguyễn Đình Kha" w:date="2024-07-06T08:48:00Z" w16du:dateUtc="2024-07-06T01:48:00Z">
        <w:r w:rsidR="005764C6">
          <w:rPr>
            <w:rFonts w:ascii="Times New Roman" w:hAnsi="Times New Roman" w:cs="Times New Roman"/>
            <w:b/>
            <w:sz w:val="36"/>
            <w:szCs w:val="36"/>
            <w:lang w:val="en-US"/>
          </w:rPr>
          <w:t xml:space="preserve"> </w:t>
        </w:r>
      </w:ins>
      <w:ins w:id="26" w:author="Nguyễn Đình Kha" w:date="2024-07-01T13:16:00Z" w16du:dateUtc="2024-07-01T06:16:00Z">
        <w:r w:rsidRPr="0028570F">
          <w:rPr>
            <w:rFonts w:ascii="Times New Roman" w:hAnsi="Times New Roman" w:cs="Times New Roman"/>
            <w:b/>
            <w:sz w:val="36"/>
            <w:szCs w:val="36"/>
            <w:lang w:val="en-US"/>
            <w:rPrChange w:id="27" w:author="Nguyễn Đình Kha" w:date="2024-07-01T14:46:00Z" w16du:dateUtc="2024-07-01T07:46:00Z">
              <w:rPr>
                <w:rFonts w:cstheme="majorHAnsi"/>
                <w:b/>
                <w:sz w:val="36"/>
                <w:szCs w:val="36"/>
                <w:lang w:val="en-US"/>
              </w:rPr>
            </w:rPrChange>
          </w:rPr>
          <w:t xml:space="preserve">DEEPDIG ĐỂ PHÁT HIỆN </w:t>
        </w:r>
      </w:ins>
    </w:p>
    <w:p w14:paraId="29E41A2E" w14:textId="46AD4443" w:rsidR="0045053A" w:rsidRPr="0028570F" w:rsidRDefault="00673B48" w:rsidP="00892450">
      <w:pPr>
        <w:jc w:val="center"/>
        <w:rPr>
          <w:rFonts w:ascii="Times New Roman" w:hAnsi="Times New Roman" w:cs="Times New Roman"/>
          <w:b/>
          <w:sz w:val="36"/>
          <w:szCs w:val="36"/>
          <w:lang w:val="en-US"/>
          <w:rPrChange w:id="28" w:author="Nguyễn Đình Kha" w:date="2024-07-01T14:46:00Z" w16du:dateUtc="2024-07-01T07:46:00Z">
            <w:rPr>
              <w:rFonts w:cstheme="majorHAnsi"/>
              <w:b/>
              <w:sz w:val="36"/>
              <w:szCs w:val="36"/>
            </w:rPr>
          </w:rPrChange>
        </w:rPr>
      </w:pPr>
      <w:ins w:id="29" w:author="Nguyễn Đình Kha" w:date="2024-07-01T13:16:00Z" w16du:dateUtc="2024-07-01T06:16:00Z">
        <w:r w:rsidRPr="0028570F">
          <w:rPr>
            <w:rFonts w:ascii="Times New Roman" w:hAnsi="Times New Roman" w:cs="Times New Roman"/>
            <w:b/>
            <w:sz w:val="36"/>
            <w:szCs w:val="36"/>
            <w:lang w:val="en-US"/>
            <w:rPrChange w:id="30" w:author="Nguyễn Đình Kha" w:date="2024-07-01T14:46:00Z" w16du:dateUtc="2024-07-01T07:46:00Z">
              <w:rPr>
                <w:rFonts w:cstheme="majorHAnsi"/>
                <w:b/>
                <w:sz w:val="36"/>
                <w:szCs w:val="36"/>
                <w:lang w:val="en-US"/>
              </w:rPr>
            </w:rPrChange>
          </w:rPr>
          <w:t>CÁC CUỘC TẤN CÔNG WEB</w:t>
        </w:r>
      </w:ins>
      <w:ins w:id="31" w:author="Nguyễn Đình Kha" w:date="2024-07-06T08:48:00Z" w16du:dateUtc="2024-07-06T01:48:00Z">
        <w:r w:rsidR="005764C6">
          <w:rPr>
            <w:rFonts w:ascii="Times New Roman" w:hAnsi="Times New Roman" w:cs="Times New Roman"/>
            <w:b/>
            <w:sz w:val="36"/>
            <w:szCs w:val="36"/>
            <w:lang w:val="en-US"/>
          </w:rPr>
          <w:t xml:space="preserve"> </w:t>
        </w:r>
      </w:ins>
      <w:ins w:id="32" w:author="Nguyễn Đình Kha" w:date="2024-07-01T13:16:00Z" w16du:dateUtc="2024-07-01T06:16:00Z">
        <w:r w:rsidRPr="0028570F">
          <w:rPr>
            <w:rFonts w:ascii="Times New Roman" w:hAnsi="Times New Roman" w:cs="Times New Roman"/>
            <w:b/>
            <w:sz w:val="36"/>
            <w:szCs w:val="36"/>
            <w:lang w:val="en-US"/>
            <w:rPrChange w:id="33" w:author="Nguyễn Đình Kha" w:date="2024-07-01T14:46:00Z" w16du:dateUtc="2024-07-01T07:46:00Z">
              <w:rPr>
                <w:rFonts w:cstheme="majorHAnsi"/>
                <w:b/>
                <w:sz w:val="36"/>
                <w:szCs w:val="36"/>
                <w:lang w:val="en-US"/>
              </w:rPr>
            </w:rPrChange>
          </w:rPr>
          <w:t>NÂNG</w:t>
        </w:r>
      </w:ins>
      <w:ins w:id="34" w:author="Nguyễn Đình Kha" w:date="2024-07-04T09:15:00Z" w16du:dateUtc="2024-07-04T02:15:00Z">
        <w:r w:rsidR="00291EB6">
          <w:rPr>
            <w:rFonts w:ascii="Times New Roman" w:hAnsi="Times New Roman" w:cs="Times New Roman"/>
            <w:b/>
            <w:sz w:val="36"/>
            <w:szCs w:val="36"/>
            <w:lang w:val="en-US"/>
          </w:rPr>
          <w:t xml:space="preserve"> </w:t>
        </w:r>
      </w:ins>
      <w:ins w:id="35" w:author="Nguyễn Đình Kha" w:date="2024-07-01T13:16:00Z" w16du:dateUtc="2024-07-01T06:16:00Z">
        <w:r w:rsidRPr="0028570F">
          <w:rPr>
            <w:rFonts w:ascii="Times New Roman" w:hAnsi="Times New Roman" w:cs="Times New Roman"/>
            <w:b/>
            <w:sz w:val="36"/>
            <w:szCs w:val="36"/>
            <w:lang w:val="en-US"/>
            <w:rPrChange w:id="36" w:author="Nguyễn Đình Kha" w:date="2024-07-01T14:46:00Z" w16du:dateUtc="2024-07-01T07:46:00Z">
              <w:rPr>
                <w:rFonts w:cstheme="majorHAnsi"/>
                <w:b/>
                <w:sz w:val="36"/>
                <w:szCs w:val="36"/>
                <w:lang w:val="en-US"/>
              </w:rPr>
            </w:rPrChange>
          </w:rPr>
          <w:t>CAO</w:t>
        </w:r>
      </w:ins>
      <w:del w:id="37" w:author="Nguyễn Đình Kha" w:date="2024-07-01T13:16:00Z" w16du:dateUtc="2024-07-01T06:16:00Z">
        <w:r w:rsidR="0045053A" w:rsidRPr="0028570F" w:rsidDel="00673B48">
          <w:rPr>
            <w:rFonts w:ascii="Times New Roman" w:hAnsi="Times New Roman" w:cs="Times New Roman"/>
            <w:b/>
            <w:sz w:val="36"/>
            <w:szCs w:val="36"/>
          </w:rPr>
          <w:delText>TÊN KHÓA LUẬN TỐT NGHIỆP</w:delText>
        </w:r>
        <w:r w:rsidR="0045053A" w:rsidRPr="0028570F" w:rsidDel="00673B48">
          <w:rPr>
            <w:rFonts w:ascii="Times New Roman" w:hAnsi="Times New Roman" w:cs="Times New Roman"/>
            <w:b/>
            <w:sz w:val="36"/>
            <w:szCs w:val="36"/>
            <w:rPrChange w:id="38" w:author="Nguyễn Đình Kha" w:date="2024-07-01T14:46:00Z" w16du:dateUtc="2024-07-01T07:46:00Z">
              <w:rPr>
                <w:rFonts w:cstheme="majorHAnsi"/>
                <w:b/>
                <w:sz w:val="36"/>
                <w:szCs w:val="36"/>
              </w:rPr>
            </w:rPrChange>
          </w:rPr>
          <w:delText>&gt;</w:delText>
        </w:r>
      </w:del>
    </w:p>
    <w:p w14:paraId="0D3FD7D1" w14:textId="77777777" w:rsidR="005764C6" w:rsidRDefault="00673B48" w:rsidP="008F7660">
      <w:pPr>
        <w:jc w:val="center"/>
        <w:rPr>
          <w:ins w:id="39" w:author="Nguyễn Đình Kha" w:date="2024-07-06T08:47:00Z" w16du:dateUtc="2024-07-06T01:47:00Z"/>
          <w:rFonts w:ascii="Times New Roman" w:hAnsi="Times New Roman" w:cs="Times New Roman"/>
          <w:b/>
          <w:color w:val="FF0000"/>
          <w:sz w:val="32"/>
          <w:szCs w:val="32"/>
          <w:lang w:val="en-US"/>
        </w:rPr>
      </w:pPr>
      <w:ins w:id="40" w:author="Nguyễn Đình Kha" w:date="2024-07-01T13:18:00Z" w16du:dateUtc="2024-07-01T06:18:00Z">
        <w:r w:rsidRPr="0028570F">
          <w:rPr>
            <w:rFonts w:ascii="Times New Roman" w:hAnsi="Times New Roman" w:cs="Times New Roman"/>
            <w:b/>
            <w:color w:val="FF0000"/>
            <w:sz w:val="32"/>
            <w:szCs w:val="32"/>
            <w:lang w:val="en-US"/>
          </w:rPr>
          <w:t xml:space="preserve">A STUDY ON AN ADAPTIVE HONEYPOT </w:t>
        </w:r>
      </w:ins>
    </w:p>
    <w:p w14:paraId="3F80E19C" w14:textId="77777777" w:rsidR="001B7108" w:rsidRDefault="00673B48" w:rsidP="001B7108">
      <w:pPr>
        <w:jc w:val="center"/>
        <w:rPr>
          <w:ins w:id="41" w:author="Nguyễn Đình Kha" w:date="2024-07-06T09:13:00Z" w16du:dateUtc="2024-07-06T02:13:00Z"/>
          <w:rFonts w:ascii="Times New Roman" w:hAnsi="Times New Roman" w:cs="Times New Roman"/>
          <w:b/>
          <w:color w:val="FF0000"/>
          <w:sz w:val="32"/>
          <w:szCs w:val="32"/>
          <w:lang w:val="en-US"/>
        </w:rPr>
      </w:pPr>
      <w:ins w:id="42" w:author="Nguyễn Đình Kha" w:date="2024-07-01T13:18:00Z" w16du:dateUtc="2024-07-01T06:18:00Z">
        <w:r w:rsidRPr="0028570F">
          <w:rPr>
            <w:rFonts w:ascii="Times New Roman" w:hAnsi="Times New Roman" w:cs="Times New Roman"/>
            <w:b/>
            <w:color w:val="FF0000"/>
            <w:sz w:val="32"/>
            <w:szCs w:val="32"/>
            <w:lang w:val="en-US"/>
          </w:rPr>
          <w:t xml:space="preserve">BASED ON REINFORCEMENT LEARNING AND THE DEEPDIG METHOD FOR DETECTING </w:t>
        </w:r>
      </w:ins>
    </w:p>
    <w:p w14:paraId="2ECD1966" w14:textId="060C8233" w:rsidR="008F7660" w:rsidRPr="005764C6" w:rsidRDefault="00673B48" w:rsidP="00892450">
      <w:pPr>
        <w:jc w:val="center"/>
        <w:rPr>
          <w:rFonts w:ascii="Times New Roman" w:hAnsi="Times New Roman" w:cs="Times New Roman"/>
          <w:b/>
          <w:color w:val="FF0000"/>
          <w:sz w:val="32"/>
          <w:szCs w:val="32"/>
          <w:lang w:val="en-US"/>
          <w:rPrChange w:id="43" w:author="Nguyễn Đình Kha" w:date="2024-07-06T08:54:00Z" w16du:dateUtc="2024-07-06T01:54:00Z">
            <w:rPr>
              <w:rFonts w:ascii="Times New Roman" w:hAnsi="Times New Roman" w:cs="Times New Roman"/>
              <w:b/>
              <w:color w:val="000000" w:themeColor="text1"/>
              <w:sz w:val="32"/>
              <w:szCs w:val="32"/>
              <w:lang w:val="en-US"/>
            </w:rPr>
          </w:rPrChange>
        </w:rPr>
      </w:pPr>
      <w:ins w:id="44" w:author="Nguyễn Đình Kha" w:date="2024-07-01T13:18:00Z" w16du:dateUtc="2024-07-01T06:18:00Z">
        <w:r w:rsidRPr="0028570F">
          <w:rPr>
            <w:rFonts w:ascii="Times New Roman" w:hAnsi="Times New Roman" w:cs="Times New Roman"/>
            <w:b/>
            <w:color w:val="FF0000"/>
            <w:sz w:val="32"/>
            <w:szCs w:val="32"/>
            <w:lang w:val="en-US"/>
          </w:rPr>
          <w:t>ADVANCED WEB ATTACKS</w:t>
        </w:r>
      </w:ins>
      <w:del w:id="45" w:author="Nguyễn Đình Kha" w:date="2024-07-01T13:18:00Z" w16du:dateUtc="2024-07-01T06:18:00Z">
        <w:r w:rsidR="008F7660" w:rsidRPr="0028570F" w:rsidDel="00673B48">
          <w:rPr>
            <w:rFonts w:ascii="Times New Roman" w:hAnsi="Times New Roman" w:cs="Times New Roman"/>
            <w:b/>
            <w:color w:val="FF0000"/>
            <w:sz w:val="32"/>
            <w:szCs w:val="32"/>
          </w:rPr>
          <w:delText>&lt;Tên khóa luận Tiếng Anh&gt;</w:delText>
        </w:r>
      </w:del>
    </w:p>
    <w:p w14:paraId="0D542ADC" w14:textId="77777777" w:rsidR="0045053A" w:rsidRPr="0028570F" w:rsidRDefault="0045053A" w:rsidP="0045053A">
      <w:pPr>
        <w:jc w:val="center"/>
        <w:rPr>
          <w:rFonts w:ascii="Times New Roman" w:hAnsi="Times New Roman" w:cs="Times New Roman"/>
          <w:sz w:val="28"/>
          <w:rPrChange w:id="46" w:author="Nguyễn Đình Kha" w:date="2024-07-01T14:46:00Z" w16du:dateUtc="2024-07-01T07:46:00Z">
            <w:rPr>
              <w:rFonts w:cstheme="majorHAnsi"/>
              <w:sz w:val="28"/>
            </w:rPr>
          </w:rPrChange>
        </w:rPr>
      </w:pPr>
    </w:p>
    <w:p w14:paraId="70FCF45D" w14:textId="77777777" w:rsidR="0045053A" w:rsidRPr="0028570F" w:rsidRDefault="0045053A" w:rsidP="0045053A">
      <w:pPr>
        <w:jc w:val="center"/>
        <w:rPr>
          <w:rFonts w:ascii="Times New Roman" w:hAnsi="Times New Roman" w:cs="Times New Roman"/>
          <w:sz w:val="28"/>
          <w:rPrChange w:id="47" w:author="Nguyễn Đình Kha" w:date="2024-07-01T14:46:00Z" w16du:dateUtc="2024-07-01T07:46:00Z">
            <w:rPr>
              <w:rFonts w:cstheme="majorHAnsi"/>
              <w:sz w:val="28"/>
            </w:rPr>
          </w:rPrChange>
        </w:rPr>
      </w:pPr>
    </w:p>
    <w:p w14:paraId="333787B3" w14:textId="14ACA6B3" w:rsidR="0045053A" w:rsidRPr="0028570F" w:rsidRDefault="0045053A" w:rsidP="0045053A">
      <w:pPr>
        <w:jc w:val="center"/>
        <w:rPr>
          <w:rFonts w:ascii="Times New Roman" w:hAnsi="Times New Roman" w:cs="Times New Roman"/>
          <w:b/>
          <w:sz w:val="28"/>
          <w:lang w:val="en-US"/>
          <w:rPrChange w:id="48" w:author="Nguyễn Đình Kha" w:date="2024-07-01T14:46:00Z" w16du:dateUtc="2024-07-01T07:46:00Z">
            <w:rPr>
              <w:rFonts w:ascii="Times New Roman" w:hAnsi="Times New Roman" w:cs="Times New Roman"/>
              <w:b/>
              <w:sz w:val="28"/>
            </w:rPr>
          </w:rPrChange>
        </w:rPr>
      </w:pPr>
      <w:del w:id="49" w:author="Nguyễn Đình Kha" w:date="2024-07-01T13:18:00Z" w16du:dateUtc="2024-07-01T06:18:00Z">
        <w:r w:rsidRPr="0028570F" w:rsidDel="00673B48">
          <w:rPr>
            <w:rFonts w:ascii="Times New Roman" w:hAnsi="Times New Roman" w:cs="Times New Roman"/>
            <w:b/>
            <w:sz w:val="28"/>
          </w:rPr>
          <w:delText xml:space="preserve">KỸ SƯ/ </w:delText>
        </w:r>
      </w:del>
      <w:r w:rsidRPr="0028570F">
        <w:rPr>
          <w:rFonts w:ascii="Times New Roman" w:hAnsi="Times New Roman" w:cs="Times New Roman"/>
          <w:b/>
          <w:sz w:val="28"/>
        </w:rPr>
        <w:t xml:space="preserve">CỬ NHÂN NGÀNH </w:t>
      </w:r>
      <w:ins w:id="50" w:author="Nguyễn Đình Kha" w:date="2024-07-01T13:18:00Z" w16du:dateUtc="2024-07-01T06:18:00Z">
        <w:r w:rsidR="00673B48" w:rsidRPr="0028570F">
          <w:rPr>
            <w:rFonts w:ascii="Times New Roman" w:hAnsi="Times New Roman" w:cs="Times New Roman"/>
            <w:b/>
            <w:sz w:val="28"/>
            <w:lang w:val="en-US"/>
          </w:rPr>
          <w:t>AN TOÀN THÔNG TIN</w:t>
        </w:r>
      </w:ins>
      <w:del w:id="51" w:author="Nguyễn Đình Kha" w:date="2024-07-01T13:18:00Z" w16du:dateUtc="2024-07-01T06:18:00Z">
        <w:r w:rsidRPr="0028570F" w:rsidDel="00673B48">
          <w:rPr>
            <w:rFonts w:ascii="Times New Roman" w:hAnsi="Times New Roman" w:cs="Times New Roman"/>
            <w:b/>
            <w:sz w:val="28"/>
          </w:rPr>
          <w:delText>&lt;TÊN NGÀNH&gt;</w:delText>
        </w:r>
      </w:del>
    </w:p>
    <w:p w14:paraId="745DB7DD" w14:textId="77777777" w:rsidR="0045053A" w:rsidDel="001B7108" w:rsidRDefault="0045053A" w:rsidP="005764C6">
      <w:pPr>
        <w:rPr>
          <w:del w:id="52" w:author="Nguyễn Đình Kha" w:date="2024-07-06T08:51:00Z" w16du:dateUtc="2024-07-06T01:51:00Z"/>
          <w:rFonts w:ascii="Times New Roman" w:hAnsi="Times New Roman" w:cs="Times New Roman"/>
          <w:sz w:val="28"/>
          <w:lang w:val="en-US"/>
        </w:rPr>
      </w:pPr>
    </w:p>
    <w:p w14:paraId="1230363A" w14:textId="77777777" w:rsidR="001B7108" w:rsidRPr="00876668" w:rsidRDefault="001B7108" w:rsidP="0045053A">
      <w:pPr>
        <w:jc w:val="center"/>
        <w:rPr>
          <w:ins w:id="53" w:author="Nguyễn Đình Kha" w:date="2024-07-06T09:09:00Z" w16du:dateUtc="2024-07-06T02:09:00Z"/>
          <w:rFonts w:ascii="Times New Roman" w:hAnsi="Times New Roman" w:cs="Times New Roman"/>
          <w:sz w:val="28"/>
          <w:lang w:val="en-US"/>
          <w:rPrChange w:id="54" w:author="Nguyễn Đình Kha" w:date="2024-07-06T09:07:00Z" w16du:dateUtc="2024-07-06T02:07:00Z">
            <w:rPr>
              <w:ins w:id="55" w:author="Nguyễn Đình Kha" w:date="2024-07-06T09:09:00Z" w16du:dateUtc="2024-07-06T02:09:00Z"/>
              <w:rFonts w:cstheme="majorHAnsi"/>
              <w:sz w:val="28"/>
            </w:rPr>
          </w:rPrChange>
        </w:rPr>
      </w:pPr>
    </w:p>
    <w:p w14:paraId="4A639152" w14:textId="77777777" w:rsidR="0045053A" w:rsidRPr="005764C6" w:rsidDel="005764C6" w:rsidRDefault="0045053A" w:rsidP="0045053A">
      <w:pPr>
        <w:ind w:left="1440" w:firstLine="720"/>
        <w:jc w:val="center"/>
        <w:rPr>
          <w:del w:id="56" w:author="Nguyễn Đình Kha" w:date="2024-07-06T08:49:00Z" w16du:dateUtc="2024-07-06T01:49:00Z"/>
          <w:rFonts w:ascii="Times New Roman" w:hAnsi="Times New Roman" w:cs="Times New Roman"/>
          <w:sz w:val="28"/>
          <w:lang w:val="en-US"/>
          <w:rPrChange w:id="57" w:author="Nguyễn Đình Kha" w:date="2024-07-06T08:51:00Z" w16du:dateUtc="2024-07-06T01:51:00Z">
            <w:rPr>
              <w:del w:id="58" w:author="Nguyễn Đình Kha" w:date="2024-07-06T08:49:00Z" w16du:dateUtc="2024-07-06T01:49:00Z"/>
              <w:rFonts w:cstheme="majorHAnsi"/>
              <w:sz w:val="28"/>
            </w:rPr>
          </w:rPrChange>
        </w:rPr>
      </w:pPr>
    </w:p>
    <w:p w14:paraId="68CAD054" w14:textId="77777777" w:rsidR="0045053A" w:rsidRPr="0028570F" w:rsidDel="005764C6" w:rsidRDefault="0045053A" w:rsidP="0045053A">
      <w:pPr>
        <w:ind w:left="1440" w:firstLine="720"/>
        <w:jc w:val="center"/>
        <w:rPr>
          <w:del w:id="59" w:author="Nguyễn Đình Kha" w:date="2024-07-06T08:49:00Z" w16du:dateUtc="2024-07-06T01:49:00Z"/>
          <w:rFonts w:ascii="Times New Roman" w:hAnsi="Times New Roman" w:cs="Times New Roman"/>
          <w:sz w:val="28"/>
          <w:rPrChange w:id="60" w:author="Nguyễn Đình Kha" w:date="2024-07-01T14:46:00Z" w16du:dateUtc="2024-07-01T07:46:00Z">
            <w:rPr>
              <w:del w:id="61" w:author="Nguyễn Đình Kha" w:date="2024-07-06T08:49:00Z" w16du:dateUtc="2024-07-06T01:49:00Z"/>
              <w:rFonts w:cstheme="majorHAnsi"/>
              <w:sz w:val="28"/>
            </w:rPr>
          </w:rPrChange>
        </w:rPr>
      </w:pPr>
    </w:p>
    <w:p w14:paraId="47A702AD" w14:textId="77777777" w:rsidR="0045053A" w:rsidRPr="0028570F" w:rsidDel="005764C6" w:rsidRDefault="0045053A" w:rsidP="0045053A">
      <w:pPr>
        <w:rPr>
          <w:del w:id="62" w:author="Nguyễn Đình Kha" w:date="2024-07-06T08:49:00Z" w16du:dateUtc="2024-07-06T01:49:00Z"/>
          <w:rFonts w:ascii="Times New Roman" w:hAnsi="Times New Roman" w:cs="Times New Roman"/>
          <w:sz w:val="28"/>
          <w:rPrChange w:id="63" w:author="Nguyễn Đình Kha" w:date="2024-07-01T14:46:00Z" w16du:dateUtc="2024-07-01T07:46:00Z">
            <w:rPr>
              <w:del w:id="64" w:author="Nguyễn Đình Kha" w:date="2024-07-06T08:49:00Z" w16du:dateUtc="2024-07-06T01:49:00Z"/>
              <w:rFonts w:cstheme="majorHAnsi"/>
              <w:sz w:val="28"/>
            </w:rPr>
          </w:rPrChange>
        </w:rPr>
      </w:pPr>
    </w:p>
    <w:p w14:paraId="6D1E90B8" w14:textId="77777777" w:rsidR="0045053A" w:rsidRPr="0028570F" w:rsidDel="005764C6" w:rsidRDefault="0045053A" w:rsidP="0045053A">
      <w:pPr>
        <w:rPr>
          <w:del w:id="65" w:author="Nguyễn Đình Kha" w:date="2024-07-06T08:49:00Z" w16du:dateUtc="2024-07-06T01:49:00Z"/>
          <w:rFonts w:ascii="Times New Roman" w:hAnsi="Times New Roman" w:cs="Times New Roman"/>
          <w:sz w:val="28"/>
          <w:rPrChange w:id="66" w:author="Nguyễn Đình Kha" w:date="2024-07-01T14:46:00Z" w16du:dateUtc="2024-07-01T07:46:00Z">
            <w:rPr>
              <w:del w:id="67" w:author="Nguyễn Đình Kha" w:date="2024-07-06T08:49:00Z" w16du:dateUtc="2024-07-06T01:49:00Z"/>
              <w:rFonts w:cstheme="majorHAnsi"/>
              <w:sz w:val="28"/>
            </w:rPr>
          </w:rPrChange>
        </w:rPr>
      </w:pPr>
    </w:p>
    <w:p w14:paraId="48A2D5EF" w14:textId="77777777" w:rsidR="0045053A" w:rsidRPr="005764C6" w:rsidDel="005764C6" w:rsidRDefault="0045053A">
      <w:pPr>
        <w:rPr>
          <w:del w:id="68" w:author="Nguyễn Đình Kha" w:date="2024-07-06T08:49:00Z" w16du:dateUtc="2024-07-06T01:49:00Z"/>
          <w:rFonts w:ascii="Times New Roman" w:hAnsi="Times New Roman" w:cs="Times New Roman"/>
          <w:b/>
          <w:szCs w:val="26"/>
          <w:lang w:val="en-US"/>
          <w:rPrChange w:id="69" w:author="Nguyễn Đình Kha" w:date="2024-07-06T08:49:00Z" w16du:dateUtc="2024-07-06T01:49:00Z">
            <w:rPr>
              <w:del w:id="70" w:author="Nguyễn Đình Kha" w:date="2024-07-06T08:49:00Z" w16du:dateUtc="2024-07-06T01:49:00Z"/>
              <w:rFonts w:cstheme="majorHAnsi"/>
              <w:b/>
              <w:szCs w:val="26"/>
            </w:rPr>
          </w:rPrChange>
        </w:rPr>
        <w:pPrChange w:id="71" w:author="Nguyễn Đình Kha" w:date="2024-07-06T08:49:00Z" w16du:dateUtc="2024-07-06T01:49:00Z">
          <w:pPr>
            <w:jc w:val="center"/>
          </w:pPr>
        </w:pPrChange>
      </w:pPr>
    </w:p>
    <w:p w14:paraId="29F60BAA" w14:textId="77777777" w:rsidR="0045053A" w:rsidRPr="005764C6" w:rsidRDefault="0045053A">
      <w:pPr>
        <w:rPr>
          <w:rFonts w:ascii="Times New Roman" w:hAnsi="Times New Roman" w:cs="Times New Roman"/>
          <w:b/>
          <w:szCs w:val="26"/>
          <w:lang w:val="en-US"/>
          <w:rPrChange w:id="72" w:author="Nguyễn Đình Kha" w:date="2024-07-06T08:49:00Z" w16du:dateUtc="2024-07-06T01:49:00Z">
            <w:rPr>
              <w:rFonts w:cstheme="majorHAnsi"/>
              <w:b/>
              <w:szCs w:val="26"/>
            </w:rPr>
          </w:rPrChange>
        </w:rPr>
        <w:pPrChange w:id="73" w:author="Nguyễn Đình Kha" w:date="2024-07-06T08:49:00Z" w16du:dateUtc="2024-07-06T01:49:00Z">
          <w:pPr>
            <w:jc w:val="center"/>
          </w:pPr>
        </w:pPrChange>
      </w:pPr>
    </w:p>
    <w:p w14:paraId="5F2A4A6E" w14:textId="69E048C0" w:rsidR="0045053A" w:rsidRPr="0028570F" w:rsidRDefault="0045053A" w:rsidP="0045053A">
      <w:pPr>
        <w:jc w:val="center"/>
        <w:rPr>
          <w:rFonts w:ascii="Times New Roman" w:hAnsi="Times New Roman" w:cs="Times New Roman"/>
          <w:b/>
          <w:szCs w:val="26"/>
          <w:lang w:val="en-US"/>
          <w:rPrChange w:id="74" w:author="Nguyễn Đình Kha" w:date="2024-07-01T14:46:00Z" w16du:dateUtc="2024-07-01T07:46:00Z">
            <w:rPr>
              <w:rFonts w:ascii="Times New Roman" w:hAnsi="Times New Roman" w:cs="Times New Roman"/>
              <w:b/>
              <w:szCs w:val="26"/>
            </w:rPr>
          </w:rPrChange>
        </w:rPr>
      </w:pPr>
      <w:r w:rsidRPr="0028570F">
        <w:rPr>
          <w:rFonts w:ascii="Times New Roman" w:hAnsi="Times New Roman" w:cs="Times New Roman"/>
          <w:b/>
          <w:szCs w:val="26"/>
        </w:rPr>
        <w:t xml:space="preserve">TP. HỒ CHÍ MINH, </w:t>
      </w:r>
      <w:ins w:id="75" w:author="Nguyễn Đình Kha" w:date="2024-07-01T13:18:00Z" w16du:dateUtc="2024-07-01T06:18:00Z">
        <w:r w:rsidR="00673B48" w:rsidRPr="0028570F">
          <w:rPr>
            <w:rFonts w:ascii="Times New Roman" w:hAnsi="Times New Roman" w:cs="Times New Roman"/>
            <w:b/>
            <w:szCs w:val="26"/>
            <w:lang w:val="en-US"/>
          </w:rPr>
          <w:t>2024</w:t>
        </w:r>
      </w:ins>
      <w:del w:id="76" w:author="Nguyễn Đình Kha" w:date="2024-07-01T13:18:00Z" w16du:dateUtc="2024-07-01T06:18:00Z">
        <w:r w:rsidRPr="0028570F" w:rsidDel="00673B48">
          <w:rPr>
            <w:rFonts w:ascii="Times New Roman" w:hAnsi="Times New Roman" w:cs="Times New Roman"/>
            <w:b/>
            <w:szCs w:val="26"/>
          </w:rPr>
          <w:delText>&lt;NĂM&gt;</w:delText>
        </w:r>
      </w:del>
    </w:p>
    <w:p w14:paraId="74763759" w14:textId="77777777" w:rsidR="00A1168A" w:rsidRPr="0028570F" w:rsidRDefault="00A1168A" w:rsidP="0045053A">
      <w:pPr>
        <w:jc w:val="center"/>
        <w:rPr>
          <w:rFonts w:ascii="Times New Roman" w:hAnsi="Times New Roman" w:cs="Times New Roman"/>
          <w:b/>
          <w:szCs w:val="26"/>
          <w:rPrChange w:id="77" w:author="Nguyễn Đình Kha" w:date="2024-07-01T14:46:00Z" w16du:dateUtc="2024-07-01T07:46:00Z">
            <w:rPr>
              <w:rFonts w:cstheme="majorHAnsi"/>
              <w:b/>
              <w:szCs w:val="26"/>
            </w:rPr>
          </w:rPrChange>
        </w:rPr>
        <w:sectPr w:rsidR="00A1168A" w:rsidRPr="0028570F"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763645EB" w14:textId="77777777" w:rsidR="00A1168A" w:rsidRPr="0028570F" w:rsidRDefault="00A1168A" w:rsidP="00B33DC2">
      <w:pPr>
        <w:jc w:val="center"/>
        <w:rPr>
          <w:rFonts w:ascii="Times New Roman" w:hAnsi="Times New Roman" w:cs="Times New Roman"/>
          <w:b/>
          <w:sz w:val="28"/>
          <w:szCs w:val="28"/>
        </w:rPr>
      </w:pPr>
      <w:r w:rsidRPr="0028570F">
        <w:rPr>
          <w:rFonts w:ascii="Times New Roman" w:hAnsi="Times New Roman" w:cs="Times New Roman"/>
          <w:b/>
          <w:sz w:val="28"/>
          <w:szCs w:val="28"/>
        </w:rPr>
        <w:lastRenderedPageBreak/>
        <w:t>ĐẠI HỌC QUỐC GIA TP. HỒ CHÍ MINH</w:t>
      </w:r>
    </w:p>
    <w:p w14:paraId="1B253A7D" w14:textId="77777777" w:rsidR="00A1168A" w:rsidRPr="0028570F" w:rsidRDefault="00A1168A" w:rsidP="00A1168A">
      <w:pPr>
        <w:spacing w:before="60" w:after="60"/>
        <w:jc w:val="center"/>
        <w:rPr>
          <w:rFonts w:ascii="Times New Roman" w:hAnsi="Times New Roman" w:cs="Times New Roman"/>
          <w:sz w:val="28"/>
          <w:szCs w:val="28"/>
        </w:rPr>
      </w:pPr>
      <w:r w:rsidRPr="0028570F">
        <w:rPr>
          <w:rFonts w:ascii="Times New Roman" w:hAnsi="Times New Roman" w:cs="Times New Roman"/>
          <w:b/>
          <w:sz w:val="32"/>
          <w:szCs w:val="26"/>
        </w:rPr>
        <w:t>TRƯỜNG ĐẠI HỌC CÔNG NGHỆ THÔNG TIN</w:t>
      </w:r>
    </w:p>
    <w:p w14:paraId="7E419975" w14:textId="4054694E" w:rsidR="00A1168A" w:rsidRPr="0028570F" w:rsidDel="00876668" w:rsidRDefault="00A1168A" w:rsidP="00A1168A">
      <w:pPr>
        <w:spacing w:before="60" w:after="60"/>
        <w:jc w:val="center"/>
        <w:rPr>
          <w:del w:id="78" w:author="Nguyễn Đình Kha" w:date="2024-07-06T09:07:00Z" w16du:dateUtc="2024-07-06T02:07:00Z"/>
          <w:rFonts w:ascii="Times New Roman" w:hAnsi="Times New Roman" w:cs="Times New Roman"/>
          <w:b/>
          <w:sz w:val="36"/>
          <w:szCs w:val="26"/>
          <w:lang w:val="en-US"/>
          <w:rPrChange w:id="79" w:author="Nguyễn Đình Kha" w:date="2024-07-01T14:46:00Z" w16du:dateUtc="2024-07-01T07:46:00Z">
            <w:rPr>
              <w:del w:id="80" w:author="Nguyễn Đình Kha" w:date="2024-07-06T09:07:00Z" w16du:dateUtc="2024-07-06T02:07:00Z"/>
              <w:rFonts w:ascii="Times New Roman" w:hAnsi="Times New Roman" w:cs="Times New Roman"/>
              <w:b/>
              <w:sz w:val="36"/>
              <w:szCs w:val="26"/>
            </w:rPr>
          </w:rPrChange>
        </w:rPr>
      </w:pPr>
      <w:r w:rsidRPr="0028570F">
        <w:rPr>
          <w:rFonts w:ascii="Times New Roman" w:hAnsi="Times New Roman" w:cs="Times New Roman"/>
          <w:b/>
          <w:sz w:val="32"/>
          <w:szCs w:val="28"/>
        </w:rPr>
        <w:t>KHOA</w:t>
      </w:r>
      <w:ins w:id="81" w:author="Nguyễn Đình Kha" w:date="2024-07-01T13:19:00Z" w16du:dateUtc="2024-07-01T06:19:00Z">
        <w:r w:rsidR="00673B48" w:rsidRPr="0028570F">
          <w:rPr>
            <w:rFonts w:ascii="Times New Roman" w:hAnsi="Times New Roman" w:cs="Times New Roman"/>
            <w:b/>
            <w:sz w:val="32"/>
            <w:szCs w:val="28"/>
            <w:lang w:val="en-US"/>
          </w:rPr>
          <w:t xml:space="preserve"> MẠNG MÁY TÍNH VÀ TRUYỀN THÔNG</w:t>
        </w:r>
      </w:ins>
      <w:del w:id="82" w:author="Nguyễn Đình Kha" w:date="2024-07-01T13:19:00Z" w16du:dateUtc="2024-07-01T06:19:00Z">
        <w:r w:rsidRPr="0028570F" w:rsidDel="00673B48">
          <w:rPr>
            <w:rFonts w:ascii="Times New Roman" w:hAnsi="Times New Roman" w:cs="Times New Roman"/>
            <w:b/>
            <w:sz w:val="32"/>
            <w:szCs w:val="28"/>
          </w:rPr>
          <w:delText>………….</w:delText>
        </w:r>
      </w:del>
    </w:p>
    <w:p w14:paraId="35A92BB8" w14:textId="77777777" w:rsidR="00A1168A" w:rsidRPr="00876668" w:rsidDel="00876668" w:rsidRDefault="00A1168A" w:rsidP="00A1168A">
      <w:pPr>
        <w:jc w:val="center"/>
        <w:rPr>
          <w:del w:id="83" w:author="Nguyễn Đình Kha" w:date="2024-07-06T09:06:00Z" w16du:dateUtc="2024-07-06T02:06:00Z"/>
          <w:rFonts w:ascii="Times New Roman" w:hAnsi="Times New Roman" w:cs="Times New Roman"/>
          <w:sz w:val="28"/>
          <w:lang w:val="en-US"/>
          <w:rPrChange w:id="84" w:author="Nguyễn Đình Kha" w:date="2024-07-06T09:07:00Z" w16du:dateUtc="2024-07-06T02:07:00Z">
            <w:rPr>
              <w:del w:id="85" w:author="Nguyễn Đình Kha" w:date="2024-07-06T09:06:00Z" w16du:dateUtc="2024-07-06T02:06:00Z"/>
              <w:rFonts w:ascii="Times New Roman" w:hAnsi="Times New Roman" w:cs="Times New Roman"/>
              <w:sz w:val="28"/>
            </w:rPr>
          </w:rPrChange>
        </w:rPr>
      </w:pPr>
    </w:p>
    <w:p w14:paraId="130B9A49" w14:textId="77777777" w:rsidR="00A1168A" w:rsidRDefault="00A1168A" w:rsidP="00A1168A">
      <w:pPr>
        <w:jc w:val="center"/>
        <w:rPr>
          <w:rFonts w:ascii="Times New Roman" w:hAnsi="Times New Roman" w:cs="Times New Roman"/>
          <w:sz w:val="28"/>
          <w:lang w:val="en-US"/>
        </w:rPr>
      </w:pPr>
    </w:p>
    <w:p w14:paraId="4C57D72E" w14:textId="77777777" w:rsidR="00892450" w:rsidRPr="00892450" w:rsidRDefault="00892450" w:rsidP="00A1168A">
      <w:pPr>
        <w:jc w:val="center"/>
        <w:rPr>
          <w:rFonts w:ascii="Times New Roman" w:hAnsi="Times New Roman" w:cs="Times New Roman"/>
          <w:sz w:val="28"/>
          <w:lang w:val="en-US"/>
        </w:rPr>
      </w:pPr>
    </w:p>
    <w:p w14:paraId="3F2AA1D6" w14:textId="0F4FF469" w:rsidR="00A1168A" w:rsidRPr="0028570F" w:rsidRDefault="00673B48" w:rsidP="00B33DC2">
      <w:pPr>
        <w:jc w:val="center"/>
        <w:rPr>
          <w:rFonts w:ascii="Times New Roman" w:hAnsi="Times New Roman" w:cs="Times New Roman"/>
          <w:b/>
          <w:sz w:val="28"/>
          <w:szCs w:val="28"/>
          <w:lang w:val="en-US"/>
          <w:rPrChange w:id="86" w:author="Nguyễn Đình Kha" w:date="2024-07-01T14:46:00Z" w16du:dateUtc="2024-07-01T07:46:00Z">
            <w:rPr>
              <w:rFonts w:ascii="Times New Roman" w:hAnsi="Times New Roman" w:cs="Times New Roman"/>
              <w:b/>
              <w:sz w:val="28"/>
              <w:szCs w:val="28"/>
            </w:rPr>
          </w:rPrChange>
        </w:rPr>
      </w:pPr>
      <w:ins w:id="87" w:author="Nguyễn Đình Kha" w:date="2024-07-01T13:19:00Z" w16du:dateUtc="2024-07-01T06:19:00Z">
        <w:r w:rsidRPr="0028570F">
          <w:rPr>
            <w:rFonts w:ascii="Times New Roman" w:hAnsi="Times New Roman" w:cs="Times New Roman"/>
            <w:b/>
            <w:sz w:val="28"/>
            <w:szCs w:val="28"/>
            <w:lang w:val="en-US"/>
          </w:rPr>
          <w:t>NGUYỄN ĐÌNH KHA</w:t>
        </w:r>
      </w:ins>
      <w:del w:id="88" w:author="Nguyễn Đình Kha" w:date="2024-07-01T13:19:00Z" w16du:dateUtc="2024-07-01T06:19:00Z">
        <w:r w:rsidR="00A1168A" w:rsidRPr="0028570F" w:rsidDel="00673B48">
          <w:rPr>
            <w:rFonts w:ascii="Times New Roman" w:hAnsi="Times New Roman" w:cs="Times New Roman"/>
            <w:b/>
            <w:sz w:val="28"/>
            <w:szCs w:val="28"/>
          </w:rPr>
          <w:delText>&lt;TÊN SINH VIÊN&gt;</w:delText>
        </w:r>
      </w:del>
      <w:r w:rsidR="00A1168A" w:rsidRPr="0028570F">
        <w:rPr>
          <w:rFonts w:ascii="Times New Roman" w:hAnsi="Times New Roman" w:cs="Times New Roman"/>
          <w:b/>
          <w:sz w:val="28"/>
          <w:szCs w:val="28"/>
        </w:rPr>
        <w:t xml:space="preserve"> – </w:t>
      </w:r>
      <w:ins w:id="89" w:author="Nguyễn Đình Kha" w:date="2024-07-01T13:19:00Z" w16du:dateUtc="2024-07-01T06:19:00Z">
        <w:r w:rsidRPr="0028570F">
          <w:rPr>
            <w:rFonts w:ascii="Times New Roman" w:hAnsi="Times New Roman" w:cs="Times New Roman"/>
            <w:b/>
            <w:sz w:val="28"/>
            <w:szCs w:val="28"/>
            <w:lang w:val="en-US"/>
          </w:rPr>
          <w:t>20520562</w:t>
        </w:r>
      </w:ins>
      <w:del w:id="90" w:author="Nguyễn Đình Kha" w:date="2024-07-01T13:19:00Z" w16du:dateUtc="2024-07-01T06:19:00Z">
        <w:r w:rsidR="00A1168A" w:rsidRPr="0028570F" w:rsidDel="00673B48">
          <w:rPr>
            <w:rFonts w:ascii="Times New Roman" w:hAnsi="Times New Roman" w:cs="Times New Roman"/>
            <w:b/>
            <w:sz w:val="28"/>
            <w:szCs w:val="28"/>
          </w:rPr>
          <w:delText>&lt;MÃ SINH VIÊN&gt;</w:delText>
        </w:r>
      </w:del>
    </w:p>
    <w:p w14:paraId="618F54E0" w14:textId="77777777" w:rsidR="00A1168A" w:rsidDel="001B7108" w:rsidRDefault="00A1168A" w:rsidP="00876668">
      <w:pPr>
        <w:rPr>
          <w:del w:id="91" w:author="Nguyễn Đình Kha" w:date="2024-07-06T09:07:00Z" w16du:dateUtc="2024-07-06T02:07:00Z"/>
          <w:rFonts w:ascii="Times New Roman" w:hAnsi="Times New Roman" w:cs="Times New Roman"/>
          <w:sz w:val="28"/>
          <w:lang w:val="en-US"/>
        </w:rPr>
      </w:pPr>
    </w:p>
    <w:p w14:paraId="52B7EFD0" w14:textId="77777777" w:rsidR="00A1168A" w:rsidRPr="00876668" w:rsidDel="00876668" w:rsidRDefault="00A1168A" w:rsidP="00A1168A">
      <w:pPr>
        <w:jc w:val="center"/>
        <w:rPr>
          <w:del w:id="92" w:author="Nguyễn Đình Kha" w:date="2024-07-06T09:06:00Z" w16du:dateUtc="2024-07-06T02:06:00Z"/>
          <w:rFonts w:ascii="Times New Roman" w:hAnsi="Times New Roman" w:cs="Times New Roman"/>
          <w:sz w:val="28"/>
          <w:lang w:val="en-US"/>
          <w:rPrChange w:id="93" w:author="Nguyễn Đình Kha" w:date="2024-07-06T09:07:00Z" w16du:dateUtc="2024-07-06T02:07:00Z">
            <w:rPr>
              <w:del w:id="94" w:author="Nguyễn Đình Kha" w:date="2024-07-06T09:06:00Z" w16du:dateUtc="2024-07-06T02:06:00Z"/>
              <w:rFonts w:ascii="Times New Roman" w:hAnsi="Times New Roman" w:cs="Times New Roman"/>
              <w:sz w:val="28"/>
            </w:rPr>
          </w:rPrChange>
        </w:rPr>
      </w:pPr>
    </w:p>
    <w:p w14:paraId="7577E19D" w14:textId="77777777" w:rsidR="00A1168A" w:rsidRPr="00876668" w:rsidRDefault="00A1168A">
      <w:pPr>
        <w:rPr>
          <w:rFonts w:ascii="Times New Roman" w:hAnsi="Times New Roman" w:cs="Times New Roman"/>
          <w:sz w:val="28"/>
          <w:lang w:val="en-US"/>
          <w:rPrChange w:id="95" w:author="Nguyễn Đình Kha" w:date="2024-07-06T09:06:00Z" w16du:dateUtc="2024-07-06T02:06:00Z">
            <w:rPr>
              <w:rFonts w:ascii="Times New Roman" w:hAnsi="Times New Roman" w:cs="Times New Roman"/>
              <w:sz w:val="28"/>
            </w:rPr>
          </w:rPrChange>
        </w:rPr>
        <w:pPrChange w:id="96" w:author="Nguyễn Đình Kha" w:date="2024-07-06T09:06:00Z" w16du:dateUtc="2024-07-06T02:06:00Z">
          <w:pPr>
            <w:jc w:val="center"/>
          </w:pPr>
        </w:pPrChange>
      </w:pPr>
    </w:p>
    <w:p w14:paraId="13174930" w14:textId="77777777" w:rsidR="00A1168A" w:rsidRPr="0028570F" w:rsidRDefault="00A1168A" w:rsidP="00A1168A">
      <w:pPr>
        <w:jc w:val="center"/>
        <w:rPr>
          <w:rFonts w:ascii="Times New Roman" w:hAnsi="Times New Roman" w:cs="Times New Roman"/>
          <w:b/>
          <w:sz w:val="32"/>
        </w:rPr>
      </w:pPr>
      <w:r w:rsidRPr="0028570F">
        <w:rPr>
          <w:rFonts w:ascii="Times New Roman" w:hAnsi="Times New Roman" w:cs="Times New Roman"/>
          <w:b/>
          <w:sz w:val="32"/>
        </w:rPr>
        <w:t>KHÓA LUẬN TỐT NGHIỆP</w:t>
      </w:r>
    </w:p>
    <w:p w14:paraId="43F20EB5" w14:textId="77777777" w:rsidR="00291EB6" w:rsidRDefault="00673B48" w:rsidP="00291EB6">
      <w:pPr>
        <w:jc w:val="center"/>
        <w:rPr>
          <w:ins w:id="97" w:author="Nguyễn Đình Kha" w:date="2024-07-04T09:16:00Z" w16du:dateUtc="2024-07-04T02:16:00Z"/>
          <w:rFonts w:ascii="Times New Roman" w:hAnsi="Times New Roman" w:cs="Times New Roman"/>
          <w:b/>
          <w:sz w:val="36"/>
          <w:szCs w:val="36"/>
          <w:lang w:val="en-US"/>
        </w:rPr>
      </w:pPr>
      <w:ins w:id="98" w:author="Nguyễn Đình Kha" w:date="2024-07-01T13:19:00Z" w16du:dateUtc="2024-07-01T06:19:00Z">
        <w:r w:rsidRPr="0028570F">
          <w:rPr>
            <w:rFonts w:ascii="Times New Roman" w:hAnsi="Times New Roman" w:cs="Times New Roman"/>
            <w:b/>
            <w:sz w:val="36"/>
            <w:szCs w:val="36"/>
            <w:lang w:val="en-US"/>
          </w:rPr>
          <w:t xml:space="preserve">MỘT NGHIÊN CỨU VỀ HONEYPOT THÍCH ỨNG </w:t>
        </w:r>
      </w:ins>
    </w:p>
    <w:p w14:paraId="04C400FA" w14:textId="77777777" w:rsidR="00892450" w:rsidRDefault="00673B48" w:rsidP="001B7108">
      <w:pPr>
        <w:jc w:val="center"/>
        <w:rPr>
          <w:rFonts w:ascii="Times New Roman" w:hAnsi="Times New Roman" w:cs="Times New Roman"/>
          <w:b/>
          <w:sz w:val="36"/>
          <w:szCs w:val="36"/>
          <w:lang w:val="en-US"/>
        </w:rPr>
      </w:pPr>
      <w:ins w:id="99" w:author="Nguyễn Đình Kha" w:date="2024-07-01T13:19:00Z" w16du:dateUtc="2024-07-01T06:19:00Z">
        <w:r w:rsidRPr="0028570F">
          <w:rPr>
            <w:rFonts w:ascii="Times New Roman" w:hAnsi="Times New Roman" w:cs="Times New Roman"/>
            <w:b/>
            <w:sz w:val="36"/>
            <w:szCs w:val="36"/>
            <w:lang w:val="en-US"/>
          </w:rPr>
          <w:t>D</w:t>
        </w:r>
      </w:ins>
      <w:ins w:id="100" w:author="Nguyễn Đình Kha" w:date="2024-07-01T13:20:00Z" w16du:dateUtc="2024-07-01T06:20:00Z">
        <w:r w:rsidRPr="0028570F">
          <w:rPr>
            <w:rFonts w:ascii="Times New Roman" w:hAnsi="Times New Roman" w:cs="Times New Roman"/>
            <w:b/>
            <w:sz w:val="36"/>
            <w:szCs w:val="36"/>
            <w:lang w:val="en-US"/>
          </w:rPr>
          <w:t xml:space="preserve">ỰA TRÊN HỌC TĂNG CƯỜNG VÀ PHƯƠNG PHÁP DEEPDIG ĐỂ PHÁT HIỆN </w:t>
        </w:r>
      </w:ins>
    </w:p>
    <w:p w14:paraId="7F5F615E" w14:textId="0022EE97" w:rsidR="00A1168A" w:rsidRPr="0028570F" w:rsidRDefault="00673B48" w:rsidP="00892450">
      <w:pPr>
        <w:jc w:val="center"/>
        <w:rPr>
          <w:rFonts w:ascii="Times New Roman" w:hAnsi="Times New Roman" w:cs="Times New Roman"/>
          <w:b/>
          <w:sz w:val="36"/>
          <w:szCs w:val="36"/>
          <w:lang w:val="en-US"/>
          <w:rPrChange w:id="101" w:author="Nguyễn Đình Kha" w:date="2024-07-01T14:46:00Z" w16du:dateUtc="2024-07-01T07:46:00Z">
            <w:rPr>
              <w:rFonts w:ascii="Times New Roman" w:hAnsi="Times New Roman" w:cs="Times New Roman"/>
              <w:b/>
              <w:sz w:val="36"/>
              <w:szCs w:val="36"/>
            </w:rPr>
          </w:rPrChange>
        </w:rPr>
      </w:pPr>
      <w:ins w:id="102" w:author="Nguyễn Đình Kha" w:date="2024-07-01T13:20:00Z" w16du:dateUtc="2024-07-01T06:20:00Z">
        <w:r w:rsidRPr="0028570F">
          <w:rPr>
            <w:rFonts w:ascii="Times New Roman" w:hAnsi="Times New Roman" w:cs="Times New Roman"/>
            <w:b/>
            <w:sz w:val="36"/>
            <w:szCs w:val="36"/>
            <w:lang w:val="en-US"/>
          </w:rPr>
          <w:t>CÁC CUỘC TẤN CÔNG WEB NÂNG CAO</w:t>
        </w:r>
      </w:ins>
      <w:del w:id="103" w:author="Nguyễn Đình Kha" w:date="2024-07-01T13:19:00Z" w16du:dateUtc="2024-07-01T06:19:00Z">
        <w:r w:rsidR="00A1168A" w:rsidRPr="0028570F" w:rsidDel="00673B48">
          <w:rPr>
            <w:rFonts w:ascii="Times New Roman" w:hAnsi="Times New Roman" w:cs="Times New Roman"/>
            <w:b/>
            <w:sz w:val="36"/>
            <w:szCs w:val="36"/>
          </w:rPr>
          <w:delText>&lt;TÊN KHÓA LUẬN&gt;</w:delText>
        </w:r>
      </w:del>
    </w:p>
    <w:p w14:paraId="7DACB065" w14:textId="77777777" w:rsidR="005764C6" w:rsidRDefault="00673B48" w:rsidP="00291EB6">
      <w:pPr>
        <w:jc w:val="center"/>
        <w:rPr>
          <w:ins w:id="104" w:author="Nguyễn Đình Kha" w:date="2024-07-06T08:54:00Z" w16du:dateUtc="2024-07-06T01:54:00Z"/>
          <w:rFonts w:ascii="Times New Roman" w:hAnsi="Times New Roman" w:cs="Times New Roman"/>
          <w:b/>
          <w:color w:val="FF0000"/>
          <w:sz w:val="32"/>
          <w:szCs w:val="32"/>
          <w:lang w:val="en-US"/>
        </w:rPr>
      </w:pPr>
      <w:ins w:id="105" w:author="Nguyễn Đình Kha" w:date="2024-07-01T13:20:00Z" w16du:dateUtc="2024-07-01T06:20:00Z">
        <w:r w:rsidRPr="0028570F">
          <w:rPr>
            <w:rFonts w:ascii="Times New Roman" w:hAnsi="Times New Roman" w:cs="Times New Roman"/>
            <w:b/>
            <w:color w:val="FF0000"/>
            <w:sz w:val="32"/>
            <w:szCs w:val="32"/>
            <w:lang w:val="en-US"/>
          </w:rPr>
          <w:t xml:space="preserve">A STUDY ON AN ADAPTIVE HONEYPOT </w:t>
        </w:r>
      </w:ins>
    </w:p>
    <w:p w14:paraId="34B0EEFA" w14:textId="77777777" w:rsidR="001B7108" w:rsidRDefault="00673B48" w:rsidP="001B7108">
      <w:pPr>
        <w:jc w:val="center"/>
        <w:rPr>
          <w:ins w:id="106" w:author="Nguyễn Đình Kha" w:date="2024-07-06T09:12:00Z" w16du:dateUtc="2024-07-06T02:12:00Z"/>
          <w:rFonts w:ascii="Times New Roman" w:hAnsi="Times New Roman" w:cs="Times New Roman"/>
          <w:b/>
          <w:color w:val="FF0000"/>
          <w:sz w:val="32"/>
          <w:szCs w:val="32"/>
          <w:lang w:val="en-US"/>
        </w:rPr>
      </w:pPr>
      <w:ins w:id="107" w:author="Nguyễn Đình Kha" w:date="2024-07-01T13:20:00Z" w16du:dateUtc="2024-07-01T06:20:00Z">
        <w:r w:rsidRPr="0028570F">
          <w:rPr>
            <w:rFonts w:ascii="Times New Roman" w:hAnsi="Times New Roman" w:cs="Times New Roman"/>
            <w:b/>
            <w:color w:val="FF0000"/>
            <w:sz w:val="32"/>
            <w:szCs w:val="32"/>
            <w:lang w:val="en-US"/>
          </w:rPr>
          <w:t xml:space="preserve">BASED ON REINFORCEMENT LEARNING AND THE DEEPDIG METHOD FOR DETECTING </w:t>
        </w:r>
      </w:ins>
    </w:p>
    <w:p w14:paraId="0927566D" w14:textId="4B527074" w:rsidR="00F8256B" w:rsidRPr="00291EB6" w:rsidRDefault="00673B48" w:rsidP="001B7108">
      <w:pPr>
        <w:jc w:val="center"/>
        <w:rPr>
          <w:rFonts w:ascii="Times New Roman" w:hAnsi="Times New Roman" w:cs="Times New Roman"/>
          <w:b/>
          <w:color w:val="FF0000"/>
          <w:sz w:val="32"/>
          <w:szCs w:val="32"/>
          <w:lang w:val="en-US"/>
          <w:rPrChange w:id="108" w:author="Nguyễn Đình Kha" w:date="2024-07-04T09:15:00Z" w16du:dateUtc="2024-07-04T02:15:00Z">
            <w:rPr>
              <w:rFonts w:ascii="Times New Roman" w:hAnsi="Times New Roman" w:cs="Times New Roman"/>
              <w:b/>
              <w:color w:val="000000" w:themeColor="text1"/>
              <w:sz w:val="32"/>
              <w:szCs w:val="32"/>
              <w:lang w:val="en-US"/>
            </w:rPr>
          </w:rPrChange>
        </w:rPr>
      </w:pPr>
      <w:ins w:id="109" w:author="Nguyễn Đình Kha" w:date="2024-07-01T13:20:00Z" w16du:dateUtc="2024-07-01T06:20:00Z">
        <w:r w:rsidRPr="0028570F">
          <w:rPr>
            <w:rFonts w:ascii="Times New Roman" w:hAnsi="Times New Roman" w:cs="Times New Roman"/>
            <w:b/>
            <w:color w:val="FF0000"/>
            <w:sz w:val="32"/>
            <w:szCs w:val="32"/>
            <w:lang w:val="en-US"/>
          </w:rPr>
          <w:t>ADVANCED WEB ATTACKS</w:t>
        </w:r>
      </w:ins>
      <w:del w:id="110" w:author="Nguyễn Đình Kha" w:date="2024-07-01T13:20:00Z" w16du:dateUtc="2024-07-01T06:20:00Z">
        <w:r w:rsidR="00F8256B" w:rsidRPr="0028570F" w:rsidDel="00673B48">
          <w:rPr>
            <w:rFonts w:ascii="Times New Roman" w:hAnsi="Times New Roman" w:cs="Times New Roman"/>
            <w:b/>
            <w:color w:val="FF0000"/>
            <w:sz w:val="32"/>
            <w:szCs w:val="32"/>
          </w:rPr>
          <w:delText>&lt;Tên khóa luận Tiếng Anh&gt;</w:delText>
        </w:r>
      </w:del>
    </w:p>
    <w:p w14:paraId="452B5011" w14:textId="77777777" w:rsidR="00F8256B" w:rsidRPr="0028570F" w:rsidDel="001B7108" w:rsidRDefault="00F8256B" w:rsidP="00B33DC2">
      <w:pPr>
        <w:jc w:val="center"/>
        <w:rPr>
          <w:del w:id="111" w:author="Nguyễn Đình Kha" w:date="2024-07-06T09:07:00Z" w16du:dateUtc="2024-07-06T02:07:00Z"/>
          <w:rFonts w:ascii="Times New Roman" w:hAnsi="Times New Roman" w:cs="Times New Roman"/>
          <w:b/>
          <w:sz w:val="36"/>
          <w:szCs w:val="36"/>
          <w:lang w:val="en-US"/>
        </w:rPr>
      </w:pPr>
    </w:p>
    <w:p w14:paraId="29AB660F" w14:textId="77777777" w:rsidR="00A1168A" w:rsidRPr="0028570F" w:rsidRDefault="00A1168A" w:rsidP="00A1168A">
      <w:pPr>
        <w:rPr>
          <w:rFonts w:ascii="Times New Roman" w:hAnsi="Times New Roman" w:cs="Times New Roman"/>
          <w:sz w:val="28"/>
          <w:lang w:val="en-US"/>
        </w:rPr>
      </w:pPr>
    </w:p>
    <w:p w14:paraId="2F7704AC" w14:textId="110208AB" w:rsidR="00A1168A" w:rsidRPr="0028570F" w:rsidRDefault="00A1168A" w:rsidP="00A1168A">
      <w:pPr>
        <w:jc w:val="center"/>
        <w:rPr>
          <w:rFonts w:ascii="Times New Roman" w:hAnsi="Times New Roman" w:cs="Times New Roman"/>
          <w:b/>
          <w:sz w:val="28"/>
          <w:lang w:val="en-US"/>
          <w:rPrChange w:id="112" w:author="Nguyễn Đình Kha" w:date="2024-07-01T14:46:00Z" w16du:dateUtc="2024-07-01T07:46:00Z">
            <w:rPr>
              <w:rFonts w:ascii="Times New Roman" w:hAnsi="Times New Roman" w:cs="Times New Roman"/>
              <w:b/>
              <w:sz w:val="28"/>
            </w:rPr>
          </w:rPrChange>
        </w:rPr>
      </w:pPr>
      <w:del w:id="113" w:author="Nguyễn Đình Kha" w:date="2024-07-01T13:20:00Z" w16du:dateUtc="2024-07-01T06:20:00Z">
        <w:r w:rsidRPr="0028570F" w:rsidDel="00673B48">
          <w:rPr>
            <w:rFonts w:ascii="Times New Roman" w:hAnsi="Times New Roman" w:cs="Times New Roman"/>
            <w:b/>
            <w:sz w:val="28"/>
          </w:rPr>
          <w:delText xml:space="preserve">KỸ SƯ/ </w:delText>
        </w:r>
      </w:del>
      <w:r w:rsidRPr="0028570F">
        <w:rPr>
          <w:rFonts w:ascii="Times New Roman" w:hAnsi="Times New Roman" w:cs="Times New Roman"/>
          <w:b/>
          <w:sz w:val="28"/>
        </w:rPr>
        <w:t>CỬ NHÂN</w:t>
      </w:r>
      <w:ins w:id="114" w:author="Nguyễn Đình Kha" w:date="2024-07-01T13:20:00Z" w16du:dateUtc="2024-07-01T06:20:00Z">
        <w:r w:rsidR="00673B48" w:rsidRPr="0028570F">
          <w:rPr>
            <w:rFonts w:ascii="Times New Roman" w:hAnsi="Times New Roman" w:cs="Times New Roman"/>
            <w:b/>
            <w:sz w:val="28"/>
            <w:lang w:val="en-US"/>
          </w:rPr>
          <w:t xml:space="preserve"> </w:t>
        </w:r>
      </w:ins>
      <w:r w:rsidRPr="0028570F">
        <w:rPr>
          <w:rFonts w:ascii="Times New Roman" w:hAnsi="Times New Roman" w:cs="Times New Roman"/>
          <w:b/>
          <w:sz w:val="28"/>
        </w:rPr>
        <w:t xml:space="preserve">NGÀNH </w:t>
      </w:r>
      <w:ins w:id="115" w:author="Nguyễn Đình Kha" w:date="2024-07-01T13:20:00Z" w16du:dateUtc="2024-07-01T06:20:00Z">
        <w:r w:rsidR="00673B48" w:rsidRPr="0028570F">
          <w:rPr>
            <w:rFonts w:ascii="Times New Roman" w:hAnsi="Times New Roman" w:cs="Times New Roman"/>
            <w:b/>
            <w:sz w:val="28"/>
            <w:lang w:val="en-US"/>
          </w:rPr>
          <w:t>A</w:t>
        </w:r>
      </w:ins>
      <w:ins w:id="116" w:author="Nguyễn Đình Kha" w:date="2024-07-01T13:21:00Z" w16du:dateUtc="2024-07-01T06:21:00Z">
        <w:r w:rsidR="00673B48" w:rsidRPr="0028570F">
          <w:rPr>
            <w:rFonts w:ascii="Times New Roman" w:hAnsi="Times New Roman" w:cs="Times New Roman"/>
            <w:b/>
            <w:sz w:val="28"/>
            <w:lang w:val="en-US"/>
          </w:rPr>
          <w:t>N TOÀN THÔNG TIN</w:t>
        </w:r>
      </w:ins>
      <w:del w:id="117" w:author="Nguyễn Đình Kha" w:date="2024-07-01T13:20:00Z" w16du:dateUtc="2024-07-01T06:20:00Z">
        <w:r w:rsidRPr="0028570F" w:rsidDel="00673B48">
          <w:rPr>
            <w:rFonts w:ascii="Times New Roman" w:hAnsi="Times New Roman" w:cs="Times New Roman"/>
            <w:b/>
            <w:sz w:val="28"/>
          </w:rPr>
          <w:delText>&lt;TÊN NGÀNH&gt;</w:delText>
        </w:r>
      </w:del>
    </w:p>
    <w:p w14:paraId="03FB0F4F" w14:textId="77777777" w:rsidR="00A1168A" w:rsidDel="001B7108" w:rsidRDefault="00A1168A" w:rsidP="00A1168A">
      <w:pPr>
        <w:rPr>
          <w:del w:id="118" w:author="Nguyễn Đình Kha" w:date="2024-07-06T08:54:00Z" w16du:dateUtc="2024-07-06T01:54:00Z"/>
          <w:rFonts w:ascii="Times New Roman" w:hAnsi="Times New Roman" w:cs="Times New Roman"/>
          <w:sz w:val="28"/>
          <w:lang w:val="en-US"/>
        </w:rPr>
      </w:pPr>
    </w:p>
    <w:p w14:paraId="078F5D8D" w14:textId="77777777" w:rsidR="001B7108" w:rsidRPr="001B7108" w:rsidRDefault="001B7108" w:rsidP="00A1168A">
      <w:pPr>
        <w:rPr>
          <w:ins w:id="119" w:author="Nguyễn Đình Kha" w:date="2024-07-06T09:09:00Z" w16du:dateUtc="2024-07-06T02:09:00Z"/>
          <w:rFonts w:ascii="Times New Roman" w:hAnsi="Times New Roman" w:cs="Times New Roman"/>
          <w:sz w:val="28"/>
          <w:lang w:val="en-US"/>
          <w:rPrChange w:id="120" w:author="Nguyễn Đình Kha" w:date="2024-07-06T09:09:00Z" w16du:dateUtc="2024-07-06T02:09:00Z">
            <w:rPr>
              <w:ins w:id="121" w:author="Nguyễn Đình Kha" w:date="2024-07-06T09:09:00Z" w16du:dateUtc="2024-07-06T02:09:00Z"/>
              <w:rFonts w:ascii="Times New Roman" w:hAnsi="Times New Roman" w:cs="Times New Roman"/>
              <w:sz w:val="28"/>
            </w:rPr>
          </w:rPrChange>
        </w:rPr>
      </w:pPr>
    </w:p>
    <w:p w14:paraId="5186EE7D" w14:textId="77777777" w:rsidR="00A1168A" w:rsidRPr="005764C6" w:rsidRDefault="00A1168A" w:rsidP="00A1168A">
      <w:pPr>
        <w:rPr>
          <w:rFonts w:ascii="Times New Roman" w:hAnsi="Times New Roman" w:cs="Times New Roman"/>
          <w:sz w:val="28"/>
          <w:lang w:val="en-US"/>
          <w:rPrChange w:id="122" w:author="Nguyễn Đình Kha" w:date="2024-07-06T08:54:00Z" w16du:dateUtc="2024-07-06T01:54:00Z">
            <w:rPr>
              <w:rFonts w:ascii="Times New Roman" w:hAnsi="Times New Roman" w:cs="Times New Roman"/>
              <w:sz w:val="28"/>
            </w:rPr>
          </w:rPrChange>
        </w:rPr>
      </w:pPr>
    </w:p>
    <w:p w14:paraId="4078125E" w14:textId="77777777" w:rsidR="00A1168A" w:rsidRPr="0028570F" w:rsidRDefault="00A1168A" w:rsidP="00A1168A">
      <w:pPr>
        <w:tabs>
          <w:tab w:val="left" w:pos="5265"/>
        </w:tabs>
        <w:jc w:val="center"/>
        <w:rPr>
          <w:rFonts w:ascii="Times New Roman" w:hAnsi="Times New Roman" w:cs="Times New Roman"/>
          <w:b/>
          <w:sz w:val="28"/>
        </w:rPr>
      </w:pPr>
      <w:r w:rsidRPr="0028570F">
        <w:rPr>
          <w:rFonts w:ascii="Times New Roman" w:hAnsi="Times New Roman" w:cs="Times New Roman"/>
          <w:b/>
          <w:sz w:val="28"/>
        </w:rPr>
        <w:t>GIẢNG VIÊN HƯỚNG DẪN</w:t>
      </w:r>
    </w:p>
    <w:p w14:paraId="59657BA2" w14:textId="61D8CB20" w:rsidR="00A1168A" w:rsidRPr="0028570F" w:rsidRDefault="00673B48" w:rsidP="00A1168A">
      <w:pPr>
        <w:tabs>
          <w:tab w:val="left" w:pos="5265"/>
        </w:tabs>
        <w:jc w:val="center"/>
        <w:rPr>
          <w:rFonts w:ascii="Times New Roman" w:hAnsi="Times New Roman" w:cs="Times New Roman"/>
          <w:b/>
          <w:sz w:val="28"/>
          <w:lang w:val="en-US"/>
          <w:rPrChange w:id="123" w:author="Nguyễn Đình Kha" w:date="2024-07-01T14:46:00Z" w16du:dateUtc="2024-07-01T07:46:00Z">
            <w:rPr>
              <w:rFonts w:ascii="Times New Roman" w:hAnsi="Times New Roman" w:cs="Times New Roman"/>
              <w:b/>
              <w:sz w:val="28"/>
            </w:rPr>
          </w:rPrChange>
        </w:rPr>
      </w:pPr>
      <w:ins w:id="124" w:author="Nguyễn Đình Kha" w:date="2024-07-01T13:21:00Z" w16du:dateUtc="2024-07-01T06:21:00Z">
        <w:r w:rsidRPr="0028570F">
          <w:rPr>
            <w:rFonts w:ascii="Times New Roman" w:hAnsi="Times New Roman" w:cs="Times New Roman"/>
            <w:b/>
            <w:sz w:val="28"/>
            <w:lang w:val="en-US"/>
          </w:rPr>
          <w:t>TS. NGUYỄN TẤN CẦM</w:t>
        </w:r>
      </w:ins>
      <w:del w:id="125" w:author="Nguyễn Đình Kha" w:date="2024-07-01T13:21:00Z" w16du:dateUtc="2024-07-01T06:21:00Z">
        <w:r w:rsidR="00A1168A" w:rsidRPr="0028570F" w:rsidDel="00673B48">
          <w:rPr>
            <w:rFonts w:ascii="Times New Roman" w:hAnsi="Times New Roman" w:cs="Times New Roman"/>
            <w:b/>
            <w:sz w:val="28"/>
          </w:rPr>
          <w:delText>&lt;TÊN GIẢNG VIÊN HƯỚNG DẪN&gt;</w:delText>
        </w:r>
      </w:del>
    </w:p>
    <w:p w14:paraId="3F38540F" w14:textId="77777777" w:rsidR="00892450" w:rsidRPr="00892450" w:rsidDel="001B7108" w:rsidRDefault="00892450" w:rsidP="00A1168A">
      <w:pPr>
        <w:jc w:val="center"/>
        <w:rPr>
          <w:del w:id="126" w:author="Nguyễn Đình Kha" w:date="2024-07-06T09:08:00Z" w16du:dateUtc="2024-07-06T02:08:00Z"/>
          <w:rFonts w:ascii="Times New Roman" w:hAnsi="Times New Roman" w:cs="Times New Roman"/>
          <w:sz w:val="28"/>
          <w:lang w:val="en-US"/>
        </w:rPr>
      </w:pPr>
    </w:p>
    <w:p w14:paraId="6061371C" w14:textId="77777777" w:rsidR="00A1168A" w:rsidDel="001B7108" w:rsidRDefault="00A1168A" w:rsidP="001B7108">
      <w:pPr>
        <w:rPr>
          <w:del w:id="127" w:author="Nguyễn Đình Kha" w:date="2024-07-06T09:09:00Z" w16du:dateUtc="2024-07-06T02:09:00Z"/>
          <w:rFonts w:ascii="Times New Roman" w:hAnsi="Times New Roman" w:cs="Times New Roman"/>
          <w:b/>
          <w:szCs w:val="26"/>
          <w:lang w:val="en-US"/>
        </w:rPr>
      </w:pPr>
    </w:p>
    <w:p w14:paraId="4D1693E5" w14:textId="77777777" w:rsidR="001B7108" w:rsidRPr="001B7108" w:rsidRDefault="001B7108">
      <w:pPr>
        <w:rPr>
          <w:rFonts w:ascii="Times New Roman" w:hAnsi="Times New Roman" w:cs="Times New Roman"/>
          <w:b/>
          <w:szCs w:val="26"/>
          <w:lang w:val="en-US"/>
          <w:rPrChange w:id="128" w:author="Nguyễn Đình Kha" w:date="2024-07-06T09:08:00Z" w16du:dateUtc="2024-07-06T02:08:00Z">
            <w:rPr>
              <w:rFonts w:ascii="Times New Roman" w:hAnsi="Times New Roman" w:cs="Times New Roman"/>
              <w:b/>
              <w:szCs w:val="26"/>
            </w:rPr>
          </w:rPrChange>
        </w:rPr>
        <w:pPrChange w:id="129" w:author="Nguyễn Đình Kha" w:date="2024-07-06T09:08:00Z" w16du:dateUtc="2024-07-06T02:08:00Z">
          <w:pPr>
            <w:jc w:val="center"/>
          </w:pPr>
        </w:pPrChange>
      </w:pPr>
    </w:p>
    <w:p w14:paraId="7834335D" w14:textId="7A01B159" w:rsidR="002219BF" w:rsidRPr="0028570F" w:rsidRDefault="00A1168A" w:rsidP="002219BF">
      <w:pPr>
        <w:jc w:val="center"/>
        <w:rPr>
          <w:rFonts w:ascii="Times New Roman" w:hAnsi="Times New Roman" w:cs="Times New Roman"/>
          <w:b/>
          <w:szCs w:val="26"/>
          <w:lang w:val="en-US"/>
          <w:rPrChange w:id="130" w:author="Nguyễn Đình Kha" w:date="2024-07-01T14:46:00Z" w16du:dateUtc="2024-07-01T07:46:00Z">
            <w:rPr>
              <w:rFonts w:ascii="Times New Roman" w:hAnsi="Times New Roman" w:cs="Times New Roman"/>
              <w:b/>
              <w:szCs w:val="26"/>
            </w:rPr>
          </w:rPrChange>
        </w:rPr>
        <w:sectPr w:rsidR="002219BF" w:rsidRPr="0028570F"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28570F">
        <w:rPr>
          <w:rFonts w:ascii="Times New Roman" w:hAnsi="Times New Roman" w:cs="Times New Roman"/>
          <w:b/>
          <w:szCs w:val="26"/>
        </w:rPr>
        <w:t xml:space="preserve">TP. HỒ CHÍ MINH, </w:t>
      </w:r>
      <w:ins w:id="131" w:author="Nguyễn Đình Kha" w:date="2024-07-01T13:21:00Z" w16du:dateUtc="2024-07-01T06:21:00Z">
        <w:r w:rsidR="00673B48" w:rsidRPr="0028570F">
          <w:rPr>
            <w:rFonts w:ascii="Times New Roman" w:hAnsi="Times New Roman" w:cs="Times New Roman"/>
            <w:b/>
            <w:szCs w:val="26"/>
            <w:lang w:val="en-US"/>
          </w:rPr>
          <w:t>2024</w:t>
        </w:r>
      </w:ins>
      <w:del w:id="132" w:author="Nguyễn Đình Kha" w:date="2024-07-01T13:21:00Z" w16du:dateUtc="2024-07-01T06:21:00Z">
        <w:r w:rsidRPr="0028570F" w:rsidDel="00673B48">
          <w:rPr>
            <w:rFonts w:ascii="Times New Roman" w:hAnsi="Times New Roman" w:cs="Times New Roman"/>
            <w:b/>
            <w:szCs w:val="26"/>
          </w:rPr>
          <w:delText>&lt;NĂM</w:delText>
        </w:r>
        <w:r w:rsidR="002219BF" w:rsidRPr="0028570F" w:rsidDel="00673B48">
          <w:rPr>
            <w:rFonts w:ascii="Times New Roman" w:hAnsi="Times New Roman" w:cs="Times New Roman"/>
            <w:b/>
            <w:szCs w:val="26"/>
          </w:rPr>
          <w:delText>&gt;</w:delText>
        </w:r>
      </w:del>
    </w:p>
    <w:p w14:paraId="05A3702C" w14:textId="77777777" w:rsidR="002219BF" w:rsidRPr="0028570F" w:rsidRDefault="00A75388" w:rsidP="002219BF">
      <w:pPr>
        <w:pStyle w:val="Title"/>
        <w:rPr>
          <w:rFonts w:ascii="Times New Roman" w:hAnsi="Times New Roman" w:cs="Times New Roman"/>
        </w:rPr>
      </w:pPr>
      <w:r w:rsidRPr="0028570F">
        <w:rPr>
          <w:rFonts w:ascii="Times New Roman" w:hAnsi="Times New Roman" w:cs="Times New Roman"/>
        </w:rPr>
        <w:lastRenderedPageBreak/>
        <w:t xml:space="preserve">THÔNG TIN </w:t>
      </w:r>
      <w:r w:rsidR="002219BF" w:rsidRPr="0028570F">
        <w:rPr>
          <w:rFonts w:ascii="Times New Roman" w:hAnsi="Times New Roman" w:cs="Times New Roman"/>
        </w:rPr>
        <w:t>HỘI Đ</w:t>
      </w:r>
      <w:r w:rsidR="00481823" w:rsidRPr="0028570F">
        <w:rPr>
          <w:rFonts w:ascii="Times New Roman" w:hAnsi="Times New Roman" w:cs="Times New Roman"/>
        </w:rPr>
        <w:t>Ồ</w:t>
      </w:r>
      <w:r w:rsidR="002219BF" w:rsidRPr="0028570F">
        <w:rPr>
          <w:rFonts w:ascii="Times New Roman" w:hAnsi="Times New Roman" w:cs="Times New Roman"/>
        </w:rPr>
        <w:t xml:space="preserve">NG </w:t>
      </w:r>
      <w:r w:rsidRPr="0028570F">
        <w:rPr>
          <w:rFonts w:ascii="Times New Roman" w:hAnsi="Times New Roman" w:cs="Times New Roman"/>
        </w:rPr>
        <w:t>CHẤM</w:t>
      </w:r>
      <w:r w:rsidR="002219BF" w:rsidRPr="0028570F">
        <w:rPr>
          <w:rFonts w:ascii="Times New Roman" w:hAnsi="Times New Roman" w:cs="Times New Roman"/>
        </w:rPr>
        <w:t xml:space="preserve"> KHÓA LUẬN</w:t>
      </w:r>
      <w:r w:rsidRPr="0028570F">
        <w:rPr>
          <w:rFonts w:ascii="Times New Roman" w:hAnsi="Times New Roman" w:cs="Times New Roman"/>
        </w:rPr>
        <w:t xml:space="preserve"> TỐT NGHIỆP</w:t>
      </w:r>
    </w:p>
    <w:p w14:paraId="6A130559" w14:textId="77777777" w:rsidR="002219BF" w:rsidRPr="0028570F" w:rsidRDefault="002219BF" w:rsidP="002219BF">
      <w:pPr>
        <w:rPr>
          <w:rFonts w:ascii="Times New Roman" w:hAnsi="Times New Roman" w:cs="Times New Roman"/>
        </w:rPr>
      </w:pPr>
    </w:p>
    <w:p w14:paraId="76C11E77" w14:textId="77777777" w:rsidR="00610877" w:rsidRPr="0028570F" w:rsidRDefault="00610877" w:rsidP="00610877">
      <w:pPr>
        <w:rPr>
          <w:rFonts w:ascii="Times New Roman" w:hAnsi="Times New Roman" w:cs="Times New Roman"/>
          <w:szCs w:val="24"/>
        </w:rPr>
      </w:pPr>
      <w:r w:rsidRPr="0028570F">
        <w:rPr>
          <w:rFonts w:ascii="Times New Roman" w:hAnsi="Times New Roman" w:cs="Times New Roman"/>
          <w:szCs w:val="24"/>
        </w:rPr>
        <w:t>Hội đồng chấm khóa luận tốt nghiệp, thành lập theo Quyết định số …………………… ngày ………………….. của Hiệu trưởng Trường Đại học Công nghệ Thông tin.</w:t>
      </w:r>
    </w:p>
    <w:p w14:paraId="69BAB416" w14:textId="77777777" w:rsidR="00A1168A" w:rsidRPr="0028570F" w:rsidRDefault="00A1168A" w:rsidP="00610877">
      <w:pPr>
        <w:ind w:left="720"/>
        <w:jc w:val="center"/>
        <w:rPr>
          <w:rFonts w:ascii="Times New Roman" w:hAnsi="Times New Roman" w:cs="Times New Roman"/>
          <w:b/>
          <w:szCs w:val="26"/>
          <w:rPrChange w:id="133" w:author="Nguyễn Đình Kha" w:date="2024-07-01T14:46:00Z" w16du:dateUtc="2024-07-01T07:46:00Z">
            <w:rPr>
              <w:rFonts w:cstheme="majorHAnsi"/>
              <w:b/>
              <w:szCs w:val="26"/>
            </w:rPr>
          </w:rPrChange>
        </w:rPr>
        <w:sectPr w:rsidR="00A1168A" w:rsidRPr="0028570F" w:rsidSect="002219BF">
          <w:pgSz w:w="11906" w:h="16838"/>
          <w:pgMar w:top="1800" w:right="1133" w:bottom="851" w:left="1440" w:header="708" w:footer="708" w:gutter="0"/>
          <w:cols w:space="708"/>
          <w:docGrid w:linePitch="360"/>
        </w:sectPr>
      </w:pPr>
    </w:p>
    <w:p w14:paraId="3FDC9EDE" w14:textId="77777777" w:rsidR="00673B48" w:rsidRPr="0028570F" w:rsidRDefault="00A75388">
      <w:pPr>
        <w:pStyle w:val="Title"/>
        <w:rPr>
          <w:ins w:id="134" w:author="Nguyễn Đình Kha" w:date="2024-07-01T13:22:00Z" w16du:dateUtc="2024-07-01T06:22:00Z"/>
          <w:rFonts w:ascii="Times New Roman" w:hAnsi="Times New Roman" w:cs="Times New Roman"/>
          <w:lang w:val="en-US"/>
        </w:rPr>
      </w:pPr>
      <w:r w:rsidRPr="0028570F">
        <w:rPr>
          <w:rFonts w:ascii="Times New Roman" w:hAnsi="Times New Roman" w:cs="Times New Roman"/>
        </w:rPr>
        <w:lastRenderedPageBreak/>
        <w:t>LỜI CẢM ƠN</w:t>
      </w:r>
    </w:p>
    <w:p w14:paraId="3EB23FDD" w14:textId="77777777" w:rsidR="00673B48" w:rsidRPr="0028570F" w:rsidRDefault="00673B48">
      <w:pPr>
        <w:pStyle w:val="Title"/>
        <w:rPr>
          <w:ins w:id="135" w:author="Nguyễn Đình Kha" w:date="2024-07-01T13:22:00Z" w16du:dateUtc="2024-07-01T06:22:00Z"/>
          <w:rFonts w:ascii="Times New Roman" w:hAnsi="Times New Roman" w:cs="Times New Roman"/>
          <w:lang w:val="en-US"/>
        </w:rPr>
      </w:pPr>
    </w:p>
    <w:p w14:paraId="3F6E65DA" w14:textId="77777777" w:rsidR="00673B48" w:rsidRPr="0028570F" w:rsidRDefault="00673B48" w:rsidP="00673B48">
      <w:pPr>
        <w:jc w:val="both"/>
        <w:rPr>
          <w:ins w:id="136" w:author="Nguyễn Đình Kha" w:date="2024-07-01T13:22:00Z" w16du:dateUtc="2024-07-01T06:22:00Z"/>
          <w:rFonts w:ascii="Times New Roman" w:hAnsi="Times New Roman" w:cs="Times New Roman"/>
          <w:szCs w:val="26"/>
          <w:lang w:val="en-US"/>
        </w:rPr>
      </w:pPr>
      <w:ins w:id="137" w:author="Nguyễn Đình Kha" w:date="2024-07-01T13:22:00Z" w16du:dateUtc="2024-07-01T06:22:00Z">
        <w:r w:rsidRPr="0028570F">
          <w:rPr>
            <w:rFonts w:ascii="Times New Roman" w:hAnsi="Times New Roman" w:cs="Times New Roman"/>
            <w:szCs w:val="26"/>
            <w:lang w:val="en-US"/>
          </w:rPr>
          <w:t>Kính gửi hội đồng đánh giá luận văn tốt nghiệp, tôi tên là Nguyễn Đình Kha, mã số sinh viên 20520562, hiện tại tôi đang học lớp ATCL2020. Trước hết tôi xin được bày tỏ lòng biết ơn sâu sắc nhất tới hội đồng vì những hướng dẫn quý báu, sự hỗ trợ hết mình và những phản hồi sâu sắc trong xuyên suốt quá trình nghiên cứu đề tài này. Sự chuyên môn và động viên của quý hội đồng đã đóng góp vai trò quan trọng trong việc định hướng đi và nâng cao chất lượng của luận văn này.</w:t>
        </w:r>
      </w:ins>
    </w:p>
    <w:p w14:paraId="094623D5" w14:textId="77777777" w:rsidR="00673B48" w:rsidRPr="0028570F" w:rsidRDefault="00673B48" w:rsidP="00673B48">
      <w:pPr>
        <w:jc w:val="both"/>
        <w:rPr>
          <w:ins w:id="138" w:author="Nguyễn Đình Kha" w:date="2024-07-01T13:22:00Z" w16du:dateUtc="2024-07-01T06:22:00Z"/>
          <w:rFonts w:ascii="Times New Roman" w:hAnsi="Times New Roman" w:cs="Times New Roman"/>
          <w:szCs w:val="26"/>
          <w:lang w:val="en-US"/>
        </w:rPr>
      </w:pPr>
      <w:ins w:id="139" w:author="Nguyễn Đình Kha" w:date="2024-07-01T13:22:00Z" w16du:dateUtc="2024-07-01T06:22:00Z">
        <w:r w:rsidRPr="0028570F">
          <w:rPr>
            <w:rFonts w:ascii="Times New Roman" w:hAnsi="Times New Roman" w:cs="Times New Roman"/>
            <w:szCs w:val="26"/>
            <w:lang w:val="en-US"/>
          </w:rPr>
          <w:t>Tôi xin bày tỏ lòng biết ơn sâu sắc tới các thầy cô và cán bộ giảng viên tại trường. Sự tận tình và nhiệt huyết của quý thầy cô đã xây dựng nên một nền tảng vững chắc cho sự pháp triển và tiến bộ của tôi, và tôi chân thành cảm kích sự nỗ lực và khích lệ của quý thầy cô đã dành tặng cho tôi.</w:t>
        </w:r>
      </w:ins>
    </w:p>
    <w:p w14:paraId="62D9485E" w14:textId="77777777" w:rsidR="00673B48" w:rsidRPr="0028570F" w:rsidRDefault="00673B48" w:rsidP="00673B48">
      <w:pPr>
        <w:jc w:val="both"/>
        <w:rPr>
          <w:ins w:id="140" w:author="Nguyễn Đình Kha" w:date="2024-07-01T13:22:00Z" w16du:dateUtc="2024-07-01T06:22:00Z"/>
          <w:rFonts w:ascii="Times New Roman" w:hAnsi="Times New Roman" w:cs="Times New Roman"/>
          <w:szCs w:val="26"/>
          <w:lang w:val="en-US"/>
        </w:rPr>
      </w:pPr>
      <w:ins w:id="141" w:author="Nguyễn Đình Kha" w:date="2024-07-01T13:22:00Z" w16du:dateUtc="2024-07-01T06:22:00Z">
        <w:r w:rsidRPr="0028570F">
          <w:rPr>
            <w:rFonts w:ascii="Times New Roman" w:hAnsi="Times New Roman" w:cs="Times New Roman"/>
            <w:szCs w:val="26"/>
            <w:lang w:val="en-US"/>
          </w:rPr>
          <w:t>Đặc biệt, tôi xin gửi lời cảm ơn sâu sắc tới Tiến sĩ Nguyễn Tấn Cầm, là người hướng dẫn cho luận văn của tôi, vì sự hỗ trợ và những hướng dẫn nhiệt tình. Mặc dù tôi không thường xuyên báo cáo trực tiếp với thầy, và tôi tiếp thu kiến thức khác chậm chạp và nhiều khi không hoàn thành kịp được tiến độ trong công việc, nhưng thầy vẫn chấp nhận và trao cơ hội, dưới sự hướng dẫn và cởi mở của thầy, thầy đã truyền đạt cho tôi quyết tâm  vượt qua những rào cản kiến thức trong quá trình nghiên cứu.Những phản hồi mang tính tích cực của thầy  đã phần nào tiếp thêm động lực cho tôi cố gắng hoàn thiện luận văn nhất có thể.  Từ tận đáy lòng mình, tôi thực sự biết ơn sự hiểu biết và hỗ trợ của thầy.</w:t>
        </w:r>
      </w:ins>
    </w:p>
    <w:p w14:paraId="44BA1B82" w14:textId="78105AF8" w:rsidR="00673B48" w:rsidRPr="0028570F" w:rsidRDefault="00673B48" w:rsidP="00673B48">
      <w:pPr>
        <w:jc w:val="both"/>
        <w:rPr>
          <w:ins w:id="142" w:author="Nguyễn Đình Kha" w:date="2024-07-01T13:22:00Z" w16du:dateUtc="2024-07-01T06:22:00Z"/>
          <w:rFonts w:ascii="Times New Roman" w:hAnsi="Times New Roman" w:cs="Times New Roman"/>
          <w:szCs w:val="26"/>
          <w:lang w:val="en-US"/>
        </w:rPr>
      </w:pPr>
      <w:ins w:id="143" w:author="Nguyễn Đình Kha" w:date="2024-07-01T13:22:00Z" w16du:dateUtc="2024-07-01T06:22:00Z">
        <w:r w:rsidRPr="0028570F">
          <w:rPr>
            <w:rFonts w:ascii="Times New Roman" w:hAnsi="Times New Roman" w:cs="Times New Roman"/>
            <w:szCs w:val="26"/>
            <w:lang w:val="en-US"/>
          </w:rPr>
          <w:t>Đối với gia đình và bạn bè, sự hỗ trợ của các bạn đã tiếp cho tôi động lực và sức mạnh, sự kiên trì vượt qua những thách thức, khó khan gặp phải trên đường. Sự chia sẻ kiến thức từ những người bạn bè và niềm tin vững chắc của gia đình đã là nguồn sức mạnh và động to lớn đối với tôi.</w:t>
        </w:r>
      </w:ins>
    </w:p>
    <w:p w14:paraId="3A9BAFBF" w14:textId="338CE176" w:rsidR="00306AD9" w:rsidRPr="0028570F" w:rsidRDefault="00A75388">
      <w:pPr>
        <w:pStyle w:val="Title"/>
        <w:jc w:val="both"/>
        <w:rPr>
          <w:rFonts w:ascii="Times New Roman" w:hAnsi="Times New Roman" w:cs="Times New Roman"/>
        </w:rPr>
        <w:pPrChange w:id="144" w:author="Nguyễn Đình Kha" w:date="2024-07-01T13:22:00Z" w16du:dateUtc="2024-07-01T06:22:00Z">
          <w:pPr>
            <w:pStyle w:val="Title"/>
          </w:pPr>
        </w:pPrChange>
      </w:pPr>
      <w:r w:rsidRPr="0028570F">
        <w:rPr>
          <w:rFonts w:ascii="Times New Roman" w:hAnsi="Times New Roman" w:cs="Times New Roman"/>
        </w:rPr>
        <w:br w:type="page"/>
      </w:r>
    </w:p>
    <w:p w14:paraId="01B2009E" w14:textId="77777777" w:rsidR="001F7810" w:rsidRPr="0028570F" w:rsidRDefault="001F7810" w:rsidP="005D7BC1">
      <w:pPr>
        <w:pStyle w:val="Title"/>
        <w:rPr>
          <w:rFonts w:ascii="Times New Roman" w:hAnsi="Times New Roman" w:cs="Times New Roman"/>
        </w:rPr>
      </w:pPr>
      <w:r w:rsidRPr="0028570F">
        <w:rPr>
          <w:rFonts w:ascii="Times New Roman" w:hAnsi="Times New Roman" w:cs="Times New Roman"/>
        </w:rPr>
        <w:lastRenderedPageBreak/>
        <w:t>MỤC LỤC</w:t>
      </w:r>
    </w:p>
    <w:p w14:paraId="2499EDF3" w14:textId="27BA3D5E" w:rsidR="00A07802" w:rsidRDefault="001C4790">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r w:rsidRPr="00E94EC1">
        <w:rPr>
          <w:rFonts w:ascii="Times New Roman" w:hAnsi="Times New Roman" w:cs="Times New Roman"/>
          <w:b/>
          <w:szCs w:val="26"/>
        </w:rPr>
        <w:fldChar w:fldCharType="begin"/>
      </w:r>
      <w:r w:rsidR="00FB6EE8" w:rsidRPr="00B14348">
        <w:rPr>
          <w:rFonts w:ascii="Times New Roman" w:hAnsi="Times New Roman" w:cs="Times New Roman"/>
          <w:b/>
          <w:szCs w:val="26"/>
          <w:rPrChange w:id="145" w:author="Nguyễn Đình Kha" w:date="2024-07-02T11:13:00Z" w16du:dateUtc="2024-07-02T04:13:00Z">
            <w:rPr>
              <w:rFonts w:ascii="Times New Roman" w:hAnsi="Times New Roman" w:cs="Times New Roman"/>
              <w:b/>
              <w:sz w:val="28"/>
              <w:szCs w:val="26"/>
            </w:rPr>
          </w:rPrChange>
        </w:rPr>
        <w:instrText xml:space="preserve"> TOC \o "1-4" \h \z \u </w:instrText>
      </w:r>
      <w:r w:rsidRPr="00E94EC1">
        <w:rPr>
          <w:rFonts w:ascii="Times New Roman" w:hAnsi="Times New Roman" w:cs="Times New Roman"/>
          <w:b/>
          <w:szCs w:val="26"/>
        </w:rPr>
        <w:fldChar w:fldCharType="separate"/>
      </w:r>
      <w:hyperlink w:anchor="_Toc171974841" w:history="1">
        <w:r w:rsidR="00A07802" w:rsidRPr="00467FF4">
          <w:rPr>
            <w:rStyle w:val="Hyperlink"/>
            <w:noProof/>
          </w:rPr>
          <w:t>Chương 1.</w:t>
        </w:r>
        <w:r w:rsidR="00A07802">
          <w:rPr>
            <w:rFonts w:asciiTheme="minorHAnsi" w:eastAsiaTheme="minorEastAsia" w:hAnsiTheme="minorHAnsi"/>
            <w:noProof/>
            <w:kern w:val="2"/>
            <w:sz w:val="24"/>
            <w:szCs w:val="24"/>
            <w:lang w:val="en-US"/>
            <w14:ligatures w14:val="standardContextual"/>
          </w:rPr>
          <w:tab/>
        </w:r>
        <w:r w:rsidR="00A07802" w:rsidRPr="00467FF4">
          <w:rPr>
            <w:rStyle w:val="Hyperlink"/>
            <w:noProof/>
          </w:rPr>
          <w:t>MỞ ĐẦU</w:t>
        </w:r>
        <w:r w:rsidR="00A07802">
          <w:rPr>
            <w:noProof/>
            <w:webHidden/>
          </w:rPr>
          <w:tab/>
        </w:r>
        <w:r w:rsidR="00A07802">
          <w:rPr>
            <w:noProof/>
            <w:webHidden/>
          </w:rPr>
          <w:fldChar w:fldCharType="begin"/>
        </w:r>
        <w:r w:rsidR="00A07802">
          <w:rPr>
            <w:noProof/>
            <w:webHidden/>
          </w:rPr>
          <w:instrText xml:space="preserve"> PAGEREF _Toc171974841 \h </w:instrText>
        </w:r>
        <w:r w:rsidR="00A07802">
          <w:rPr>
            <w:noProof/>
            <w:webHidden/>
          </w:rPr>
        </w:r>
        <w:r w:rsidR="00A07802">
          <w:rPr>
            <w:noProof/>
            <w:webHidden/>
          </w:rPr>
          <w:fldChar w:fldCharType="separate"/>
        </w:r>
        <w:r w:rsidR="000A3882">
          <w:rPr>
            <w:noProof/>
            <w:webHidden/>
          </w:rPr>
          <w:t>2</w:t>
        </w:r>
        <w:r w:rsidR="00A07802">
          <w:rPr>
            <w:noProof/>
            <w:webHidden/>
          </w:rPr>
          <w:fldChar w:fldCharType="end"/>
        </w:r>
      </w:hyperlink>
    </w:p>
    <w:p w14:paraId="404A36C1" w14:textId="34AE96F3"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43" w:history="1">
        <w:r w:rsidRPr="00467FF4">
          <w:rPr>
            <w:rStyle w:val="Hyperlink"/>
            <w:rFonts w:ascii="Times New Roman" w:eastAsia="Times New Roman" w:hAnsi="Times New Roman" w:cs="Times New Roman"/>
            <w:noProof/>
            <w:lang w:val="en-US"/>
          </w:rPr>
          <w:t>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Giới thiệu về an ninh mạng và mô phỏng web</w:t>
        </w:r>
        <w:r>
          <w:rPr>
            <w:noProof/>
            <w:webHidden/>
          </w:rPr>
          <w:tab/>
        </w:r>
        <w:r>
          <w:rPr>
            <w:noProof/>
            <w:webHidden/>
          </w:rPr>
          <w:fldChar w:fldCharType="begin"/>
        </w:r>
        <w:r>
          <w:rPr>
            <w:noProof/>
            <w:webHidden/>
          </w:rPr>
          <w:instrText xml:space="preserve"> PAGEREF _Toc171974843 \h </w:instrText>
        </w:r>
        <w:r>
          <w:rPr>
            <w:noProof/>
            <w:webHidden/>
          </w:rPr>
        </w:r>
        <w:r>
          <w:rPr>
            <w:noProof/>
            <w:webHidden/>
          </w:rPr>
          <w:fldChar w:fldCharType="separate"/>
        </w:r>
        <w:r w:rsidR="000A3882">
          <w:rPr>
            <w:noProof/>
            <w:webHidden/>
          </w:rPr>
          <w:t>2</w:t>
        </w:r>
        <w:r>
          <w:rPr>
            <w:noProof/>
            <w:webHidden/>
          </w:rPr>
          <w:fldChar w:fldCharType="end"/>
        </w:r>
      </w:hyperlink>
    </w:p>
    <w:p w14:paraId="7A235BC8" w14:textId="783706B0"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46" w:history="1">
        <w:r w:rsidRPr="00467FF4">
          <w:rPr>
            <w:rStyle w:val="Hyperlink"/>
            <w:rFonts w:ascii="Times New Roman" w:eastAsia="Times New Roman" w:hAnsi="Times New Roman" w:cs="Times New Roman"/>
            <w:noProof/>
            <w:lang w:val="en-US"/>
          </w:rPr>
          <w:t>1.1.1.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Vai trò của ứng dụng web</w:t>
        </w:r>
        <w:r>
          <w:rPr>
            <w:noProof/>
            <w:webHidden/>
          </w:rPr>
          <w:tab/>
        </w:r>
        <w:r>
          <w:rPr>
            <w:noProof/>
            <w:webHidden/>
          </w:rPr>
          <w:fldChar w:fldCharType="begin"/>
        </w:r>
        <w:r>
          <w:rPr>
            <w:noProof/>
            <w:webHidden/>
          </w:rPr>
          <w:instrText xml:space="preserve"> PAGEREF _Toc171974846 \h </w:instrText>
        </w:r>
        <w:r>
          <w:rPr>
            <w:noProof/>
            <w:webHidden/>
          </w:rPr>
        </w:r>
        <w:r>
          <w:rPr>
            <w:noProof/>
            <w:webHidden/>
          </w:rPr>
          <w:fldChar w:fldCharType="separate"/>
        </w:r>
        <w:r w:rsidR="000A3882">
          <w:rPr>
            <w:noProof/>
            <w:webHidden/>
          </w:rPr>
          <w:t>2</w:t>
        </w:r>
        <w:r>
          <w:rPr>
            <w:noProof/>
            <w:webHidden/>
          </w:rPr>
          <w:fldChar w:fldCharType="end"/>
        </w:r>
      </w:hyperlink>
    </w:p>
    <w:p w14:paraId="39850769" w14:textId="4BE8DC58"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47" w:history="1">
        <w:r w:rsidRPr="00467FF4">
          <w:rPr>
            <w:rStyle w:val="Hyperlink"/>
            <w:rFonts w:ascii="Times New Roman" w:eastAsia="Times New Roman" w:hAnsi="Times New Roman" w:cs="Times New Roman"/>
            <w:noProof/>
            <w:lang w:val="en-US"/>
          </w:rPr>
          <w:t>1.1.2.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Chiến lược an ninh mạng và honeypots</w:t>
        </w:r>
        <w:r>
          <w:rPr>
            <w:noProof/>
            <w:webHidden/>
          </w:rPr>
          <w:tab/>
        </w:r>
        <w:r>
          <w:rPr>
            <w:noProof/>
            <w:webHidden/>
          </w:rPr>
          <w:fldChar w:fldCharType="begin"/>
        </w:r>
        <w:r>
          <w:rPr>
            <w:noProof/>
            <w:webHidden/>
          </w:rPr>
          <w:instrText xml:space="preserve"> PAGEREF _Toc171974847 \h </w:instrText>
        </w:r>
        <w:r>
          <w:rPr>
            <w:noProof/>
            <w:webHidden/>
          </w:rPr>
        </w:r>
        <w:r>
          <w:rPr>
            <w:noProof/>
            <w:webHidden/>
          </w:rPr>
          <w:fldChar w:fldCharType="separate"/>
        </w:r>
        <w:r w:rsidR="000A3882">
          <w:rPr>
            <w:noProof/>
            <w:webHidden/>
          </w:rPr>
          <w:t>3</w:t>
        </w:r>
        <w:r>
          <w:rPr>
            <w:noProof/>
            <w:webHidden/>
          </w:rPr>
          <w:fldChar w:fldCharType="end"/>
        </w:r>
      </w:hyperlink>
    </w:p>
    <w:p w14:paraId="3F7A1572" w14:textId="7993D3BB"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48" w:history="1">
        <w:r w:rsidRPr="00467FF4">
          <w:rPr>
            <w:rStyle w:val="Hyperlink"/>
            <w:rFonts w:ascii="Times New Roman" w:eastAsia="Times New Roman" w:hAnsi="Times New Roman" w:cs="Times New Roman"/>
            <w:noProof/>
            <w:lang w:val="en-US"/>
          </w:rPr>
          <w:t>1.1.3.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Những tiến bộ trong công nghệ honeypot</w:t>
        </w:r>
        <w:r>
          <w:rPr>
            <w:noProof/>
            <w:webHidden/>
          </w:rPr>
          <w:tab/>
        </w:r>
        <w:r>
          <w:rPr>
            <w:noProof/>
            <w:webHidden/>
          </w:rPr>
          <w:fldChar w:fldCharType="begin"/>
        </w:r>
        <w:r>
          <w:rPr>
            <w:noProof/>
            <w:webHidden/>
          </w:rPr>
          <w:instrText xml:space="preserve"> PAGEREF _Toc171974848 \h </w:instrText>
        </w:r>
        <w:r>
          <w:rPr>
            <w:noProof/>
            <w:webHidden/>
          </w:rPr>
        </w:r>
        <w:r>
          <w:rPr>
            <w:noProof/>
            <w:webHidden/>
          </w:rPr>
          <w:fldChar w:fldCharType="separate"/>
        </w:r>
        <w:r w:rsidR="000A3882">
          <w:rPr>
            <w:noProof/>
            <w:webHidden/>
          </w:rPr>
          <w:t>3</w:t>
        </w:r>
        <w:r>
          <w:rPr>
            <w:noProof/>
            <w:webHidden/>
          </w:rPr>
          <w:fldChar w:fldCharType="end"/>
        </w:r>
      </w:hyperlink>
    </w:p>
    <w:p w14:paraId="49958922" w14:textId="121FC736"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49" w:history="1">
        <w:r w:rsidRPr="00467FF4">
          <w:rPr>
            <w:rStyle w:val="Hyperlink"/>
            <w:rFonts w:ascii="Times New Roman" w:eastAsia="Times New Roman" w:hAnsi="Times New Roman" w:cs="Times New Roman"/>
            <w:noProof/>
            <w:lang w:val="en-US"/>
          </w:rPr>
          <w:t>1.1.4.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Học Tăng cường trong an ninh mạng</w:t>
        </w:r>
        <w:r>
          <w:rPr>
            <w:noProof/>
            <w:webHidden/>
          </w:rPr>
          <w:tab/>
        </w:r>
        <w:r>
          <w:rPr>
            <w:noProof/>
            <w:webHidden/>
          </w:rPr>
          <w:fldChar w:fldCharType="begin"/>
        </w:r>
        <w:r>
          <w:rPr>
            <w:noProof/>
            <w:webHidden/>
          </w:rPr>
          <w:instrText xml:space="preserve"> PAGEREF _Toc171974849 \h </w:instrText>
        </w:r>
        <w:r>
          <w:rPr>
            <w:noProof/>
            <w:webHidden/>
          </w:rPr>
        </w:r>
        <w:r>
          <w:rPr>
            <w:noProof/>
            <w:webHidden/>
          </w:rPr>
          <w:fldChar w:fldCharType="separate"/>
        </w:r>
        <w:r w:rsidR="000A3882">
          <w:rPr>
            <w:noProof/>
            <w:webHidden/>
          </w:rPr>
          <w:t>4</w:t>
        </w:r>
        <w:r>
          <w:rPr>
            <w:noProof/>
            <w:webHidden/>
          </w:rPr>
          <w:fldChar w:fldCharType="end"/>
        </w:r>
      </w:hyperlink>
    </w:p>
    <w:p w14:paraId="08BACB93" w14:textId="30E9508A"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0" w:history="1">
        <w:r w:rsidRPr="00467FF4">
          <w:rPr>
            <w:rStyle w:val="Hyperlink"/>
            <w:rFonts w:ascii="Times New Roman" w:eastAsia="Times New Roman" w:hAnsi="Times New Roman" w:cs="Times New Roman"/>
            <w:noProof/>
            <w:lang w:val="en-US"/>
          </w:rPr>
          <w:t>1.1.5.</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Nhu cầu về các giải pháp honeypot tiên tiến</w:t>
        </w:r>
        <w:r>
          <w:rPr>
            <w:noProof/>
            <w:webHidden/>
          </w:rPr>
          <w:tab/>
        </w:r>
        <w:r>
          <w:rPr>
            <w:noProof/>
            <w:webHidden/>
          </w:rPr>
          <w:fldChar w:fldCharType="begin"/>
        </w:r>
        <w:r>
          <w:rPr>
            <w:noProof/>
            <w:webHidden/>
          </w:rPr>
          <w:instrText xml:space="preserve"> PAGEREF _Toc171974850 \h </w:instrText>
        </w:r>
        <w:r>
          <w:rPr>
            <w:noProof/>
            <w:webHidden/>
          </w:rPr>
        </w:r>
        <w:r>
          <w:rPr>
            <w:noProof/>
            <w:webHidden/>
          </w:rPr>
          <w:fldChar w:fldCharType="separate"/>
        </w:r>
        <w:r w:rsidR="000A3882">
          <w:rPr>
            <w:noProof/>
            <w:webHidden/>
          </w:rPr>
          <w:t>4</w:t>
        </w:r>
        <w:r>
          <w:rPr>
            <w:noProof/>
            <w:webHidden/>
          </w:rPr>
          <w:fldChar w:fldCharType="end"/>
        </w:r>
      </w:hyperlink>
    </w:p>
    <w:p w14:paraId="0120814D" w14:textId="4642AD4B"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1" w:history="1">
        <w:r w:rsidRPr="00467FF4">
          <w:rPr>
            <w:rStyle w:val="Hyperlink"/>
            <w:rFonts w:ascii="Times New Roman" w:eastAsia="Times New Roman" w:hAnsi="Times New Roman" w:cs="Times New Roman"/>
            <w:noProof/>
            <w:lang w:val="en-US"/>
          </w:rPr>
          <w:t>1.1.6.</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Phương pháp DEEP-Dig: Công nghệ đánh lừa tiên tiến</w:t>
        </w:r>
        <w:r>
          <w:rPr>
            <w:noProof/>
            <w:webHidden/>
          </w:rPr>
          <w:tab/>
        </w:r>
        <w:r>
          <w:rPr>
            <w:noProof/>
            <w:webHidden/>
          </w:rPr>
          <w:fldChar w:fldCharType="begin"/>
        </w:r>
        <w:r>
          <w:rPr>
            <w:noProof/>
            <w:webHidden/>
          </w:rPr>
          <w:instrText xml:space="preserve"> PAGEREF _Toc171974851 \h </w:instrText>
        </w:r>
        <w:r>
          <w:rPr>
            <w:noProof/>
            <w:webHidden/>
          </w:rPr>
        </w:r>
        <w:r>
          <w:rPr>
            <w:noProof/>
            <w:webHidden/>
          </w:rPr>
          <w:fldChar w:fldCharType="separate"/>
        </w:r>
        <w:r w:rsidR="000A3882">
          <w:rPr>
            <w:noProof/>
            <w:webHidden/>
          </w:rPr>
          <w:t>5</w:t>
        </w:r>
        <w:r>
          <w:rPr>
            <w:noProof/>
            <w:webHidden/>
          </w:rPr>
          <w:fldChar w:fldCharType="end"/>
        </w:r>
      </w:hyperlink>
    </w:p>
    <w:p w14:paraId="570D119B" w14:textId="7FB1A91E"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52" w:history="1">
        <w:r w:rsidRPr="00467FF4">
          <w:rPr>
            <w:rStyle w:val="Hyperlink"/>
            <w:rFonts w:ascii="Times New Roman" w:eastAsia="Times New Roman" w:hAnsi="Times New Roman" w:cs="Times New Roman"/>
            <w:noProof/>
            <w:lang w:val="en-US"/>
          </w:rPr>
          <w:t>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Lí do chọn đề tài</w:t>
        </w:r>
        <w:r>
          <w:rPr>
            <w:noProof/>
            <w:webHidden/>
          </w:rPr>
          <w:tab/>
        </w:r>
        <w:r>
          <w:rPr>
            <w:noProof/>
            <w:webHidden/>
          </w:rPr>
          <w:fldChar w:fldCharType="begin"/>
        </w:r>
        <w:r>
          <w:rPr>
            <w:noProof/>
            <w:webHidden/>
          </w:rPr>
          <w:instrText xml:space="preserve"> PAGEREF _Toc171974852 \h </w:instrText>
        </w:r>
        <w:r>
          <w:rPr>
            <w:noProof/>
            <w:webHidden/>
          </w:rPr>
        </w:r>
        <w:r>
          <w:rPr>
            <w:noProof/>
            <w:webHidden/>
          </w:rPr>
          <w:fldChar w:fldCharType="separate"/>
        </w:r>
        <w:r w:rsidR="000A3882">
          <w:rPr>
            <w:noProof/>
            <w:webHidden/>
          </w:rPr>
          <w:t>6</w:t>
        </w:r>
        <w:r>
          <w:rPr>
            <w:noProof/>
            <w:webHidden/>
          </w:rPr>
          <w:fldChar w:fldCharType="end"/>
        </w:r>
      </w:hyperlink>
    </w:p>
    <w:p w14:paraId="2B694EB6" w14:textId="0BCAD3BB"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53" w:history="1">
        <w:r w:rsidRPr="00467FF4">
          <w:rPr>
            <w:rStyle w:val="Hyperlink"/>
            <w:rFonts w:ascii="Times New Roman" w:eastAsia="Times New Roman" w:hAnsi="Times New Roman" w:cs="Times New Roman"/>
            <w:noProof/>
            <w:lang w:val="en-US"/>
          </w:rPr>
          <w:t>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Mục đích</w:t>
        </w:r>
        <w:r>
          <w:rPr>
            <w:noProof/>
            <w:webHidden/>
          </w:rPr>
          <w:tab/>
        </w:r>
        <w:r>
          <w:rPr>
            <w:noProof/>
            <w:webHidden/>
          </w:rPr>
          <w:fldChar w:fldCharType="begin"/>
        </w:r>
        <w:r>
          <w:rPr>
            <w:noProof/>
            <w:webHidden/>
          </w:rPr>
          <w:instrText xml:space="preserve"> PAGEREF _Toc171974853 \h </w:instrText>
        </w:r>
        <w:r>
          <w:rPr>
            <w:noProof/>
            <w:webHidden/>
          </w:rPr>
        </w:r>
        <w:r>
          <w:rPr>
            <w:noProof/>
            <w:webHidden/>
          </w:rPr>
          <w:fldChar w:fldCharType="separate"/>
        </w:r>
        <w:r w:rsidR="000A3882">
          <w:rPr>
            <w:noProof/>
            <w:webHidden/>
          </w:rPr>
          <w:t>7</w:t>
        </w:r>
        <w:r>
          <w:rPr>
            <w:noProof/>
            <w:webHidden/>
          </w:rPr>
          <w:fldChar w:fldCharType="end"/>
        </w:r>
      </w:hyperlink>
    </w:p>
    <w:p w14:paraId="01FD7489" w14:textId="72E2BC9D"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4" w:history="1">
        <w:r w:rsidRPr="00467FF4">
          <w:rPr>
            <w:rStyle w:val="Hyperlink"/>
            <w:rFonts w:ascii="Times New Roman" w:eastAsia="Times New Roman" w:hAnsi="Times New Roman" w:cs="Times New Roman"/>
            <w:noProof/>
            <w:lang w:val="en-US"/>
          </w:rPr>
          <w:t>1.3.1.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Phát triển một Agent DQN để học tập và thích ứng</w:t>
        </w:r>
        <w:r>
          <w:rPr>
            <w:noProof/>
            <w:webHidden/>
          </w:rPr>
          <w:tab/>
        </w:r>
        <w:r>
          <w:rPr>
            <w:noProof/>
            <w:webHidden/>
          </w:rPr>
          <w:fldChar w:fldCharType="begin"/>
        </w:r>
        <w:r>
          <w:rPr>
            <w:noProof/>
            <w:webHidden/>
          </w:rPr>
          <w:instrText xml:space="preserve"> PAGEREF _Toc171974854 \h </w:instrText>
        </w:r>
        <w:r>
          <w:rPr>
            <w:noProof/>
            <w:webHidden/>
          </w:rPr>
        </w:r>
        <w:r>
          <w:rPr>
            <w:noProof/>
            <w:webHidden/>
          </w:rPr>
          <w:fldChar w:fldCharType="separate"/>
        </w:r>
        <w:r w:rsidR="000A3882">
          <w:rPr>
            <w:noProof/>
            <w:webHidden/>
          </w:rPr>
          <w:t>7</w:t>
        </w:r>
        <w:r>
          <w:rPr>
            <w:noProof/>
            <w:webHidden/>
          </w:rPr>
          <w:fldChar w:fldCharType="end"/>
        </w:r>
      </w:hyperlink>
    </w:p>
    <w:p w14:paraId="736C6C21" w14:textId="3E81B091"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5" w:history="1">
        <w:r w:rsidRPr="00467FF4">
          <w:rPr>
            <w:rStyle w:val="Hyperlink"/>
            <w:rFonts w:ascii="Times New Roman" w:eastAsia="Times New Roman" w:hAnsi="Times New Roman" w:cs="Times New Roman"/>
            <w:noProof/>
            <w:lang w:val="en-US"/>
          </w:rPr>
          <w:t>1.3.2.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Tích hợp Phương pháp DEEP-Dig cho phân tích pháp chứng</w:t>
        </w:r>
        <w:r>
          <w:rPr>
            <w:noProof/>
            <w:webHidden/>
          </w:rPr>
          <w:tab/>
        </w:r>
        <w:r>
          <w:rPr>
            <w:noProof/>
            <w:webHidden/>
          </w:rPr>
          <w:fldChar w:fldCharType="begin"/>
        </w:r>
        <w:r>
          <w:rPr>
            <w:noProof/>
            <w:webHidden/>
          </w:rPr>
          <w:instrText xml:space="preserve"> PAGEREF _Toc171974855 \h </w:instrText>
        </w:r>
        <w:r>
          <w:rPr>
            <w:noProof/>
            <w:webHidden/>
          </w:rPr>
        </w:r>
        <w:r>
          <w:rPr>
            <w:noProof/>
            <w:webHidden/>
          </w:rPr>
          <w:fldChar w:fldCharType="separate"/>
        </w:r>
        <w:r w:rsidR="000A3882">
          <w:rPr>
            <w:noProof/>
            <w:webHidden/>
          </w:rPr>
          <w:t>7</w:t>
        </w:r>
        <w:r>
          <w:rPr>
            <w:noProof/>
            <w:webHidden/>
          </w:rPr>
          <w:fldChar w:fldCharType="end"/>
        </w:r>
      </w:hyperlink>
    </w:p>
    <w:p w14:paraId="217D2F52" w14:textId="388BAEBC"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6" w:history="1">
        <w:r w:rsidRPr="00467FF4">
          <w:rPr>
            <w:rStyle w:val="Hyperlink"/>
            <w:rFonts w:ascii="Times New Roman" w:eastAsia="Times New Roman" w:hAnsi="Times New Roman" w:cs="Times New Roman"/>
            <w:noProof/>
            <w:lang w:val="en-US"/>
          </w:rPr>
          <w:t>1.3.3.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Đánh giá hiệu quả và hiệu suất trong môi trường Kiểm soát</w:t>
        </w:r>
        <w:r>
          <w:rPr>
            <w:noProof/>
            <w:webHidden/>
          </w:rPr>
          <w:tab/>
        </w:r>
        <w:r>
          <w:rPr>
            <w:noProof/>
            <w:webHidden/>
          </w:rPr>
          <w:fldChar w:fldCharType="begin"/>
        </w:r>
        <w:r>
          <w:rPr>
            <w:noProof/>
            <w:webHidden/>
          </w:rPr>
          <w:instrText xml:space="preserve"> PAGEREF _Toc171974856 \h </w:instrText>
        </w:r>
        <w:r>
          <w:rPr>
            <w:noProof/>
            <w:webHidden/>
          </w:rPr>
        </w:r>
        <w:r>
          <w:rPr>
            <w:noProof/>
            <w:webHidden/>
          </w:rPr>
          <w:fldChar w:fldCharType="separate"/>
        </w:r>
        <w:r w:rsidR="000A3882">
          <w:rPr>
            <w:noProof/>
            <w:webHidden/>
          </w:rPr>
          <w:t>7</w:t>
        </w:r>
        <w:r>
          <w:rPr>
            <w:noProof/>
            <w:webHidden/>
          </w:rPr>
          <w:fldChar w:fldCharType="end"/>
        </w:r>
      </w:hyperlink>
    </w:p>
    <w:p w14:paraId="5A8D149C" w14:textId="640DBE45"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57" w:history="1">
        <w:r w:rsidRPr="00467FF4">
          <w:rPr>
            <w:rStyle w:val="Hyperlink"/>
            <w:rFonts w:ascii="Times New Roman" w:eastAsia="Times New Roman" w:hAnsi="Times New Roman" w:cs="Times New Roman"/>
            <w:noProof/>
            <w:lang w:val="en-US"/>
          </w:rPr>
          <w:t>1.4.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Đối tượng và phạm vi nghiên cứu</w:t>
        </w:r>
        <w:r>
          <w:rPr>
            <w:noProof/>
            <w:webHidden/>
          </w:rPr>
          <w:tab/>
        </w:r>
        <w:r>
          <w:rPr>
            <w:noProof/>
            <w:webHidden/>
          </w:rPr>
          <w:fldChar w:fldCharType="begin"/>
        </w:r>
        <w:r>
          <w:rPr>
            <w:noProof/>
            <w:webHidden/>
          </w:rPr>
          <w:instrText xml:space="preserve"> PAGEREF _Toc171974857 \h </w:instrText>
        </w:r>
        <w:r>
          <w:rPr>
            <w:noProof/>
            <w:webHidden/>
          </w:rPr>
        </w:r>
        <w:r>
          <w:rPr>
            <w:noProof/>
            <w:webHidden/>
          </w:rPr>
          <w:fldChar w:fldCharType="separate"/>
        </w:r>
        <w:r w:rsidR="000A3882">
          <w:rPr>
            <w:noProof/>
            <w:webHidden/>
          </w:rPr>
          <w:t>8</w:t>
        </w:r>
        <w:r>
          <w:rPr>
            <w:noProof/>
            <w:webHidden/>
          </w:rPr>
          <w:fldChar w:fldCharType="end"/>
        </w:r>
      </w:hyperlink>
    </w:p>
    <w:p w14:paraId="715C8ADF" w14:textId="5A8FAB28"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58" w:history="1">
        <w:r w:rsidRPr="00467FF4">
          <w:rPr>
            <w:rStyle w:val="Hyperlink"/>
            <w:rFonts w:ascii="Times New Roman" w:eastAsia="Times New Roman" w:hAnsi="Times New Roman" w:cs="Times New Roman"/>
            <w:noProof/>
            <w:lang w:val="en-US"/>
          </w:rPr>
          <w:t>1.4.1.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Đối tượng</w:t>
        </w:r>
        <w:r>
          <w:rPr>
            <w:noProof/>
            <w:webHidden/>
          </w:rPr>
          <w:tab/>
        </w:r>
        <w:r>
          <w:rPr>
            <w:noProof/>
            <w:webHidden/>
          </w:rPr>
          <w:fldChar w:fldCharType="begin"/>
        </w:r>
        <w:r>
          <w:rPr>
            <w:noProof/>
            <w:webHidden/>
          </w:rPr>
          <w:instrText xml:space="preserve"> PAGEREF _Toc171974858 \h </w:instrText>
        </w:r>
        <w:r>
          <w:rPr>
            <w:noProof/>
            <w:webHidden/>
          </w:rPr>
        </w:r>
        <w:r>
          <w:rPr>
            <w:noProof/>
            <w:webHidden/>
          </w:rPr>
          <w:fldChar w:fldCharType="separate"/>
        </w:r>
        <w:r w:rsidR="000A3882">
          <w:rPr>
            <w:noProof/>
            <w:webHidden/>
          </w:rPr>
          <w:t>8</w:t>
        </w:r>
        <w:r>
          <w:rPr>
            <w:noProof/>
            <w:webHidden/>
          </w:rPr>
          <w:fldChar w:fldCharType="end"/>
        </w:r>
      </w:hyperlink>
    </w:p>
    <w:p w14:paraId="064883ED" w14:textId="02039BAA"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59" w:history="1">
        <w:r w:rsidRPr="00467FF4">
          <w:rPr>
            <w:rStyle w:val="Hyperlink"/>
            <w:rFonts w:ascii="Times New Roman" w:hAnsi="Times New Roman" w:cs="Times New Roman"/>
            <w:noProof/>
            <w:lang w:val="en-US"/>
          </w:rPr>
          <w:t>1.4.1.1.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Hệ thống honeypot thích ứng</w:t>
        </w:r>
        <w:r>
          <w:rPr>
            <w:noProof/>
            <w:webHidden/>
          </w:rPr>
          <w:tab/>
        </w:r>
        <w:r>
          <w:rPr>
            <w:noProof/>
            <w:webHidden/>
          </w:rPr>
          <w:fldChar w:fldCharType="begin"/>
        </w:r>
        <w:r>
          <w:rPr>
            <w:noProof/>
            <w:webHidden/>
          </w:rPr>
          <w:instrText xml:space="preserve"> PAGEREF _Toc171974859 \h </w:instrText>
        </w:r>
        <w:r>
          <w:rPr>
            <w:noProof/>
            <w:webHidden/>
          </w:rPr>
        </w:r>
        <w:r>
          <w:rPr>
            <w:noProof/>
            <w:webHidden/>
          </w:rPr>
          <w:fldChar w:fldCharType="separate"/>
        </w:r>
        <w:r w:rsidR="000A3882">
          <w:rPr>
            <w:noProof/>
            <w:webHidden/>
          </w:rPr>
          <w:t>8</w:t>
        </w:r>
        <w:r>
          <w:rPr>
            <w:noProof/>
            <w:webHidden/>
          </w:rPr>
          <w:fldChar w:fldCharType="end"/>
        </w:r>
      </w:hyperlink>
    </w:p>
    <w:p w14:paraId="26F9D8C4" w14:textId="06E88FD6"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0" w:history="1">
        <w:r w:rsidRPr="00467FF4">
          <w:rPr>
            <w:rStyle w:val="Hyperlink"/>
            <w:rFonts w:ascii="Times New Roman" w:hAnsi="Times New Roman" w:cs="Times New Roman"/>
            <w:noProof/>
            <w:lang w:val="en-US"/>
          </w:rPr>
          <w:t>1.4.1.2.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Học tăng cường sâu (DRL)</w:t>
        </w:r>
        <w:r>
          <w:rPr>
            <w:noProof/>
            <w:webHidden/>
          </w:rPr>
          <w:tab/>
        </w:r>
        <w:r>
          <w:rPr>
            <w:noProof/>
            <w:webHidden/>
          </w:rPr>
          <w:fldChar w:fldCharType="begin"/>
        </w:r>
        <w:r>
          <w:rPr>
            <w:noProof/>
            <w:webHidden/>
          </w:rPr>
          <w:instrText xml:space="preserve"> PAGEREF _Toc171974860 \h </w:instrText>
        </w:r>
        <w:r>
          <w:rPr>
            <w:noProof/>
            <w:webHidden/>
          </w:rPr>
        </w:r>
        <w:r>
          <w:rPr>
            <w:noProof/>
            <w:webHidden/>
          </w:rPr>
          <w:fldChar w:fldCharType="separate"/>
        </w:r>
        <w:r w:rsidR="000A3882">
          <w:rPr>
            <w:noProof/>
            <w:webHidden/>
          </w:rPr>
          <w:t>8</w:t>
        </w:r>
        <w:r>
          <w:rPr>
            <w:noProof/>
            <w:webHidden/>
          </w:rPr>
          <w:fldChar w:fldCharType="end"/>
        </w:r>
      </w:hyperlink>
    </w:p>
    <w:p w14:paraId="59FD9D7C" w14:textId="6E4C3351"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1" w:history="1">
        <w:r w:rsidRPr="00467FF4">
          <w:rPr>
            <w:rStyle w:val="Hyperlink"/>
            <w:rFonts w:ascii="Times New Roman" w:hAnsi="Times New Roman" w:cs="Times New Roman"/>
            <w:noProof/>
            <w:lang w:val="en-US"/>
          </w:rPr>
          <w:t>1.4.1.3.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Các mối đe dọa an ninh web</w:t>
        </w:r>
        <w:r>
          <w:rPr>
            <w:noProof/>
            <w:webHidden/>
          </w:rPr>
          <w:tab/>
        </w:r>
        <w:r>
          <w:rPr>
            <w:noProof/>
            <w:webHidden/>
          </w:rPr>
          <w:fldChar w:fldCharType="begin"/>
        </w:r>
        <w:r>
          <w:rPr>
            <w:noProof/>
            <w:webHidden/>
          </w:rPr>
          <w:instrText xml:space="preserve"> PAGEREF _Toc171974861 \h </w:instrText>
        </w:r>
        <w:r>
          <w:rPr>
            <w:noProof/>
            <w:webHidden/>
          </w:rPr>
        </w:r>
        <w:r>
          <w:rPr>
            <w:noProof/>
            <w:webHidden/>
          </w:rPr>
          <w:fldChar w:fldCharType="separate"/>
        </w:r>
        <w:r w:rsidR="000A3882">
          <w:rPr>
            <w:noProof/>
            <w:webHidden/>
          </w:rPr>
          <w:t>9</w:t>
        </w:r>
        <w:r>
          <w:rPr>
            <w:noProof/>
            <w:webHidden/>
          </w:rPr>
          <w:fldChar w:fldCharType="end"/>
        </w:r>
      </w:hyperlink>
    </w:p>
    <w:p w14:paraId="718F866B" w14:textId="1375BC62"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2" w:history="1">
        <w:r w:rsidRPr="00467FF4">
          <w:rPr>
            <w:rStyle w:val="Hyperlink"/>
            <w:rFonts w:ascii="Times New Roman" w:hAnsi="Times New Roman" w:cs="Times New Roman"/>
            <w:noProof/>
            <w:lang w:val="en-US"/>
          </w:rPr>
          <w:t>1.4.1.4.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Mô phỏng tấn công</w:t>
        </w:r>
        <w:r>
          <w:rPr>
            <w:noProof/>
            <w:webHidden/>
          </w:rPr>
          <w:tab/>
        </w:r>
        <w:r>
          <w:rPr>
            <w:noProof/>
            <w:webHidden/>
          </w:rPr>
          <w:fldChar w:fldCharType="begin"/>
        </w:r>
        <w:r>
          <w:rPr>
            <w:noProof/>
            <w:webHidden/>
          </w:rPr>
          <w:instrText xml:space="preserve"> PAGEREF _Toc171974862 \h </w:instrText>
        </w:r>
        <w:r>
          <w:rPr>
            <w:noProof/>
            <w:webHidden/>
          </w:rPr>
        </w:r>
        <w:r>
          <w:rPr>
            <w:noProof/>
            <w:webHidden/>
          </w:rPr>
          <w:fldChar w:fldCharType="separate"/>
        </w:r>
        <w:r w:rsidR="000A3882">
          <w:rPr>
            <w:noProof/>
            <w:webHidden/>
          </w:rPr>
          <w:t>9</w:t>
        </w:r>
        <w:r>
          <w:rPr>
            <w:noProof/>
            <w:webHidden/>
          </w:rPr>
          <w:fldChar w:fldCharType="end"/>
        </w:r>
      </w:hyperlink>
    </w:p>
    <w:p w14:paraId="2A24B80D" w14:textId="7E3BC98D"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3" w:history="1">
        <w:r w:rsidRPr="00467FF4">
          <w:rPr>
            <w:rStyle w:val="Hyperlink"/>
            <w:rFonts w:ascii="Times New Roman" w:hAnsi="Times New Roman" w:cs="Times New Roman"/>
            <w:noProof/>
            <w:lang w:val="en-US"/>
          </w:rPr>
          <w:t>1.4.1.5.</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Phân tích pháp chứng bới DEEP-Dig</w:t>
        </w:r>
        <w:r>
          <w:rPr>
            <w:noProof/>
            <w:webHidden/>
          </w:rPr>
          <w:tab/>
        </w:r>
        <w:r>
          <w:rPr>
            <w:noProof/>
            <w:webHidden/>
          </w:rPr>
          <w:fldChar w:fldCharType="begin"/>
        </w:r>
        <w:r>
          <w:rPr>
            <w:noProof/>
            <w:webHidden/>
          </w:rPr>
          <w:instrText xml:space="preserve"> PAGEREF _Toc171974863 \h </w:instrText>
        </w:r>
        <w:r>
          <w:rPr>
            <w:noProof/>
            <w:webHidden/>
          </w:rPr>
        </w:r>
        <w:r>
          <w:rPr>
            <w:noProof/>
            <w:webHidden/>
          </w:rPr>
          <w:fldChar w:fldCharType="separate"/>
        </w:r>
        <w:r w:rsidR="000A3882">
          <w:rPr>
            <w:noProof/>
            <w:webHidden/>
          </w:rPr>
          <w:t>9</w:t>
        </w:r>
        <w:r>
          <w:rPr>
            <w:noProof/>
            <w:webHidden/>
          </w:rPr>
          <w:fldChar w:fldCharType="end"/>
        </w:r>
      </w:hyperlink>
    </w:p>
    <w:p w14:paraId="5DB583E4" w14:textId="3F2C306E"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64" w:history="1">
        <w:r w:rsidRPr="00467FF4">
          <w:rPr>
            <w:rStyle w:val="Hyperlink"/>
            <w:rFonts w:ascii="Times New Roman" w:eastAsia="Times New Roman" w:hAnsi="Times New Roman" w:cs="Times New Roman"/>
            <w:noProof/>
            <w:lang w:val="en-US"/>
          </w:rPr>
          <w:t>1.4.2.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Phạm vi nghiên cứu</w:t>
        </w:r>
        <w:r>
          <w:rPr>
            <w:noProof/>
            <w:webHidden/>
          </w:rPr>
          <w:tab/>
        </w:r>
        <w:r>
          <w:rPr>
            <w:noProof/>
            <w:webHidden/>
          </w:rPr>
          <w:fldChar w:fldCharType="begin"/>
        </w:r>
        <w:r>
          <w:rPr>
            <w:noProof/>
            <w:webHidden/>
          </w:rPr>
          <w:instrText xml:space="preserve"> PAGEREF _Toc171974864 \h </w:instrText>
        </w:r>
        <w:r>
          <w:rPr>
            <w:noProof/>
            <w:webHidden/>
          </w:rPr>
        </w:r>
        <w:r>
          <w:rPr>
            <w:noProof/>
            <w:webHidden/>
          </w:rPr>
          <w:fldChar w:fldCharType="separate"/>
        </w:r>
        <w:r w:rsidR="000A3882">
          <w:rPr>
            <w:noProof/>
            <w:webHidden/>
          </w:rPr>
          <w:t>9</w:t>
        </w:r>
        <w:r>
          <w:rPr>
            <w:noProof/>
            <w:webHidden/>
          </w:rPr>
          <w:fldChar w:fldCharType="end"/>
        </w:r>
      </w:hyperlink>
    </w:p>
    <w:p w14:paraId="1791B260" w14:textId="59147553"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5" w:history="1">
        <w:r w:rsidRPr="00467FF4">
          <w:rPr>
            <w:rStyle w:val="Hyperlink"/>
            <w:rFonts w:ascii="Times New Roman" w:hAnsi="Times New Roman" w:cs="Times New Roman"/>
            <w:noProof/>
            <w:lang w:val="en-US"/>
          </w:rPr>
          <w:t>1.4.2.1.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Phạm vi kỹ thuật</w:t>
        </w:r>
        <w:r>
          <w:rPr>
            <w:noProof/>
            <w:webHidden/>
          </w:rPr>
          <w:tab/>
        </w:r>
        <w:r>
          <w:rPr>
            <w:noProof/>
            <w:webHidden/>
          </w:rPr>
          <w:fldChar w:fldCharType="begin"/>
        </w:r>
        <w:r>
          <w:rPr>
            <w:noProof/>
            <w:webHidden/>
          </w:rPr>
          <w:instrText xml:space="preserve"> PAGEREF _Toc171974865 \h </w:instrText>
        </w:r>
        <w:r>
          <w:rPr>
            <w:noProof/>
            <w:webHidden/>
          </w:rPr>
        </w:r>
        <w:r>
          <w:rPr>
            <w:noProof/>
            <w:webHidden/>
          </w:rPr>
          <w:fldChar w:fldCharType="separate"/>
        </w:r>
        <w:r w:rsidR="000A3882">
          <w:rPr>
            <w:noProof/>
            <w:webHidden/>
          </w:rPr>
          <w:t>9</w:t>
        </w:r>
        <w:r>
          <w:rPr>
            <w:noProof/>
            <w:webHidden/>
          </w:rPr>
          <w:fldChar w:fldCharType="end"/>
        </w:r>
      </w:hyperlink>
    </w:p>
    <w:p w14:paraId="4B74B99B" w14:textId="0B8C59BB"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6" w:history="1">
        <w:r w:rsidRPr="00467FF4">
          <w:rPr>
            <w:rStyle w:val="Hyperlink"/>
            <w:rFonts w:ascii="Times New Roman" w:hAnsi="Times New Roman" w:cs="Times New Roman"/>
            <w:noProof/>
            <w:lang w:val="en-US"/>
          </w:rPr>
          <w:t>1.4.2.2.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Phạm vi ứng dụng</w:t>
        </w:r>
        <w:r>
          <w:rPr>
            <w:noProof/>
            <w:webHidden/>
          </w:rPr>
          <w:tab/>
        </w:r>
        <w:r>
          <w:rPr>
            <w:noProof/>
            <w:webHidden/>
          </w:rPr>
          <w:fldChar w:fldCharType="begin"/>
        </w:r>
        <w:r>
          <w:rPr>
            <w:noProof/>
            <w:webHidden/>
          </w:rPr>
          <w:instrText xml:space="preserve"> PAGEREF _Toc171974866 \h </w:instrText>
        </w:r>
        <w:r>
          <w:rPr>
            <w:noProof/>
            <w:webHidden/>
          </w:rPr>
        </w:r>
        <w:r>
          <w:rPr>
            <w:noProof/>
            <w:webHidden/>
          </w:rPr>
          <w:fldChar w:fldCharType="separate"/>
        </w:r>
        <w:r w:rsidR="000A3882">
          <w:rPr>
            <w:noProof/>
            <w:webHidden/>
          </w:rPr>
          <w:t>9</w:t>
        </w:r>
        <w:r>
          <w:rPr>
            <w:noProof/>
            <w:webHidden/>
          </w:rPr>
          <w:fldChar w:fldCharType="end"/>
        </w:r>
      </w:hyperlink>
    </w:p>
    <w:p w14:paraId="58015A01" w14:textId="1D276E15"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67" w:history="1">
        <w:r w:rsidRPr="00467FF4">
          <w:rPr>
            <w:rStyle w:val="Hyperlink"/>
            <w:rFonts w:ascii="Times New Roman" w:hAnsi="Times New Roman" w:cs="Times New Roman"/>
            <w:noProof/>
            <w:lang w:val="en-US"/>
          </w:rPr>
          <w:t>1.4.2.3.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Phạm vi thời gian</w:t>
        </w:r>
        <w:r>
          <w:rPr>
            <w:noProof/>
            <w:webHidden/>
          </w:rPr>
          <w:tab/>
        </w:r>
        <w:r>
          <w:rPr>
            <w:noProof/>
            <w:webHidden/>
          </w:rPr>
          <w:fldChar w:fldCharType="begin"/>
        </w:r>
        <w:r>
          <w:rPr>
            <w:noProof/>
            <w:webHidden/>
          </w:rPr>
          <w:instrText xml:space="preserve"> PAGEREF _Toc171974867 \h </w:instrText>
        </w:r>
        <w:r>
          <w:rPr>
            <w:noProof/>
            <w:webHidden/>
          </w:rPr>
        </w:r>
        <w:r>
          <w:rPr>
            <w:noProof/>
            <w:webHidden/>
          </w:rPr>
          <w:fldChar w:fldCharType="separate"/>
        </w:r>
        <w:r w:rsidR="000A3882">
          <w:rPr>
            <w:noProof/>
            <w:webHidden/>
          </w:rPr>
          <w:t>10</w:t>
        </w:r>
        <w:r>
          <w:rPr>
            <w:noProof/>
            <w:webHidden/>
          </w:rPr>
          <w:fldChar w:fldCharType="end"/>
        </w:r>
      </w:hyperlink>
    </w:p>
    <w:p w14:paraId="46E6CB61" w14:textId="60968DFA" w:rsidR="00A07802" w:rsidRDefault="00A07802">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68" w:history="1">
        <w:r w:rsidRPr="00467FF4">
          <w:rPr>
            <w:rStyle w:val="Hyperlink"/>
            <w:noProof/>
          </w:rPr>
          <w:t>Chương 2.</w:t>
        </w:r>
        <w:r>
          <w:rPr>
            <w:rFonts w:asciiTheme="minorHAnsi" w:eastAsiaTheme="minorEastAsia" w:hAnsiTheme="minorHAnsi"/>
            <w:noProof/>
            <w:kern w:val="2"/>
            <w:sz w:val="24"/>
            <w:szCs w:val="24"/>
            <w:lang w:val="en-US"/>
            <w14:ligatures w14:val="standardContextual"/>
          </w:rPr>
          <w:tab/>
        </w:r>
        <w:r w:rsidRPr="00467FF4">
          <w:rPr>
            <w:rStyle w:val="Hyperlink"/>
            <w:noProof/>
          </w:rPr>
          <w:t>TỔNG QUAN</w:t>
        </w:r>
        <w:r>
          <w:rPr>
            <w:noProof/>
            <w:webHidden/>
          </w:rPr>
          <w:tab/>
        </w:r>
        <w:r>
          <w:rPr>
            <w:noProof/>
            <w:webHidden/>
          </w:rPr>
          <w:fldChar w:fldCharType="begin"/>
        </w:r>
        <w:r>
          <w:rPr>
            <w:noProof/>
            <w:webHidden/>
          </w:rPr>
          <w:instrText xml:space="preserve"> PAGEREF _Toc171974868 \h </w:instrText>
        </w:r>
        <w:r>
          <w:rPr>
            <w:noProof/>
            <w:webHidden/>
          </w:rPr>
        </w:r>
        <w:r>
          <w:rPr>
            <w:noProof/>
            <w:webHidden/>
          </w:rPr>
          <w:fldChar w:fldCharType="separate"/>
        </w:r>
        <w:r w:rsidR="000A3882">
          <w:rPr>
            <w:noProof/>
            <w:webHidden/>
          </w:rPr>
          <w:t>11</w:t>
        </w:r>
        <w:r>
          <w:rPr>
            <w:noProof/>
            <w:webHidden/>
          </w:rPr>
          <w:fldChar w:fldCharType="end"/>
        </w:r>
      </w:hyperlink>
    </w:p>
    <w:p w14:paraId="1F151B1C" w14:textId="26B5B646"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69" w:history="1">
        <w:r w:rsidRPr="00467FF4">
          <w:rPr>
            <w:rStyle w:val="Hyperlink"/>
            <w:rFonts w:eastAsia="Times New Roman"/>
            <w:noProof/>
          </w:rPr>
          <w:t>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Giới thiệu</w:t>
        </w:r>
        <w:r>
          <w:rPr>
            <w:noProof/>
            <w:webHidden/>
          </w:rPr>
          <w:tab/>
        </w:r>
        <w:r>
          <w:rPr>
            <w:noProof/>
            <w:webHidden/>
          </w:rPr>
          <w:fldChar w:fldCharType="begin"/>
        </w:r>
        <w:r>
          <w:rPr>
            <w:noProof/>
            <w:webHidden/>
          </w:rPr>
          <w:instrText xml:space="preserve"> PAGEREF _Toc171974869 \h </w:instrText>
        </w:r>
        <w:r>
          <w:rPr>
            <w:noProof/>
            <w:webHidden/>
          </w:rPr>
        </w:r>
        <w:r>
          <w:rPr>
            <w:noProof/>
            <w:webHidden/>
          </w:rPr>
          <w:fldChar w:fldCharType="separate"/>
        </w:r>
        <w:r w:rsidR="000A3882">
          <w:rPr>
            <w:noProof/>
            <w:webHidden/>
          </w:rPr>
          <w:t>11</w:t>
        </w:r>
        <w:r>
          <w:rPr>
            <w:noProof/>
            <w:webHidden/>
          </w:rPr>
          <w:fldChar w:fldCharType="end"/>
        </w:r>
      </w:hyperlink>
    </w:p>
    <w:p w14:paraId="07BDD6F8" w14:textId="3AE55F05"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70" w:history="1">
        <w:r w:rsidRPr="00467FF4">
          <w:rPr>
            <w:rStyle w:val="Hyperlink"/>
            <w:rFonts w:ascii="Times New Roman" w:eastAsia="Times New Roman" w:hAnsi="Times New Roman" w:cs="Times New Roman"/>
            <w:noProof/>
            <w:lang w:val="en-US"/>
          </w:rPr>
          <w:t>2.1.1.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Hệ thống honeypot</w:t>
        </w:r>
        <w:r>
          <w:rPr>
            <w:noProof/>
            <w:webHidden/>
          </w:rPr>
          <w:tab/>
        </w:r>
        <w:r>
          <w:rPr>
            <w:noProof/>
            <w:webHidden/>
          </w:rPr>
          <w:fldChar w:fldCharType="begin"/>
        </w:r>
        <w:r>
          <w:rPr>
            <w:noProof/>
            <w:webHidden/>
          </w:rPr>
          <w:instrText xml:space="preserve"> PAGEREF _Toc171974870 \h </w:instrText>
        </w:r>
        <w:r>
          <w:rPr>
            <w:noProof/>
            <w:webHidden/>
          </w:rPr>
        </w:r>
        <w:r>
          <w:rPr>
            <w:noProof/>
            <w:webHidden/>
          </w:rPr>
          <w:fldChar w:fldCharType="separate"/>
        </w:r>
        <w:r w:rsidR="000A3882">
          <w:rPr>
            <w:noProof/>
            <w:webHidden/>
          </w:rPr>
          <w:t>11</w:t>
        </w:r>
        <w:r>
          <w:rPr>
            <w:noProof/>
            <w:webHidden/>
          </w:rPr>
          <w:fldChar w:fldCharType="end"/>
        </w:r>
      </w:hyperlink>
    </w:p>
    <w:p w14:paraId="18EC9ABF" w14:textId="6B715A68"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71" w:history="1">
        <w:r w:rsidRPr="00467FF4">
          <w:rPr>
            <w:rStyle w:val="Hyperlink"/>
            <w:rFonts w:ascii="Times New Roman" w:eastAsia="Times New Roman" w:hAnsi="Times New Roman" w:cs="Times New Roman"/>
            <w:noProof/>
            <w:lang w:val="en-US"/>
          </w:rPr>
          <w:t>2.1.2.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Ứng dụng của RL trong an ninh mạng</w:t>
        </w:r>
        <w:r>
          <w:rPr>
            <w:noProof/>
            <w:webHidden/>
          </w:rPr>
          <w:tab/>
        </w:r>
        <w:r>
          <w:rPr>
            <w:noProof/>
            <w:webHidden/>
          </w:rPr>
          <w:fldChar w:fldCharType="begin"/>
        </w:r>
        <w:r>
          <w:rPr>
            <w:noProof/>
            <w:webHidden/>
          </w:rPr>
          <w:instrText xml:space="preserve"> PAGEREF _Toc171974871 \h </w:instrText>
        </w:r>
        <w:r>
          <w:rPr>
            <w:noProof/>
            <w:webHidden/>
          </w:rPr>
        </w:r>
        <w:r>
          <w:rPr>
            <w:noProof/>
            <w:webHidden/>
          </w:rPr>
          <w:fldChar w:fldCharType="separate"/>
        </w:r>
        <w:r w:rsidR="000A3882">
          <w:rPr>
            <w:noProof/>
            <w:webHidden/>
          </w:rPr>
          <w:t>12</w:t>
        </w:r>
        <w:r>
          <w:rPr>
            <w:noProof/>
            <w:webHidden/>
          </w:rPr>
          <w:fldChar w:fldCharType="end"/>
        </w:r>
      </w:hyperlink>
    </w:p>
    <w:p w14:paraId="47F96322" w14:textId="60FF8481"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72" w:history="1">
        <w:r w:rsidRPr="00467FF4">
          <w:rPr>
            <w:rStyle w:val="Hyperlink"/>
            <w:rFonts w:ascii="Times New Roman" w:hAnsi="Times New Roman" w:cs="Times New Roman"/>
            <w:noProof/>
            <w:lang w:val="en-US"/>
          </w:rPr>
          <w:t>2.1.2.1.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Các thuật toán chính trong RL:</w:t>
        </w:r>
        <w:r>
          <w:rPr>
            <w:noProof/>
            <w:webHidden/>
          </w:rPr>
          <w:tab/>
        </w:r>
        <w:r>
          <w:rPr>
            <w:noProof/>
            <w:webHidden/>
          </w:rPr>
          <w:fldChar w:fldCharType="begin"/>
        </w:r>
        <w:r>
          <w:rPr>
            <w:noProof/>
            <w:webHidden/>
          </w:rPr>
          <w:instrText xml:space="preserve"> PAGEREF _Toc171974872 \h </w:instrText>
        </w:r>
        <w:r>
          <w:rPr>
            <w:noProof/>
            <w:webHidden/>
          </w:rPr>
        </w:r>
        <w:r>
          <w:rPr>
            <w:noProof/>
            <w:webHidden/>
          </w:rPr>
          <w:fldChar w:fldCharType="separate"/>
        </w:r>
        <w:r w:rsidR="000A3882">
          <w:rPr>
            <w:noProof/>
            <w:webHidden/>
          </w:rPr>
          <w:t>12</w:t>
        </w:r>
        <w:r>
          <w:rPr>
            <w:noProof/>
            <w:webHidden/>
          </w:rPr>
          <w:fldChar w:fldCharType="end"/>
        </w:r>
      </w:hyperlink>
    </w:p>
    <w:p w14:paraId="455CEFB6" w14:textId="072F1483"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73" w:history="1">
        <w:r w:rsidRPr="00467FF4">
          <w:rPr>
            <w:rStyle w:val="Hyperlink"/>
            <w:rFonts w:ascii="Times New Roman" w:hAnsi="Times New Roman" w:cs="Times New Roman"/>
            <w:noProof/>
            <w:lang w:val="en-US"/>
          </w:rPr>
          <w:t>2.1.2.2.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Ví dụ về ứng dụng của RL trong an ninh mạng:</w:t>
        </w:r>
        <w:r>
          <w:rPr>
            <w:noProof/>
            <w:webHidden/>
          </w:rPr>
          <w:tab/>
        </w:r>
        <w:r>
          <w:rPr>
            <w:noProof/>
            <w:webHidden/>
          </w:rPr>
          <w:fldChar w:fldCharType="begin"/>
        </w:r>
        <w:r>
          <w:rPr>
            <w:noProof/>
            <w:webHidden/>
          </w:rPr>
          <w:instrText xml:space="preserve"> PAGEREF _Toc171974873 \h </w:instrText>
        </w:r>
        <w:r>
          <w:rPr>
            <w:noProof/>
            <w:webHidden/>
          </w:rPr>
        </w:r>
        <w:r>
          <w:rPr>
            <w:noProof/>
            <w:webHidden/>
          </w:rPr>
          <w:fldChar w:fldCharType="separate"/>
        </w:r>
        <w:r w:rsidR="000A3882">
          <w:rPr>
            <w:noProof/>
            <w:webHidden/>
          </w:rPr>
          <w:t>13</w:t>
        </w:r>
        <w:r>
          <w:rPr>
            <w:noProof/>
            <w:webHidden/>
          </w:rPr>
          <w:fldChar w:fldCharType="end"/>
        </w:r>
      </w:hyperlink>
    </w:p>
    <w:p w14:paraId="1964E339" w14:textId="1585A313"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74" w:history="1">
        <w:r w:rsidRPr="00467FF4">
          <w:rPr>
            <w:rStyle w:val="Hyperlink"/>
            <w:rFonts w:ascii="Times New Roman" w:eastAsia="Times New Roman" w:hAnsi="Times New Roman" w:cs="Times New Roman"/>
            <w:noProof/>
            <w:lang w:val="en-US"/>
          </w:rPr>
          <w:t>2.1.3.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Phân tích pháp chứng</w:t>
        </w:r>
        <w:r>
          <w:rPr>
            <w:noProof/>
            <w:webHidden/>
          </w:rPr>
          <w:tab/>
        </w:r>
        <w:r>
          <w:rPr>
            <w:noProof/>
            <w:webHidden/>
          </w:rPr>
          <w:fldChar w:fldCharType="begin"/>
        </w:r>
        <w:r>
          <w:rPr>
            <w:noProof/>
            <w:webHidden/>
          </w:rPr>
          <w:instrText xml:space="preserve"> PAGEREF _Toc171974874 \h </w:instrText>
        </w:r>
        <w:r>
          <w:rPr>
            <w:noProof/>
            <w:webHidden/>
          </w:rPr>
        </w:r>
        <w:r>
          <w:rPr>
            <w:noProof/>
            <w:webHidden/>
          </w:rPr>
          <w:fldChar w:fldCharType="separate"/>
        </w:r>
        <w:r w:rsidR="000A3882">
          <w:rPr>
            <w:noProof/>
            <w:webHidden/>
          </w:rPr>
          <w:t>13</w:t>
        </w:r>
        <w:r>
          <w:rPr>
            <w:noProof/>
            <w:webHidden/>
          </w:rPr>
          <w:fldChar w:fldCharType="end"/>
        </w:r>
      </w:hyperlink>
    </w:p>
    <w:p w14:paraId="4E6DCDD5" w14:textId="6A20B9AB"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75" w:history="1">
        <w:r w:rsidRPr="00467FF4">
          <w:rPr>
            <w:rStyle w:val="Hyperlink"/>
            <w:rFonts w:ascii="Times New Roman" w:hAnsi="Times New Roman" w:cs="Times New Roman"/>
            <w:noProof/>
            <w:lang w:val="en-US"/>
          </w:rPr>
          <w:t>2.1.3.1.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Tầm quan trọng trong an ninh mạng</w:t>
        </w:r>
        <w:r>
          <w:rPr>
            <w:noProof/>
            <w:webHidden/>
          </w:rPr>
          <w:tab/>
        </w:r>
        <w:r>
          <w:rPr>
            <w:noProof/>
            <w:webHidden/>
          </w:rPr>
          <w:fldChar w:fldCharType="begin"/>
        </w:r>
        <w:r>
          <w:rPr>
            <w:noProof/>
            <w:webHidden/>
          </w:rPr>
          <w:instrText xml:space="preserve"> PAGEREF _Toc171974875 \h </w:instrText>
        </w:r>
        <w:r>
          <w:rPr>
            <w:noProof/>
            <w:webHidden/>
          </w:rPr>
        </w:r>
        <w:r>
          <w:rPr>
            <w:noProof/>
            <w:webHidden/>
          </w:rPr>
          <w:fldChar w:fldCharType="separate"/>
        </w:r>
        <w:r w:rsidR="000A3882">
          <w:rPr>
            <w:noProof/>
            <w:webHidden/>
          </w:rPr>
          <w:t>14</w:t>
        </w:r>
        <w:r>
          <w:rPr>
            <w:noProof/>
            <w:webHidden/>
          </w:rPr>
          <w:fldChar w:fldCharType="end"/>
        </w:r>
      </w:hyperlink>
    </w:p>
    <w:p w14:paraId="657E5332" w14:textId="33E60854"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76" w:history="1">
        <w:r w:rsidRPr="00467FF4">
          <w:rPr>
            <w:rStyle w:val="Hyperlink"/>
            <w:rFonts w:ascii="Times New Roman" w:hAnsi="Times New Roman" w:cs="Times New Roman"/>
            <w:noProof/>
            <w:lang w:val="en-US"/>
          </w:rPr>
          <w:t>2.1.3.2.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Phương pháp và công cụ</w:t>
        </w:r>
        <w:r>
          <w:rPr>
            <w:noProof/>
            <w:webHidden/>
          </w:rPr>
          <w:tab/>
        </w:r>
        <w:r>
          <w:rPr>
            <w:noProof/>
            <w:webHidden/>
          </w:rPr>
          <w:fldChar w:fldCharType="begin"/>
        </w:r>
        <w:r>
          <w:rPr>
            <w:noProof/>
            <w:webHidden/>
          </w:rPr>
          <w:instrText xml:space="preserve"> PAGEREF _Toc171974876 \h </w:instrText>
        </w:r>
        <w:r>
          <w:rPr>
            <w:noProof/>
            <w:webHidden/>
          </w:rPr>
        </w:r>
        <w:r>
          <w:rPr>
            <w:noProof/>
            <w:webHidden/>
          </w:rPr>
          <w:fldChar w:fldCharType="separate"/>
        </w:r>
        <w:r w:rsidR="000A3882">
          <w:rPr>
            <w:noProof/>
            <w:webHidden/>
          </w:rPr>
          <w:t>14</w:t>
        </w:r>
        <w:r>
          <w:rPr>
            <w:noProof/>
            <w:webHidden/>
          </w:rPr>
          <w:fldChar w:fldCharType="end"/>
        </w:r>
      </w:hyperlink>
    </w:p>
    <w:p w14:paraId="3A4A97CE" w14:textId="464B636B"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77" w:history="1">
        <w:r w:rsidRPr="00467FF4">
          <w:rPr>
            <w:rStyle w:val="Hyperlink"/>
            <w:rFonts w:ascii="Times New Roman" w:eastAsia="Times New Roman" w:hAnsi="Times New Roman" w:cs="Times New Roman"/>
            <w:noProof/>
            <w:lang w:val="en-US"/>
          </w:rPr>
          <w:t>2.1.4.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Tích hợp DEEP-Dig</w:t>
        </w:r>
        <w:r>
          <w:rPr>
            <w:noProof/>
            <w:webHidden/>
          </w:rPr>
          <w:tab/>
        </w:r>
        <w:r>
          <w:rPr>
            <w:noProof/>
            <w:webHidden/>
          </w:rPr>
          <w:fldChar w:fldCharType="begin"/>
        </w:r>
        <w:r>
          <w:rPr>
            <w:noProof/>
            <w:webHidden/>
          </w:rPr>
          <w:instrText xml:space="preserve"> PAGEREF _Toc171974877 \h </w:instrText>
        </w:r>
        <w:r>
          <w:rPr>
            <w:noProof/>
            <w:webHidden/>
          </w:rPr>
        </w:r>
        <w:r>
          <w:rPr>
            <w:noProof/>
            <w:webHidden/>
          </w:rPr>
          <w:fldChar w:fldCharType="separate"/>
        </w:r>
        <w:r w:rsidR="000A3882">
          <w:rPr>
            <w:noProof/>
            <w:webHidden/>
          </w:rPr>
          <w:t>14</w:t>
        </w:r>
        <w:r>
          <w:rPr>
            <w:noProof/>
            <w:webHidden/>
          </w:rPr>
          <w:fldChar w:fldCharType="end"/>
        </w:r>
      </w:hyperlink>
    </w:p>
    <w:p w14:paraId="5AAE903A" w14:textId="75EF9BF9"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78" w:history="1">
        <w:r w:rsidRPr="00467FF4">
          <w:rPr>
            <w:rStyle w:val="Hyperlink"/>
            <w:rFonts w:ascii="Times New Roman" w:eastAsia="Times New Roman" w:hAnsi="Times New Roman" w:cs="Times New Roman"/>
            <w:noProof/>
            <w:lang w:val="en-US"/>
          </w:rPr>
          <w:t>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Hướng nghiên cứu hiện tại</w:t>
        </w:r>
        <w:r>
          <w:rPr>
            <w:noProof/>
            <w:webHidden/>
          </w:rPr>
          <w:tab/>
        </w:r>
        <w:r>
          <w:rPr>
            <w:noProof/>
            <w:webHidden/>
          </w:rPr>
          <w:fldChar w:fldCharType="begin"/>
        </w:r>
        <w:r>
          <w:rPr>
            <w:noProof/>
            <w:webHidden/>
          </w:rPr>
          <w:instrText xml:space="preserve"> PAGEREF _Toc171974878 \h </w:instrText>
        </w:r>
        <w:r>
          <w:rPr>
            <w:noProof/>
            <w:webHidden/>
          </w:rPr>
        </w:r>
        <w:r>
          <w:rPr>
            <w:noProof/>
            <w:webHidden/>
          </w:rPr>
          <w:fldChar w:fldCharType="separate"/>
        </w:r>
        <w:r w:rsidR="000A3882">
          <w:rPr>
            <w:noProof/>
            <w:webHidden/>
          </w:rPr>
          <w:t>15</w:t>
        </w:r>
        <w:r>
          <w:rPr>
            <w:noProof/>
            <w:webHidden/>
          </w:rPr>
          <w:fldChar w:fldCharType="end"/>
        </w:r>
      </w:hyperlink>
    </w:p>
    <w:p w14:paraId="75DFEB77" w14:textId="17FF6698"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79" w:history="1">
        <w:r w:rsidRPr="00467FF4">
          <w:rPr>
            <w:rStyle w:val="Hyperlink"/>
            <w:rFonts w:ascii="Times New Roman" w:eastAsia="Times New Roman" w:hAnsi="Times New Roman" w:cs="Times New Roman"/>
            <w:noProof/>
            <w:lang w:val="en-US"/>
          </w:rPr>
          <w:t>2.2.1.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Hướng nghiên cứu trong nước</w:t>
        </w:r>
        <w:r>
          <w:rPr>
            <w:noProof/>
            <w:webHidden/>
          </w:rPr>
          <w:tab/>
        </w:r>
        <w:r>
          <w:rPr>
            <w:noProof/>
            <w:webHidden/>
          </w:rPr>
          <w:fldChar w:fldCharType="begin"/>
        </w:r>
        <w:r>
          <w:rPr>
            <w:noProof/>
            <w:webHidden/>
          </w:rPr>
          <w:instrText xml:space="preserve"> PAGEREF _Toc171974879 \h </w:instrText>
        </w:r>
        <w:r>
          <w:rPr>
            <w:noProof/>
            <w:webHidden/>
          </w:rPr>
        </w:r>
        <w:r>
          <w:rPr>
            <w:noProof/>
            <w:webHidden/>
          </w:rPr>
          <w:fldChar w:fldCharType="separate"/>
        </w:r>
        <w:r w:rsidR="000A3882">
          <w:rPr>
            <w:noProof/>
            <w:webHidden/>
          </w:rPr>
          <w:t>15</w:t>
        </w:r>
        <w:r>
          <w:rPr>
            <w:noProof/>
            <w:webHidden/>
          </w:rPr>
          <w:fldChar w:fldCharType="end"/>
        </w:r>
      </w:hyperlink>
    </w:p>
    <w:p w14:paraId="2A5931BD" w14:textId="3A4C8E3A"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80" w:history="1">
        <w:r w:rsidRPr="00467FF4">
          <w:rPr>
            <w:rStyle w:val="Hyperlink"/>
            <w:rFonts w:ascii="Times New Roman" w:eastAsia="Times New Roman" w:hAnsi="Times New Roman" w:cs="Times New Roman"/>
            <w:noProof/>
            <w:lang w:val="en-US"/>
          </w:rPr>
          <w:t>2.2.2.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Hướng nghiên cứu quốc tế</w:t>
        </w:r>
        <w:r>
          <w:rPr>
            <w:noProof/>
            <w:webHidden/>
          </w:rPr>
          <w:tab/>
        </w:r>
        <w:r>
          <w:rPr>
            <w:noProof/>
            <w:webHidden/>
          </w:rPr>
          <w:fldChar w:fldCharType="begin"/>
        </w:r>
        <w:r>
          <w:rPr>
            <w:noProof/>
            <w:webHidden/>
          </w:rPr>
          <w:instrText xml:space="preserve"> PAGEREF _Toc171974880 \h </w:instrText>
        </w:r>
        <w:r>
          <w:rPr>
            <w:noProof/>
            <w:webHidden/>
          </w:rPr>
        </w:r>
        <w:r>
          <w:rPr>
            <w:noProof/>
            <w:webHidden/>
          </w:rPr>
          <w:fldChar w:fldCharType="separate"/>
        </w:r>
        <w:r w:rsidR="000A3882">
          <w:rPr>
            <w:noProof/>
            <w:webHidden/>
          </w:rPr>
          <w:t>15</w:t>
        </w:r>
        <w:r>
          <w:rPr>
            <w:noProof/>
            <w:webHidden/>
          </w:rPr>
          <w:fldChar w:fldCharType="end"/>
        </w:r>
      </w:hyperlink>
    </w:p>
    <w:p w14:paraId="3AD5DCBA" w14:textId="5ECCDAB5" w:rsidR="00A07802" w:rsidRDefault="00A07802">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81" w:history="1">
        <w:r w:rsidRPr="00467FF4">
          <w:rPr>
            <w:rStyle w:val="Hyperlink"/>
            <w:noProof/>
          </w:rPr>
          <w:t>Chương 3.</w:t>
        </w:r>
        <w:r>
          <w:rPr>
            <w:rFonts w:asciiTheme="minorHAnsi" w:eastAsiaTheme="minorEastAsia" w:hAnsiTheme="minorHAnsi"/>
            <w:noProof/>
            <w:kern w:val="2"/>
            <w:sz w:val="24"/>
            <w:szCs w:val="24"/>
            <w:lang w:val="en-US"/>
            <w14:ligatures w14:val="standardContextual"/>
          </w:rPr>
          <w:tab/>
        </w:r>
        <w:r w:rsidRPr="00467FF4">
          <w:rPr>
            <w:rStyle w:val="Hyperlink"/>
            <w:noProof/>
          </w:rPr>
          <w:t>HỆ THỐNG ĐÈ XUẤT</w:t>
        </w:r>
        <w:r>
          <w:rPr>
            <w:noProof/>
            <w:webHidden/>
          </w:rPr>
          <w:tab/>
        </w:r>
        <w:r>
          <w:rPr>
            <w:noProof/>
            <w:webHidden/>
          </w:rPr>
          <w:fldChar w:fldCharType="begin"/>
        </w:r>
        <w:r>
          <w:rPr>
            <w:noProof/>
            <w:webHidden/>
          </w:rPr>
          <w:instrText xml:space="preserve"> PAGEREF _Toc171974881 \h </w:instrText>
        </w:r>
        <w:r>
          <w:rPr>
            <w:noProof/>
            <w:webHidden/>
          </w:rPr>
        </w:r>
        <w:r>
          <w:rPr>
            <w:noProof/>
            <w:webHidden/>
          </w:rPr>
          <w:fldChar w:fldCharType="separate"/>
        </w:r>
        <w:r w:rsidR="000A3882">
          <w:rPr>
            <w:noProof/>
            <w:webHidden/>
          </w:rPr>
          <w:t>17</w:t>
        </w:r>
        <w:r>
          <w:rPr>
            <w:noProof/>
            <w:webHidden/>
          </w:rPr>
          <w:fldChar w:fldCharType="end"/>
        </w:r>
      </w:hyperlink>
    </w:p>
    <w:p w14:paraId="3981A6D5" w14:textId="3ABE4880"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82" w:history="1">
        <w:r w:rsidRPr="00467FF4">
          <w:rPr>
            <w:rStyle w:val="Hyperlink"/>
            <w:rFonts w:ascii="Times New Roman" w:eastAsia="Times New Roman" w:hAnsi="Times New Roman" w:cs="Times New Roman"/>
            <w:noProof/>
            <w:lang w:val="en-US"/>
          </w:rPr>
          <w:t>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Thiết lập và triển khai hệ thống</w:t>
        </w:r>
        <w:r>
          <w:rPr>
            <w:noProof/>
            <w:webHidden/>
          </w:rPr>
          <w:tab/>
        </w:r>
        <w:r>
          <w:rPr>
            <w:noProof/>
            <w:webHidden/>
          </w:rPr>
          <w:fldChar w:fldCharType="begin"/>
        </w:r>
        <w:r>
          <w:rPr>
            <w:noProof/>
            <w:webHidden/>
          </w:rPr>
          <w:instrText xml:space="preserve"> PAGEREF _Toc171974882 \h </w:instrText>
        </w:r>
        <w:r>
          <w:rPr>
            <w:noProof/>
            <w:webHidden/>
          </w:rPr>
        </w:r>
        <w:r>
          <w:rPr>
            <w:noProof/>
            <w:webHidden/>
          </w:rPr>
          <w:fldChar w:fldCharType="separate"/>
        </w:r>
        <w:r w:rsidR="000A3882">
          <w:rPr>
            <w:noProof/>
            <w:webHidden/>
          </w:rPr>
          <w:t>17</w:t>
        </w:r>
        <w:r>
          <w:rPr>
            <w:noProof/>
            <w:webHidden/>
          </w:rPr>
          <w:fldChar w:fldCharType="end"/>
        </w:r>
      </w:hyperlink>
    </w:p>
    <w:p w14:paraId="3DEA1C5C" w14:textId="0AABFD93"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83" w:history="1">
        <w:r w:rsidRPr="00467FF4">
          <w:rPr>
            <w:rStyle w:val="Hyperlink"/>
            <w:rFonts w:ascii="Times New Roman" w:eastAsia="Times New Roman" w:hAnsi="Times New Roman" w:cs="Times New Roman"/>
            <w:noProof/>
            <w:lang w:val="en-US"/>
          </w:rPr>
          <w:t>3.1.1.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Kiến trúc tổng thể</w:t>
        </w:r>
        <w:r>
          <w:rPr>
            <w:noProof/>
            <w:webHidden/>
          </w:rPr>
          <w:tab/>
        </w:r>
        <w:r>
          <w:rPr>
            <w:noProof/>
            <w:webHidden/>
          </w:rPr>
          <w:fldChar w:fldCharType="begin"/>
        </w:r>
        <w:r>
          <w:rPr>
            <w:noProof/>
            <w:webHidden/>
          </w:rPr>
          <w:instrText xml:space="preserve"> PAGEREF _Toc171974883 \h </w:instrText>
        </w:r>
        <w:r>
          <w:rPr>
            <w:noProof/>
            <w:webHidden/>
          </w:rPr>
        </w:r>
        <w:r>
          <w:rPr>
            <w:noProof/>
            <w:webHidden/>
          </w:rPr>
          <w:fldChar w:fldCharType="separate"/>
        </w:r>
        <w:r w:rsidR="000A3882">
          <w:rPr>
            <w:noProof/>
            <w:webHidden/>
          </w:rPr>
          <w:t>17</w:t>
        </w:r>
        <w:r>
          <w:rPr>
            <w:noProof/>
            <w:webHidden/>
          </w:rPr>
          <w:fldChar w:fldCharType="end"/>
        </w:r>
      </w:hyperlink>
    </w:p>
    <w:p w14:paraId="594ECD3D" w14:textId="39F05ACB"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84" w:history="1">
        <w:r w:rsidRPr="00467FF4">
          <w:rPr>
            <w:rStyle w:val="Hyperlink"/>
            <w:rFonts w:ascii="Times New Roman" w:eastAsia="Times New Roman" w:hAnsi="Times New Roman" w:cs="Times New Roman"/>
            <w:noProof/>
            <w:lang w:val="en-US"/>
          </w:rPr>
          <w:t>3.1.2.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Phát triển người dùng</w:t>
        </w:r>
        <w:r>
          <w:rPr>
            <w:noProof/>
            <w:webHidden/>
          </w:rPr>
          <w:tab/>
        </w:r>
        <w:r>
          <w:rPr>
            <w:noProof/>
            <w:webHidden/>
          </w:rPr>
          <w:fldChar w:fldCharType="begin"/>
        </w:r>
        <w:r>
          <w:rPr>
            <w:noProof/>
            <w:webHidden/>
          </w:rPr>
          <w:instrText xml:space="preserve"> PAGEREF _Toc171974884 \h </w:instrText>
        </w:r>
        <w:r>
          <w:rPr>
            <w:noProof/>
            <w:webHidden/>
          </w:rPr>
        </w:r>
        <w:r>
          <w:rPr>
            <w:noProof/>
            <w:webHidden/>
          </w:rPr>
          <w:fldChar w:fldCharType="separate"/>
        </w:r>
        <w:r w:rsidR="000A3882">
          <w:rPr>
            <w:noProof/>
            <w:webHidden/>
          </w:rPr>
          <w:t>17</w:t>
        </w:r>
        <w:r>
          <w:rPr>
            <w:noProof/>
            <w:webHidden/>
          </w:rPr>
          <w:fldChar w:fldCharType="end"/>
        </w:r>
      </w:hyperlink>
    </w:p>
    <w:p w14:paraId="3F247281" w14:textId="7BB264A1"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85" w:history="1">
        <w:r w:rsidRPr="00467FF4">
          <w:rPr>
            <w:rStyle w:val="Hyperlink"/>
            <w:rFonts w:ascii="Times New Roman" w:hAnsi="Times New Roman" w:cs="Times New Roman"/>
            <w:noProof/>
            <w:lang w:val="en-US"/>
          </w:rPr>
          <w:t>3.1.2.1.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Các thành phần và tính năng</w:t>
        </w:r>
        <w:r>
          <w:rPr>
            <w:noProof/>
            <w:webHidden/>
          </w:rPr>
          <w:tab/>
        </w:r>
        <w:r>
          <w:rPr>
            <w:noProof/>
            <w:webHidden/>
          </w:rPr>
          <w:fldChar w:fldCharType="begin"/>
        </w:r>
        <w:r>
          <w:rPr>
            <w:noProof/>
            <w:webHidden/>
          </w:rPr>
          <w:instrText xml:space="preserve"> PAGEREF _Toc171974885 \h </w:instrText>
        </w:r>
        <w:r>
          <w:rPr>
            <w:noProof/>
            <w:webHidden/>
          </w:rPr>
        </w:r>
        <w:r>
          <w:rPr>
            <w:noProof/>
            <w:webHidden/>
          </w:rPr>
          <w:fldChar w:fldCharType="separate"/>
        </w:r>
        <w:r w:rsidR="000A3882">
          <w:rPr>
            <w:noProof/>
            <w:webHidden/>
          </w:rPr>
          <w:t>18</w:t>
        </w:r>
        <w:r>
          <w:rPr>
            <w:noProof/>
            <w:webHidden/>
          </w:rPr>
          <w:fldChar w:fldCharType="end"/>
        </w:r>
      </w:hyperlink>
    </w:p>
    <w:p w14:paraId="7449946E" w14:textId="69FD93F9"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86" w:history="1">
        <w:r w:rsidRPr="00467FF4">
          <w:rPr>
            <w:rStyle w:val="Hyperlink"/>
            <w:rFonts w:ascii="Times New Roman" w:hAnsi="Times New Roman" w:cs="Times New Roman"/>
            <w:noProof/>
            <w:lang w:val="en-US"/>
          </w:rPr>
          <w:t>3.1.2.2.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Chi tiết triển khai</w:t>
        </w:r>
        <w:r>
          <w:rPr>
            <w:noProof/>
            <w:webHidden/>
          </w:rPr>
          <w:tab/>
        </w:r>
        <w:r>
          <w:rPr>
            <w:noProof/>
            <w:webHidden/>
          </w:rPr>
          <w:fldChar w:fldCharType="begin"/>
        </w:r>
        <w:r>
          <w:rPr>
            <w:noProof/>
            <w:webHidden/>
          </w:rPr>
          <w:instrText xml:space="preserve"> PAGEREF _Toc171974886 \h </w:instrText>
        </w:r>
        <w:r>
          <w:rPr>
            <w:noProof/>
            <w:webHidden/>
          </w:rPr>
        </w:r>
        <w:r>
          <w:rPr>
            <w:noProof/>
            <w:webHidden/>
          </w:rPr>
          <w:fldChar w:fldCharType="separate"/>
        </w:r>
        <w:r w:rsidR="000A3882">
          <w:rPr>
            <w:noProof/>
            <w:webHidden/>
          </w:rPr>
          <w:t>23</w:t>
        </w:r>
        <w:r>
          <w:rPr>
            <w:noProof/>
            <w:webHidden/>
          </w:rPr>
          <w:fldChar w:fldCharType="end"/>
        </w:r>
      </w:hyperlink>
    </w:p>
    <w:p w14:paraId="45D02A6F" w14:textId="0C885B9E"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87" w:history="1">
        <w:r w:rsidRPr="00467FF4">
          <w:rPr>
            <w:rStyle w:val="Hyperlink"/>
            <w:rFonts w:ascii="Times New Roman" w:eastAsia="Times New Roman" w:hAnsi="Times New Roman" w:cs="Times New Roman"/>
            <w:noProof/>
            <w:lang w:val="en-US"/>
          </w:rPr>
          <w:t>3.1.3.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Các thành phần của hệ thống Honeypot thích ứng</w:t>
        </w:r>
        <w:r>
          <w:rPr>
            <w:noProof/>
            <w:webHidden/>
          </w:rPr>
          <w:tab/>
        </w:r>
        <w:r>
          <w:rPr>
            <w:noProof/>
            <w:webHidden/>
          </w:rPr>
          <w:fldChar w:fldCharType="begin"/>
        </w:r>
        <w:r>
          <w:rPr>
            <w:noProof/>
            <w:webHidden/>
          </w:rPr>
          <w:instrText xml:space="preserve"> PAGEREF _Toc171974887 \h </w:instrText>
        </w:r>
        <w:r>
          <w:rPr>
            <w:noProof/>
            <w:webHidden/>
          </w:rPr>
        </w:r>
        <w:r>
          <w:rPr>
            <w:noProof/>
            <w:webHidden/>
          </w:rPr>
          <w:fldChar w:fldCharType="separate"/>
        </w:r>
        <w:r w:rsidR="000A3882">
          <w:rPr>
            <w:noProof/>
            <w:webHidden/>
          </w:rPr>
          <w:t>24</w:t>
        </w:r>
        <w:r>
          <w:rPr>
            <w:noProof/>
            <w:webHidden/>
          </w:rPr>
          <w:fldChar w:fldCharType="end"/>
        </w:r>
      </w:hyperlink>
    </w:p>
    <w:p w14:paraId="5DF8C282" w14:textId="44231EB6"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88" w:history="1">
        <w:r w:rsidRPr="00467FF4">
          <w:rPr>
            <w:rStyle w:val="Hyperlink"/>
            <w:rFonts w:ascii="Times New Roman" w:hAnsi="Times New Roman" w:cs="Times New Roman"/>
            <w:noProof/>
            <w:lang w:val="en-US"/>
          </w:rPr>
          <w:t>3.1.3.1.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Thu thập dữ liệu (Data collection)</w:t>
        </w:r>
        <w:r>
          <w:rPr>
            <w:noProof/>
            <w:webHidden/>
          </w:rPr>
          <w:tab/>
        </w:r>
        <w:r>
          <w:rPr>
            <w:noProof/>
            <w:webHidden/>
          </w:rPr>
          <w:fldChar w:fldCharType="begin"/>
        </w:r>
        <w:r>
          <w:rPr>
            <w:noProof/>
            <w:webHidden/>
          </w:rPr>
          <w:instrText xml:space="preserve"> PAGEREF _Toc171974888 \h </w:instrText>
        </w:r>
        <w:r>
          <w:rPr>
            <w:noProof/>
            <w:webHidden/>
          </w:rPr>
        </w:r>
        <w:r>
          <w:rPr>
            <w:noProof/>
            <w:webHidden/>
          </w:rPr>
          <w:fldChar w:fldCharType="separate"/>
        </w:r>
        <w:r w:rsidR="000A3882">
          <w:rPr>
            <w:noProof/>
            <w:webHidden/>
          </w:rPr>
          <w:t>24</w:t>
        </w:r>
        <w:r>
          <w:rPr>
            <w:noProof/>
            <w:webHidden/>
          </w:rPr>
          <w:fldChar w:fldCharType="end"/>
        </w:r>
      </w:hyperlink>
    </w:p>
    <w:p w14:paraId="2B4ADB6E" w14:textId="3D286D64"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89" w:history="1">
        <w:r w:rsidRPr="00467FF4">
          <w:rPr>
            <w:rStyle w:val="Hyperlink"/>
            <w:rFonts w:ascii="Times New Roman" w:hAnsi="Times New Roman" w:cs="Times New Roman"/>
            <w:noProof/>
            <w:lang w:val="en-US"/>
          </w:rPr>
          <w:t>3.1.3.2.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Tiền xử lý dữ liệu (Data Processing)</w:t>
        </w:r>
        <w:r>
          <w:rPr>
            <w:noProof/>
            <w:webHidden/>
          </w:rPr>
          <w:tab/>
        </w:r>
        <w:r>
          <w:rPr>
            <w:noProof/>
            <w:webHidden/>
          </w:rPr>
          <w:fldChar w:fldCharType="begin"/>
        </w:r>
        <w:r>
          <w:rPr>
            <w:noProof/>
            <w:webHidden/>
          </w:rPr>
          <w:instrText xml:space="preserve"> PAGEREF _Toc171974889 \h </w:instrText>
        </w:r>
        <w:r>
          <w:rPr>
            <w:noProof/>
            <w:webHidden/>
          </w:rPr>
        </w:r>
        <w:r>
          <w:rPr>
            <w:noProof/>
            <w:webHidden/>
          </w:rPr>
          <w:fldChar w:fldCharType="separate"/>
        </w:r>
        <w:r w:rsidR="000A3882">
          <w:rPr>
            <w:noProof/>
            <w:webHidden/>
          </w:rPr>
          <w:t>25</w:t>
        </w:r>
        <w:r>
          <w:rPr>
            <w:noProof/>
            <w:webHidden/>
          </w:rPr>
          <w:fldChar w:fldCharType="end"/>
        </w:r>
      </w:hyperlink>
    </w:p>
    <w:p w14:paraId="71D0DB82" w14:textId="44EB84A6"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90" w:history="1">
        <w:r w:rsidRPr="00467FF4">
          <w:rPr>
            <w:rStyle w:val="Hyperlink"/>
            <w:rFonts w:ascii="Times New Roman" w:hAnsi="Times New Roman" w:cs="Times New Roman"/>
            <w:noProof/>
            <w:lang w:val="en-US"/>
          </w:rPr>
          <w:t>3.1.3.3.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Phân tích vector tấn công (Attack vector analysis)</w:t>
        </w:r>
        <w:r>
          <w:rPr>
            <w:noProof/>
            <w:webHidden/>
          </w:rPr>
          <w:tab/>
        </w:r>
        <w:r>
          <w:rPr>
            <w:noProof/>
            <w:webHidden/>
          </w:rPr>
          <w:fldChar w:fldCharType="begin"/>
        </w:r>
        <w:r>
          <w:rPr>
            <w:noProof/>
            <w:webHidden/>
          </w:rPr>
          <w:instrText xml:space="preserve"> PAGEREF _Toc171974890 \h </w:instrText>
        </w:r>
        <w:r>
          <w:rPr>
            <w:noProof/>
            <w:webHidden/>
          </w:rPr>
        </w:r>
        <w:r>
          <w:rPr>
            <w:noProof/>
            <w:webHidden/>
          </w:rPr>
          <w:fldChar w:fldCharType="separate"/>
        </w:r>
        <w:r w:rsidR="000A3882">
          <w:rPr>
            <w:noProof/>
            <w:webHidden/>
          </w:rPr>
          <w:t>25</w:t>
        </w:r>
        <w:r>
          <w:rPr>
            <w:noProof/>
            <w:webHidden/>
          </w:rPr>
          <w:fldChar w:fldCharType="end"/>
        </w:r>
      </w:hyperlink>
    </w:p>
    <w:p w14:paraId="7481EE2E" w14:textId="0A4038F0"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891" w:history="1">
        <w:r w:rsidRPr="00467FF4">
          <w:rPr>
            <w:rStyle w:val="Hyperlink"/>
            <w:rFonts w:ascii="Times New Roman" w:hAnsi="Times New Roman" w:cs="Times New Roman"/>
            <w:noProof/>
            <w:lang w:val="en-US"/>
          </w:rPr>
          <w:t>3.1.3.4.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Báo cáo (Reporting)</w:t>
        </w:r>
        <w:r>
          <w:rPr>
            <w:noProof/>
            <w:webHidden/>
          </w:rPr>
          <w:tab/>
        </w:r>
        <w:r>
          <w:rPr>
            <w:noProof/>
            <w:webHidden/>
          </w:rPr>
          <w:fldChar w:fldCharType="begin"/>
        </w:r>
        <w:r>
          <w:rPr>
            <w:noProof/>
            <w:webHidden/>
          </w:rPr>
          <w:instrText xml:space="preserve"> PAGEREF _Toc171974891 \h </w:instrText>
        </w:r>
        <w:r>
          <w:rPr>
            <w:noProof/>
            <w:webHidden/>
          </w:rPr>
        </w:r>
        <w:r>
          <w:rPr>
            <w:noProof/>
            <w:webHidden/>
          </w:rPr>
          <w:fldChar w:fldCharType="separate"/>
        </w:r>
        <w:r w:rsidR="000A3882">
          <w:rPr>
            <w:noProof/>
            <w:webHidden/>
          </w:rPr>
          <w:t>26</w:t>
        </w:r>
        <w:r>
          <w:rPr>
            <w:noProof/>
            <w:webHidden/>
          </w:rPr>
          <w:fldChar w:fldCharType="end"/>
        </w:r>
      </w:hyperlink>
    </w:p>
    <w:p w14:paraId="379B408A" w14:textId="71CE7132"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92" w:history="1">
        <w:r w:rsidRPr="00467FF4">
          <w:rPr>
            <w:rStyle w:val="Hyperlink"/>
            <w:rFonts w:ascii="Times New Roman" w:eastAsia="Times New Roman" w:hAnsi="Times New Roman" w:cs="Times New Roman"/>
            <w:noProof/>
            <w:lang w:val="en-US"/>
          </w:rPr>
          <w:t>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Tổng quan về mô hình DQN</w:t>
        </w:r>
        <w:r>
          <w:rPr>
            <w:noProof/>
            <w:webHidden/>
          </w:rPr>
          <w:tab/>
        </w:r>
        <w:r>
          <w:rPr>
            <w:noProof/>
            <w:webHidden/>
          </w:rPr>
          <w:fldChar w:fldCharType="begin"/>
        </w:r>
        <w:r>
          <w:rPr>
            <w:noProof/>
            <w:webHidden/>
          </w:rPr>
          <w:instrText xml:space="preserve"> PAGEREF _Toc171974892 \h </w:instrText>
        </w:r>
        <w:r>
          <w:rPr>
            <w:noProof/>
            <w:webHidden/>
          </w:rPr>
        </w:r>
        <w:r>
          <w:rPr>
            <w:noProof/>
            <w:webHidden/>
          </w:rPr>
          <w:fldChar w:fldCharType="separate"/>
        </w:r>
        <w:r w:rsidR="000A3882">
          <w:rPr>
            <w:noProof/>
            <w:webHidden/>
          </w:rPr>
          <w:t>26</w:t>
        </w:r>
        <w:r>
          <w:rPr>
            <w:noProof/>
            <w:webHidden/>
          </w:rPr>
          <w:fldChar w:fldCharType="end"/>
        </w:r>
      </w:hyperlink>
    </w:p>
    <w:p w14:paraId="5A07C247" w14:textId="0E68969F"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3" w:history="1">
        <w:r w:rsidRPr="00467FF4">
          <w:rPr>
            <w:rStyle w:val="Hyperlink"/>
            <w:rFonts w:ascii="Times New Roman" w:eastAsia="Times New Roman" w:hAnsi="Times New Roman" w:cs="Times New Roman"/>
            <w:noProof/>
            <w:lang w:val="en-US"/>
          </w:rPr>
          <w:t>3.2.1.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Hàm Q</w:t>
        </w:r>
        <w:r>
          <w:rPr>
            <w:noProof/>
            <w:webHidden/>
          </w:rPr>
          <w:tab/>
        </w:r>
        <w:r>
          <w:rPr>
            <w:noProof/>
            <w:webHidden/>
          </w:rPr>
          <w:fldChar w:fldCharType="begin"/>
        </w:r>
        <w:r>
          <w:rPr>
            <w:noProof/>
            <w:webHidden/>
          </w:rPr>
          <w:instrText xml:space="preserve"> PAGEREF _Toc171974893 \h </w:instrText>
        </w:r>
        <w:r>
          <w:rPr>
            <w:noProof/>
            <w:webHidden/>
          </w:rPr>
        </w:r>
        <w:r>
          <w:rPr>
            <w:noProof/>
            <w:webHidden/>
          </w:rPr>
          <w:fldChar w:fldCharType="separate"/>
        </w:r>
        <w:r w:rsidR="000A3882">
          <w:rPr>
            <w:noProof/>
            <w:webHidden/>
          </w:rPr>
          <w:t>27</w:t>
        </w:r>
        <w:r>
          <w:rPr>
            <w:noProof/>
            <w:webHidden/>
          </w:rPr>
          <w:fldChar w:fldCharType="end"/>
        </w:r>
      </w:hyperlink>
    </w:p>
    <w:p w14:paraId="76B4F6F4" w14:textId="56434FAE"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4" w:history="1">
        <w:r w:rsidRPr="00467FF4">
          <w:rPr>
            <w:rStyle w:val="Hyperlink"/>
            <w:rFonts w:ascii="Times New Roman" w:eastAsia="Times New Roman" w:hAnsi="Times New Roman" w:cs="Times New Roman"/>
            <w:noProof/>
            <w:lang w:val="en-US"/>
          </w:rPr>
          <w:t>3.2.2.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Mạng nơ-ron sâu</w:t>
        </w:r>
        <w:r>
          <w:rPr>
            <w:noProof/>
            <w:webHidden/>
          </w:rPr>
          <w:tab/>
        </w:r>
        <w:r>
          <w:rPr>
            <w:noProof/>
            <w:webHidden/>
          </w:rPr>
          <w:fldChar w:fldCharType="begin"/>
        </w:r>
        <w:r>
          <w:rPr>
            <w:noProof/>
            <w:webHidden/>
          </w:rPr>
          <w:instrText xml:space="preserve"> PAGEREF _Toc171974894 \h </w:instrText>
        </w:r>
        <w:r>
          <w:rPr>
            <w:noProof/>
            <w:webHidden/>
          </w:rPr>
        </w:r>
        <w:r>
          <w:rPr>
            <w:noProof/>
            <w:webHidden/>
          </w:rPr>
          <w:fldChar w:fldCharType="separate"/>
        </w:r>
        <w:r w:rsidR="000A3882">
          <w:rPr>
            <w:noProof/>
            <w:webHidden/>
          </w:rPr>
          <w:t>27</w:t>
        </w:r>
        <w:r>
          <w:rPr>
            <w:noProof/>
            <w:webHidden/>
          </w:rPr>
          <w:fldChar w:fldCharType="end"/>
        </w:r>
      </w:hyperlink>
    </w:p>
    <w:p w14:paraId="1772F4B1" w14:textId="20EB1217"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5" w:history="1">
        <w:r w:rsidRPr="00467FF4">
          <w:rPr>
            <w:rStyle w:val="Hyperlink"/>
            <w:rFonts w:ascii="Times New Roman" w:eastAsia="Times New Roman" w:hAnsi="Times New Roman" w:cs="Times New Roman"/>
            <w:noProof/>
            <w:lang w:val="en-US"/>
          </w:rPr>
          <w:t>3.2.3.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Replay memory</w:t>
        </w:r>
        <w:r>
          <w:rPr>
            <w:noProof/>
            <w:webHidden/>
          </w:rPr>
          <w:tab/>
        </w:r>
        <w:r>
          <w:rPr>
            <w:noProof/>
            <w:webHidden/>
          </w:rPr>
          <w:fldChar w:fldCharType="begin"/>
        </w:r>
        <w:r>
          <w:rPr>
            <w:noProof/>
            <w:webHidden/>
          </w:rPr>
          <w:instrText xml:space="preserve"> PAGEREF _Toc171974895 \h </w:instrText>
        </w:r>
        <w:r>
          <w:rPr>
            <w:noProof/>
            <w:webHidden/>
          </w:rPr>
        </w:r>
        <w:r>
          <w:rPr>
            <w:noProof/>
            <w:webHidden/>
          </w:rPr>
          <w:fldChar w:fldCharType="separate"/>
        </w:r>
        <w:r w:rsidR="000A3882">
          <w:rPr>
            <w:noProof/>
            <w:webHidden/>
          </w:rPr>
          <w:t>27</w:t>
        </w:r>
        <w:r>
          <w:rPr>
            <w:noProof/>
            <w:webHidden/>
          </w:rPr>
          <w:fldChar w:fldCharType="end"/>
        </w:r>
      </w:hyperlink>
    </w:p>
    <w:p w14:paraId="3021DC21" w14:textId="298E429A"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6" w:history="1">
        <w:r w:rsidRPr="00467FF4">
          <w:rPr>
            <w:rStyle w:val="Hyperlink"/>
            <w:rFonts w:ascii="Times New Roman" w:eastAsia="Times New Roman" w:hAnsi="Times New Roman" w:cs="Times New Roman"/>
            <w:noProof/>
            <w:lang w:val="en-US"/>
          </w:rPr>
          <w:t>3.2.4.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Target network</w:t>
        </w:r>
        <w:r>
          <w:rPr>
            <w:noProof/>
            <w:webHidden/>
          </w:rPr>
          <w:tab/>
        </w:r>
        <w:r>
          <w:rPr>
            <w:noProof/>
            <w:webHidden/>
          </w:rPr>
          <w:fldChar w:fldCharType="begin"/>
        </w:r>
        <w:r>
          <w:rPr>
            <w:noProof/>
            <w:webHidden/>
          </w:rPr>
          <w:instrText xml:space="preserve"> PAGEREF _Toc171974896 \h </w:instrText>
        </w:r>
        <w:r>
          <w:rPr>
            <w:noProof/>
            <w:webHidden/>
          </w:rPr>
        </w:r>
        <w:r>
          <w:rPr>
            <w:noProof/>
            <w:webHidden/>
          </w:rPr>
          <w:fldChar w:fldCharType="separate"/>
        </w:r>
        <w:r w:rsidR="000A3882">
          <w:rPr>
            <w:noProof/>
            <w:webHidden/>
          </w:rPr>
          <w:t>27</w:t>
        </w:r>
        <w:r>
          <w:rPr>
            <w:noProof/>
            <w:webHidden/>
          </w:rPr>
          <w:fldChar w:fldCharType="end"/>
        </w:r>
      </w:hyperlink>
    </w:p>
    <w:p w14:paraId="1E06AFD0" w14:textId="30C96797"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897" w:history="1">
        <w:r w:rsidRPr="00467FF4">
          <w:rPr>
            <w:rStyle w:val="Hyperlink"/>
            <w:rFonts w:ascii="Times New Roman" w:eastAsia="Times New Roman" w:hAnsi="Times New Roman" w:cs="Times New Roman"/>
            <w:noProof/>
            <w:lang w:val="en-US"/>
          </w:rPr>
          <w:t>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Mô tả chi tiết DQN Agent</w:t>
        </w:r>
        <w:r>
          <w:rPr>
            <w:noProof/>
            <w:webHidden/>
          </w:rPr>
          <w:tab/>
        </w:r>
        <w:r>
          <w:rPr>
            <w:noProof/>
            <w:webHidden/>
          </w:rPr>
          <w:fldChar w:fldCharType="begin"/>
        </w:r>
        <w:r>
          <w:rPr>
            <w:noProof/>
            <w:webHidden/>
          </w:rPr>
          <w:instrText xml:space="preserve"> PAGEREF _Toc171974897 \h </w:instrText>
        </w:r>
        <w:r>
          <w:rPr>
            <w:noProof/>
            <w:webHidden/>
          </w:rPr>
        </w:r>
        <w:r>
          <w:rPr>
            <w:noProof/>
            <w:webHidden/>
          </w:rPr>
          <w:fldChar w:fldCharType="separate"/>
        </w:r>
        <w:r w:rsidR="000A3882">
          <w:rPr>
            <w:noProof/>
            <w:webHidden/>
          </w:rPr>
          <w:t>27</w:t>
        </w:r>
        <w:r>
          <w:rPr>
            <w:noProof/>
            <w:webHidden/>
          </w:rPr>
          <w:fldChar w:fldCharType="end"/>
        </w:r>
      </w:hyperlink>
    </w:p>
    <w:p w14:paraId="01937F88" w14:textId="1295F7E0"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8" w:history="1">
        <w:r w:rsidRPr="00467FF4">
          <w:rPr>
            <w:rStyle w:val="Hyperlink"/>
            <w:rFonts w:ascii="Times New Roman" w:eastAsia="Times New Roman" w:hAnsi="Times New Roman" w:cs="Times New Roman"/>
            <w:noProof/>
            <w:lang w:val="en-US"/>
          </w:rPr>
          <w:t>3.3.1.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Class SumTree</w:t>
        </w:r>
        <w:r>
          <w:rPr>
            <w:noProof/>
            <w:webHidden/>
          </w:rPr>
          <w:tab/>
        </w:r>
        <w:r>
          <w:rPr>
            <w:noProof/>
            <w:webHidden/>
          </w:rPr>
          <w:fldChar w:fldCharType="begin"/>
        </w:r>
        <w:r>
          <w:rPr>
            <w:noProof/>
            <w:webHidden/>
          </w:rPr>
          <w:instrText xml:space="preserve"> PAGEREF _Toc171974898 \h </w:instrText>
        </w:r>
        <w:r>
          <w:rPr>
            <w:noProof/>
            <w:webHidden/>
          </w:rPr>
        </w:r>
        <w:r>
          <w:rPr>
            <w:noProof/>
            <w:webHidden/>
          </w:rPr>
          <w:fldChar w:fldCharType="separate"/>
        </w:r>
        <w:r w:rsidR="000A3882">
          <w:rPr>
            <w:noProof/>
            <w:webHidden/>
          </w:rPr>
          <w:t>27</w:t>
        </w:r>
        <w:r>
          <w:rPr>
            <w:noProof/>
            <w:webHidden/>
          </w:rPr>
          <w:fldChar w:fldCharType="end"/>
        </w:r>
      </w:hyperlink>
    </w:p>
    <w:p w14:paraId="12902407" w14:textId="71A11AB1"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899" w:history="1">
        <w:r w:rsidRPr="00467FF4">
          <w:rPr>
            <w:rStyle w:val="Hyperlink"/>
            <w:rFonts w:ascii="Times New Roman" w:eastAsia="Times New Roman" w:hAnsi="Times New Roman" w:cs="Times New Roman"/>
            <w:noProof/>
            <w:lang w:val="en-US"/>
          </w:rPr>
          <w:t>3.3.2.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Class Memory</w:t>
        </w:r>
        <w:r>
          <w:rPr>
            <w:noProof/>
            <w:webHidden/>
          </w:rPr>
          <w:tab/>
        </w:r>
        <w:r>
          <w:rPr>
            <w:noProof/>
            <w:webHidden/>
          </w:rPr>
          <w:fldChar w:fldCharType="begin"/>
        </w:r>
        <w:r>
          <w:rPr>
            <w:noProof/>
            <w:webHidden/>
          </w:rPr>
          <w:instrText xml:space="preserve"> PAGEREF _Toc171974899 \h </w:instrText>
        </w:r>
        <w:r>
          <w:rPr>
            <w:noProof/>
            <w:webHidden/>
          </w:rPr>
        </w:r>
        <w:r>
          <w:rPr>
            <w:noProof/>
            <w:webHidden/>
          </w:rPr>
          <w:fldChar w:fldCharType="separate"/>
        </w:r>
        <w:r w:rsidR="000A3882">
          <w:rPr>
            <w:noProof/>
            <w:webHidden/>
          </w:rPr>
          <w:t>28</w:t>
        </w:r>
        <w:r>
          <w:rPr>
            <w:noProof/>
            <w:webHidden/>
          </w:rPr>
          <w:fldChar w:fldCharType="end"/>
        </w:r>
      </w:hyperlink>
    </w:p>
    <w:p w14:paraId="3EC2ED0C" w14:textId="6249130B"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00" w:history="1">
        <w:r w:rsidRPr="00467FF4">
          <w:rPr>
            <w:rStyle w:val="Hyperlink"/>
            <w:rFonts w:ascii="Times New Roman" w:eastAsia="Times New Roman" w:hAnsi="Times New Roman" w:cs="Times New Roman"/>
            <w:noProof/>
            <w:lang w:val="en-US"/>
          </w:rPr>
          <w:t>3.3.3.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Class DQN_Agent</w:t>
        </w:r>
        <w:r>
          <w:rPr>
            <w:noProof/>
            <w:webHidden/>
          </w:rPr>
          <w:tab/>
        </w:r>
        <w:r>
          <w:rPr>
            <w:noProof/>
            <w:webHidden/>
          </w:rPr>
          <w:fldChar w:fldCharType="begin"/>
        </w:r>
        <w:r>
          <w:rPr>
            <w:noProof/>
            <w:webHidden/>
          </w:rPr>
          <w:instrText xml:space="preserve"> PAGEREF _Toc171974900 \h </w:instrText>
        </w:r>
        <w:r>
          <w:rPr>
            <w:noProof/>
            <w:webHidden/>
          </w:rPr>
        </w:r>
        <w:r>
          <w:rPr>
            <w:noProof/>
            <w:webHidden/>
          </w:rPr>
          <w:fldChar w:fldCharType="separate"/>
        </w:r>
        <w:r w:rsidR="000A3882">
          <w:rPr>
            <w:noProof/>
            <w:webHidden/>
          </w:rPr>
          <w:t>29</w:t>
        </w:r>
        <w:r>
          <w:rPr>
            <w:noProof/>
            <w:webHidden/>
          </w:rPr>
          <w:fldChar w:fldCharType="end"/>
        </w:r>
      </w:hyperlink>
    </w:p>
    <w:p w14:paraId="570CB5CB" w14:textId="6283C7F9"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1" w:history="1">
        <w:r w:rsidRPr="00467FF4">
          <w:rPr>
            <w:rStyle w:val="Hyperlink"/>
            <w:rFonts w:ascii="Times New Roman" w:hAnsi="Times New Roman" w:cs="Times New Roman"/>
            <w:noProof/>
            <w:lang w:val="en-US"/>
          </w:rPr>
          <w:t>3.3.3.1.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Các thành phần của DQN Agent</w:t>
        </w:r>
        <w:r>
          <w:rPr>
            <w:noProof/>
            <w:webHidden/>
          </w:rPr>
          <w:tab/>
        </w:r>
        <w:r>
          <w:rPr>
            <w:noProof/>
            <w:webHidden/>
          </w:rPr>
          <w:fldChar w:fldCharType="begin"/>
        </w:r>
        <w:r>
          <w:rPr>
            <w:noProof/>
            <w:webHidden/>
          </w:rPr>
          <w:instrText xml:space="preserve"> PAGEREF _Toc171974901 \h </w:instrText>
        </w:r>
        <w:r>
          <w:rPr>
            <w:noProof/>
            <w:webHidden/>
          </w:rPr>
        </w:r>
        <w:r>
          <w:rPr>
            <w:noProof/>
            <w:webHidden/>
          </w:rPr>
          <w:fldChar w:fldCharType="separate"/>
        </w:r>
        <w:r w:rsidR="000A3882">
          <w:rPr>
            <w:noProof/>
            <w:webHidden/>
          </w:rPr>
          <w:t>30</w:t>
        </w:r>
        <w:r>
          <w:rPr>
            <w:noProof/>
            <w:webHidden/>
          </w:rPr>
          <w:fldChar w:fldCharType="end"/>
        </w:r>
      </w:hyperlink>
    </w:p>
    <w:p w14:paraId="1DA71965" w14:textId="0BC74C96"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2" w:history="1">
        <w:r w:rsidRPr="00467FF4">
          <w:rPr>
            <w:rStyle w:val="Hyperlink"/>
            <w:rFonts w:ascii="Times New Roman" w:hAnsi="Times New Roman" w:cs="Times New Roman"/>
            <w:noProof/>
            <w:lang w:val="en-US"/>
          </w:rPr>
          <w:t>3.3.3.2.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Chi tiết triển khai</w:t>
        </w:r>
        <w:r>
          <w:rPr>
            <w:noProof/>
            <w:webHidden/>
          </w:rPr>
          <w:tab/>
        </w:r>
        <w:r>
          <w:rPr>
            <w:noProof/>
            <w:webHidden/>
          </w:rPr>
          <w:fldChar w:fldCharType="begin"/>
        </w:r>
        <w:r>
          <w:rPr>
            <w:noProof/>
            <w:webHidden/>
          </w:rPr>
          <w:instrText xml:space="preserve"> PAGEREF _Toc171974902 \h </w:instrText>
        </w:r>
        <w:r>
          <w:rPr>
            <w:noProof/>
            <w:webHidden/>
          </w:rPr>
        </w:r>
        <w:r>
          <w:rPr>
            <w:noProof/>
            <w:webHidden/>
          </w:rPr>
          <w:fldChar w:fldCharType="separate"/>
        </w:r>
        <w:r w:rsidR="000A3882">
          <w:rPr>
            <w:noProof/>
            <w:webHidden/>
          </w:rPr>
          <w:t>31</w:t>
        </w:r>
        <w:r>
          <w:rPr>
            <w:noProof/>
            <w:webHidden/>
          </w:rPr>
          <w:fldChar w:fldCharType="end"/>
        </w:r>
      </w:hyperlink>
    </w:p>
    <w:p w14:paraId="2E85F9B4" w14:textId="45DC452A"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3" w:history="1">
        <w:r w:rsidRPr="00467FF4">
          <w:rPr>
            <w:rStyle w:val="Hyperlink"/>
            <w:rFonts w:ascii="Times New Roman" w:hAnsi="Times New Roman" w:cs="Times New Roman"/>
            <w:noProof/>
            <w:lang w:val="en-US"/>
          </w:rPr>
          <w:t>3.3.3.3.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Đánh giá hiệu suất của agent qua các chỉ số Accuracy, Precision, Recall và F1 Score</w:t>
        </w:r>
        <w:r>
          <w:rPr>
            <w:noProof/>
            <w:webHidden/>
          </w:rPr>
          <w:tab/>
        </w:r>
        <w:r>
          <w:rPr>
            <w:noProof/>
            <w:webHidden/>
          </w:rPr>
          <w:fldChar w:fldCharType="begin"/>
        </w:r>
        <w:r>
          <w:rPr>
            <w:noProof/>
            <w:webHidden/>
          </w:rPr>
          <w:instrText xml:space="preserve"> PAGEREF _Toc171974903 \h </w:instrText>
        </w:r>
        <w:r>
          <w:rPr>
            <w:noProof/>
            <w:webHidden/>
          </w:rPr>
        </w:r>
        <w:r>
          <w:rPr>
            <w:noProof/>
            <w:webHidden/>
          </w:rPr>
          <w:fldChar w:fldCharType="separate"/>
        </w:r>
        <w:r w:rsidR="000A3882">
          <w:rPr>
            <w:noProof/>
            <w:webHidden/>
          </w:rPr>
          <w:t>36</w:t>
        </w:r>
        <w:r>
          <w:rPr>
            <w:noProof/>
            <w:webHidden/>
          </w:rPr>
          <w:fldChar w:fldCharType="end"/>
        </w:r>
      </w:hyperlink>
    </w:p>
    <w:p w14:paraId="64C94934" w14:textId="3A55468D"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04" w:history="1">
        <w:r w:rsidRPr="00467FF4">
          <w:rPr>
            <w:rStyle w:val="Hyperlink"/>
            <w:rFonts w:ascii="Times New Roman" w:eastAsia="Times New Roman" w:hAnsi="Times New Roman" w:cs="Times New Roman"/>
            <w:noProof/>
            <w:lang w:val="en-US"/>
          </w:rPr>
          <w:t>3.4.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Hệ thống đề xuất</w:t>
        </w:r>
        <w:r>
          <w:rPr>
            <w:noProof/>
            <w:webHidden/>
          </w:rPr>
          <w:tab/>
        </w:r>
        <w:r>
          <w:rPr>
            <w:noProof/>
            <w:webHidden/>
          </w:rPr>
          <w:fldChar w:fldCharType="begin"/>
        </w:r>
        <w:r>
          <w:rPr>
            <w:noProof/>
            <w:webHidden/>
          </w:rPr>
          <w:instrText xml:space="preserve"> PAGEREF _Toc171974904 \h </w:instrText>
        </w:r>
        <w:r>
          <w:rPr>
            <w:noProof/>
            <w:webHidden/>
          </w:rPr>
        </w:r>
        <w:r>
          <w:rPr>
            <w:noProof/>
            <w:webHidden/>
          </w:rPr>
          <w:fldChar w:fldCharType="separate"/>
        </w:r>
        <w:r w:rsidR="000A3882">
          <w:rPr>
            <w:noProof/>
            <w:webHidden/>
          </w:rPr>
          <w:t>37</w:t>
        </w:r>
        <w:r>
          <w:rPr>
            <w:noProof/>
            <w:webHidden/>
          </w:rPr>
          <w:fldChar w:fldCharType="end"/>
        </w:r>
      </w:hyperlink>
    </w:p>
    <w:p w14:paraId="190A2F6D" w14:textId="7BE12CC7"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05" w:history="1">
        <w:r w:rsidRPr="00467FF4">
          <w:rPr>
            <w:rStyle w:val="Hyperlink"/>
            <w:rFonts w:ascii="Times New Roman" w:eastAsia="Times New Roman" w:hAnsi="Times New Roman" w:cs="Times New Roman"/>
            <w:noProof/>
            <w:lang w:val="en-US"/>
          </w:rPr>
          <w:t>3.4.1.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Kiến trúc mô hình DQN Agent</w:t>
        </w:r>
        <w:r>
          <w:rPr>
            <w:noProof/>
            <w:webHidden/>
          </w:rPr>
          <w:tab/>
        </w:r>
        <w:r>
          <w:rPr>
            <w:noProof/>
            <w:webHidden/>
          </w:rPr>
          <w:fldChar w:fldCharType="begin"/>
        </w:r>
        <w:r>
          <w:rPr>
            <w:noProof/>
            <w:webHidden/>
          </w:rPr>
          <w:instrText xml:space="preserve"> PAGEREF _Toc171974905 \h </w:instrText>
        </w:r>
        <w:r>
          <w:rPr>
            <w:noProof/>
            <w:webHidden/>
          </w:rPr>
        </w:r>
        <w:r>
          <w:rPr>
            <w:noProof/>
            <w:webHidden/>
          </w:rPr>
          <w:fldChar w:fldCharType="separate"/>
        </w:r>
        <w:r w:rsidR="000A3882">
          <w:rPr>
            <w:noProof/>
            <w:webHidden/>
          </w:rPr>
          <w:t>38</w:t>
        </w:r>
        <w:r>
          <w:rPr>
            <w:noProof/>
            <w:webHidden/>
          </w:rPr>
          <w:fldChar w:fldCharType="end"/>
        </w:r>
      </w:hyperlink>
    </w:p>
    <w:p w14:paraId="36CA32C7" w14:textId="27644F71"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06" w:history="1">
        <w:r w:rsidRPr="00467FF4">
          <w:rPr>
            <w:rStyle w:val="Hyperlink"/>
            <w:rFonts w:ascii="Times New Roman" w:eastAsia="Times New Roman" w:hAnsi="Times New Roman" w:cs="Times New Roman"/>
            <w:noProof/>
            <w:lang w:val="en-US"/>
          </w:rPr>
          <w:t>3.4.2.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Luồng workflow của DQN Agent</w:t>
        </w:r>
        <w:r>
          <w:rPr>
            <w:noProof/>
            <w:webHidden/>
          </w:rPr>
          <w:tab/>
        </w:r>
        <w:r>
          <w:rPr>
            <w:noProof/>
            <w:webHidden/>
          </w:rPr>
          <w:fldChar w:fldCharType="begin"/>
        </w:r>
        <w:r>
          <w:rPr>
            <w:noProof/>
            <w:webHidden/>
          </w:rPr>
          <w:instrText xml:space="preserve"> PAGEREF _Toc171974906 \h </w:instrText>
        </w:r>
        <w:r>
          <w:rPr>
            <w:noProof/>
            <w:webHidden/>
          </w:rPr>
        </w:r>
        <w:r>
          <w:rPr>
            <w:noProof/>
            <w:webHidden/>
          </w:rPr>
          <w:fldChar w:fldCharType="separate"/>
        </w:r>
        <w:r w:rsidR="000A3882">
          <w:rPr>
            <w:noProof/>
            <w:webHidden/>
          </w:rPr>
          <w:t>39</w:t>
        </w:r>
        <w:r>
          <w:rPr>
            <w:noProof/>
            <w:webHidden/>
          </w:rPr>
          <w:fldChar w:fldCharType="end"/>
        </w:r>
      </w:hyperlink>
    </w:p>
    <w:p w14:paraId="060ACF64" w14:textId="4A36747F"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7" w:history="1">
        <w:r w:rsidRPr="00467FF4">
          <w:rPr>
            <w:rStyle w:val="Hyperlink"/>
            <w:rFonts w:ascii="Times New Roman" w:hAnsi="Times New Roman" w:cs="Times New Roman"/>
            <w:noProof/>
            <w:lang w:val="en-US"/>
          </w:rPr>
          <w:t>3.4.2.1.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Phát hiện tấn công:</w:t>
        </w:r>
        <w:r>
          <w:rPr>
            <w:noProof/>
            <w:webHidden/>
          </w:rPr>
          <w:tab/>
        </w:r>
        <w:r>
          <w:rPr>
            <w:noProof/>
            <w:webHidden/>
          </w:rPr>
          <w:fldChar w:fldCharType="begin"/>
        </w:r>
        <w:r>
          <w:rPr>
            <w:noProof/>
            <w:webHidden/>
          </w:rPr>
          <w:instrText xml:space="preserve"> PAGEREF _Toc171974907 \h </w:instrText>
        </w:r>
        <w:r>
          <w:rPr>
            <w:noProof/>
            <w:webHidden/>
          </w:rPr>
        </w:r>
        <w:r>
          <w:rPr>
            <w:noProof/>
            <w:webHidden/>
          </w:rPr>
          <w:fldChar w:fldCharType="separate"/>
        </w:r>
        <w:r w:rsidR="000A3882">
          <w:rPr>
            <w:noProof/>
            <w:webHidden/>
          </w:rPr>
          <w:t>39</w:t>
        </w:r>
        <w:r>
          <w:rPr>
            <w:noProof/>
            <w:webHidden/>
          </w:rPr>
          <w:fldChar w:fldCharType="end"/>
        </w:r>
      </w:hyperlink>
    </w:p>
    <w:p w14:paraId="67C2F3A9" w14:textId="35CE76C7"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8" w:history="1">
        <w:r w:rsidRPr="00467FF4">
          <w:rPr>
            <w:rStyle w:val="Hyperlink"/>
            <w:rFonts w:ascii="Times New Roman" w:hAnsi="Times New Roman" w:cs="Times New Roman"/>
            <w:noProof/>
            <w:lang w:val="en-US"/>
          </w:rPr>
          <w:t>3.4.2.2.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Huấn luyện và đánh giá:</w:t>
        </w:r>
        <w:r>
          <w:rPr>
            <w:noProof/>
            <w:webHidden/>
          </w:rPr>
          <w:tab/>
        </w:r>
        <w:r>
          <w:rPr>
            <w:noProof/>
            <w:webHidden/>
          </w:rPr>
          <w:fldChar w:fldCharType="begin"/>
        </w:r>
        <w:r>
          <w:rPr>
            <w:noProof/>
            <w:webHidden/>
          </w:rPr>
          <w:instrText xml:space="preserve"> PAGEREF _Toc171974908 \h </w:instrText>
        </w:r>
        <w:r>
          <w:rPr>
            <w:noProof/>
            <w:webHidden/>
          </w:rPr>
        </w:r>
        <w:r>
          <w:rPr>
            <w:noProof/>
            <w:webHidden/>
          </w:rPr>
          <w:fldChar w:fldCharType="separate"/>
        </w:r>
        <w:r w:rsidR="000A3882">
          <w:rPr>
            <w:noProof/>
            <w:webHidden/>
          </w:rPr>
          <w:t>40</w:t>
        </w:r>
        <w:r>
          <w:rPr>
            <w:noProof/>
            <w:webHidden/>
          </w:rPr>
          <w:fldChar w:fldCharType="end"/>
        </w:r>
      </w:hyperlink>
    </w:p>
    <w:p w14:paraId="3D0A8D69" w14:textId="03C93DBF"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09" w:history="1">
        <w:r w:rsidRPr="00467FF4">
          <w:rPr>
            <w:rStyle w:val="Hyperlink"/>
            <w:rFonts w:ascii="Times New Roman" w:hAnsi="Times New Roman" w:cs="Times New Roman"/>
            <w:noProof/>
            <w:lang w:val="en-US"/>
          </w:rPr>
          <w:t>3.4.2.3.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Ứng dụng thực tế:</w:t>
        </w:r>
        <w:r>
          <w:rPr>
            <w:noProof/>
            <w:webHidden/>
          </w:rPr>
          <w:tab/>
        </w:r>
        <w:r>
          <w:rPr>
            <w:noProof/>
            <w:webHidden/>
          </w:rPr>
          <w:fldChar w:fldCharType="begin"/>
        </w:r>
        <w:r>
          <w:rPr>
            <w:noProof/>
            <w:webHidden/>
          </w:rPr>
          <w:instrText xml:space="preserve"> PAGEREF _Toc171974909 \h </w:instrText>
        </w:r>
        <w:r>
          <w:rPr>
            <w:noProof/>
            <w:webHidden/>
          </w:rPr>
        </w:r>
        <w:r>
          <w:rPr>
            <w:noProof/>
            <w:webHidden/>
          </w:rPr>
          <w:fldChar w:fldCharType="separate"/>
        </w:r>
        <w:r w:rsidR="000A3882">
          <w:rPr>
            <w:noProof/>
            <w:webHidden/>
          </w:rPr>
          <w:t>40</w:t>
        </w:r>
        <w:r>
          <w:rPr>
            <w:noProof/>
            <w:webHidden/>
          </w:rPr>
          <w:fldChar w:fldCharType="end"/>
        </w:r>
      </w:hyperlink>
    </w:p>
    <w:p w14:paraId="58DFC804" w14:textId="27B4927D"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10" w:history="1">
        <w:r w:rsidRPr="00467FF4">
          <w:rPr>
            <w:rStyle w:val="Hyperlink"/>
            <w:rFonts w:ascii="Times New Roman" w:eastAsia="Times New Roman" w:hAnsi="Times New Roman" w:cs="Times New Roman"/>
            <w:noProof/>
            <w:lang w:val="en-US"/>
          </w:rPr>
          <w:t>3.5.</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Kết quả thực nghiệm</w:t>
        </w:r>
        <w:r>
          <w:rPr>
            <w:noProof/>
            <w:webHidden/>
          </w:rPr>
          <w:tab/>
        </w:r>
        <w:r>
          <w:rPr>
            <w:noProof/>
            <w:webHidden/>
          </w:rPr>
          <w:fldChar w:fldCharType="begin"/>
        </w:r>
        <w:r>
          <w:rPr>
            <w:noProof/>
            <w:webHidden/>
          </w:rPr>
          <w:instrText xml:space="preserve"> PAGEREF _Toc171974910 \h </w:instrText>
        </w:r>
        <w:r>
          <w:rPr>
            <w:noProof/>
            <w:webHidden/>
          </w:rPr>
        </w:r>
        <w:r>
          <w:rPr>
            <w:noProof/>
            <w:webHidden/>
          </w:rPr>
          <w:fldChar w:fldCharType="separate"/>
        </w:r>
        <w:r w:rsidR="000A3882">
          <w:rPr>
            <w:noProof/>
            <w:webHidden/>
          </w:rPr>
          <w:t>40</w:t>
        </w:r>
        <w:r>
          <w:rPr>
            <w:noProof/>
            <w:webHidden/>
          </w:rPr>
          <w:fldChar w:fldCharType="end"/>
        </w:r>
      </w:hyperlink>
    </w:p>
    <w:p w14:paraId="1C091740" w14:textId="0BB2004D" w:rsidR="00A07802" w:rsidRDefault="00A07802">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11" w:history="1">
        <w:r w:rsidRPr="00467FF4">
          <w:rPr>
            <w:rStyle w:val="Hyperlink"/>
            <w:noProof/>
          </w:rPr>
          <w:t>Chương 4.</w:t>
        </w:r>
        <w:r>
          <w:rPr>
            <w:rFonts w:asciiTheme="minorHAnsi" w:eastAsiaTheme="minorEastAsia" w:hAnsiTheme="minorHAnsi"/>
            <w:noProof/>
            <w:kern w:val="2"/>
            <w:sz w:val="24"/>
            <w:szCs w:val="24"/>
            <w:lang w:val="en-US"/>
            <w14:ligatures w14:val="standardContextual"/>
          </w:rPr>
          <w:tab/>
        </w:r>
        <w:r w:rsidRPr="00467FF4">
          <w:rPr>
            <w:rStyle w:val="Hyperlink"/>
            <w:noProof/>
          </w:rPr>
          <w:t>TRÌNH BÀY, ĐÁNH GIÁ BÀN LUẬN VỀ KẾT QUẢ</w:t>
        </w:r>
        <w:r>
          <w:rPr>
            <w:noProof/>
            <w:webHidden/>
          </w:rPr>
          <w:tab/>
        </w:r>
        <w:r>
          <w:rPr>
            <w:noProof/>
            <w:webHidden/>
          </w:rPr>
          <w:fldChar w:fldCharType="begin"/>
        </w:r>
        <w:r>
          <w:rPr>
            <w:noProof/>
            <w:webHidden/>
          </w:rPr>
          <w:instrText xml:space="preserve"> PAGEREF _Toc171974911 \h </w:instrText>
        </w:r>
        <w:r>
          <w:rPr>
            <w:noProof/>
            <w:webHidden/>
          </w:rPr>
        </w:r>
        <w:r>
          <w:rPr>
            <w:noProof/>
            <w:webHidden/>
          </w:rPr>
          <w:fldChar w:fldCharType="separate"/>
        </w:r>
        <w:r w:rsidR="000A3882">
          <w:rPr>
            <w:noProof/>
            <w:webHidden/>
          </w:rPr>
          <w:t>41</w:t>
        </w:r>
        <w:r>
          <w:rPr>
            <w:noProof/>
            <w:webHidden/>
          </w:rPr>
          <w:fldChar w:fldCharType="end"/>
        </w:r>
      </w:hyperlink>
    </w:p>
    <w:p w14:paraId="23CDA4E7" w14:textId="279375BB"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12" w:history="1">
        <w:r w:rsidRPr="00467FF4">
          <w:rPr>
            <w:rStyle w:val="Hyperlink"/>
            <w:rFonts w:ascii="Times New Roman" w:eastAsia="Times New Roman" w:hAnsi="Times New Roman" w:cs="Times New Roman"/>
            <w:noProof/>
            <w:lang w:val="en-US"/>
          </w:rPr>
          <w:t>4.1.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Đánh giá và xác thực</w:t>
        </w:r>
        <w:r>
          <w:rPr>
            <w:noProof/>
            <w:webHidden/>
          </w:rPr>
          <w:tab/>
        </w:r>
        <w:r>
          <w:rPr>
            <w:noProof/>
            <w:webHidden/>
          </w:rPr>
          <w:fldChar w:fldCharType="begin"/>
        </w:r>
        <w:r>
          <w:rPr>
            <w:noProof/>
            <w:webHidden/>
          </w:rPr>
          <w:instrText xml:space="preserve"> PAGEREF _Toc171974912 \h </w:instrText>
        </w:r>
        <w:r>
          <w:rPr>
            <w:noProof/>
            <w:webHidden/>
          </w:rPr>
        </w:r>
        <w:r>
          <w:rPr>
            <w:noProof/>
            <w:webHidden/>
          </w:rPr>
          <w:fldChar w:fldCharType="separate"/>
        </w:r>
        <w:r w:rsidR="000A3882">
          <w:rPr>
            <w:noProof/>
            <w:webHidden/>
          </w:rPr>
          <w:t>41</w:t>
        </w:r>
        <w:r>
          <w:rPr>
            <w:noProof/>
            <w:webHidden/>
          </w:rPr>
          <w:fldChar w:fldCharType="end"/>
        </w:r>
      </w:hyperlink>
    </w:p>
    <w:p w14:paraId="233C03AB" w14:textId="442E8A25"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13" w:history="1">
        <w:r w:rsidRPr="00467FF4">
          <w:rPr>
            <w:rStyle w:val="Hyperlink"/>
            <w:rFonts w:ascii="Times New Roman" w:eastAsia="Times New Roman" w:hAnsi="Times New Roman" w:cs="Times New Roman"/>
            <w:noProof/>
            <w:lang w:val="en-US"/>
          </w:rPr>
          <w:t>4.1.1.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Mục đích</w:t>
        </w:r>
        <w:r>
          <w:rPr>
            <w:noProof/>
            <w:webHidden/>
          </w:rPr>
          <w:tab/>
        </w:r>
        <w:r>
          <w:rPr>
            <w:noProof/>
            <w:webHidden/>
          </w:rPr>
          <w:fldChar w:fldCharType="begin"/>
        </w:r>
        <w:r>
          <w:rPr>
            <w:noProof/>
            <w:webHidden/>
          </w:rPr>
          <w:instrText xml:space="preserve"> PAGEREF _Toc171974913 \h </w:instrText>
        </w:r>
        <w:r>
          <w:rPr>
            <w:noProof/>
            <w:webHidden/>
          </w:rPr>
        </w:r>
        <w:r>
          <w:rPr>
            <w:noProof/>
            <w:webHidden/>
          </w:rPr>
          <w:fldChar w:fldCharType="separate"/>
        </w:r>
        <w:r w:rsidR="000A3882">
          <w:rPr>
            <w:noProof/>
            <w:webHidden/>
          </w:rPr>
          <w:t>41</w:t>
        </w:r>
        <w:r>
          <w:rPr>
            <w:noProof/>
            <w:webHidden/>
          </w:rPr>
          <w:fldChar w:fldCharType="end"/>
        </w:r>
      </w:hyperlink>
    </w:p>
    <w:p w14:paraId="5065711D" w14:textId="08896BCD"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14" w:history="1">
        <w:r w:rsidRPr="00467FF4">
          <w:rPr>
            <w:rStyle w:val="Hyperlink"/>
            <w:rFonts w:ascii="Times New Roman" w:eastAsia="Times New Roman" w:hAnsi="Times New Roman" w:cs="Times New Roman"/>
            <w:noProof/>
            <w:lang w:val="en-US"/>
          </w:rPr>
          <w:t>4.1.2.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Các chỉ số</w:t>
        </w:r>
        <w:r>
          <w:rPr>
            <w:noProof/>
            <w:webHidden/>
          </w:rPr>
          <w:tab/>
        </w:r>
        <w:r>
          <w:rPr>
            <w:noProof/>
            <w:webHidden/>
          </w:rPr>
          <w:fldChar w:fldCharType="begin"/>
        </w:r>
        <w:r>
          <w:rPr>
            <w:noProof/>
            <w:webHidden/>
          </w:rPr>
          <w:instrText xml:space="preserve"> PAGEREF _Toc171974914 \h </w:instrText>
        </w:r>
        <w:r>
          <w:rPr>
            <w:noProof/>
            <w:webHidden/>
          </w:rPr>
        </w:r>
        <w:r>
          <w:rPr>
            <w:noProof/>
            <w:webHidden/>
          </w:rPr>
          <w:fldChar w:fldCharType="separate"/>
        </w:r>
        <w:r w:rsidR="000A3882">
          <w:rPr>
            <w:noProof/>
            <w:webHidden/>
          </w:rPr>
          <w:t>41</w:t>
        </w:r>
        <w:r>
          <w:rPr>
            <w:noProof/>
            <w:webHidden/>
          </w:rPr>
          <w:fldChar w:fldCharType="end"/>
        </w:r>
      </w:hyperlink>
    </w:p>
    <w:p w14:paraId="5EB15600" w14:textId="6BD39A62"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15" w:history="1">
        <w:r w:rsidRPr="00467FF4">
          <w:rPr>
            <w:rStyle w:val="Hyperlink"/>
            <w:rFonts w:ascii="Times New Roman" w:eastAsia="Times New Roman" w:hAnsi="Times New Roman" w:cs="Times New Roman"/>
            <w:noProof/>
            <w:lang w:val="en-US"/>
          </w:rPr>
          <w:t>4.1.3.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Quy trình</w:t>
        </w:r>
        <w:r>
          <w:rPr>
            <w:noProof/>
            <w:webHidden/>
          </w:rPr>
          <w:tab/>
        </w:r>
        <w:r>
          <w:rPr>
            <w:noProof/>
            <w:webHidden/>
          </w:rPr>
          <w:fldChar w:fldCharType="begin"/>
        </w:r>
        <w:r>
          <w:rPr>
            <w:noProof/>
            <w:webHidden/>
          </w:rPr>
          <w:instrText xml:space="preserve"> PAGEREF _Toc171974915 \h </w:instrText>
        </w:r>
        <w:r>
          <w:rPr>
            <w:noProof/>
            <w:webHidden/>
          </w:rPr>
        </w:r>
        <w:r>
          <w:rPr>
            <w:noProof/>
            <w:webHidden/>
          </w:rPr>
          <w:fldChar w:fldCharType="separate"/>
        </w:r>
        <w:r w:rsidR="000A3882">
          <w:rPr>
            <w:noProof/>
            <w:webHidden/>
          </w:rPr>
          <w:t>42</w:t>
        </w:r>
        <w:r>
          <w:rPr>
            <w:noProof/>
            <w:webHidden/>
          </w:rPr>
          <w:fldChar w:fldCharType="end"/>
        </w:r>
      </w:hyperlink>
    </w:p>
    <w:p w14:paraId="543D307D" w14:textId="54DCB21B"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16" w:history="1">
        <w:r w:rsidRPr="00467FF4">
          <w:rPr>
            <w:rStyle w:val="Hyperlink"/>
            <w:rFonts w:ascii="Times New Roman" w:hAnsi="Times New Roman" w:cs="Times New Roman"/>
            <w:noProof/>
            <w:lang w:val="en-US"/>
          </w:rPr>
          <w:t>4.1.3.1.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Thiết lập thí nghiệm:</w:t>
        </w:r>
        <w:r>
          <w:rPr>
            <w:noProof/>
            <w:webHidden/>
          </w:rPr>
          <w:tab/>
        </w:r>
        <w:r>
          <w:rPr>
            <w:noProof/>
            <w:webHidden/>
          </w:rPr>
          <w:fldChar w:fldCharType="begin"/>
        </w:r>
        <w:r>
          <w:rPr>
            <w:noProof/>
            <w:webHidden/>
          </w:rPr>
          <w:instrText xml:space="preserve"> PAGEREF _Toc171974916 \h </w:instrText>
        </w:r>
        <w:r>
          <w:rPr>
            <w:noProof/>
            <w:webHidden/>
          </w:rPr>
        </w:r>
        <w:r>
          <w:rPr>
            <w:noProof/>
            <w:webHidden/>
          </w:rPr>
          <w:fldChar w:fldCharType="separate"/>
        </w:r>
        <w:r w:rsidR="000A3882">
          <w:rPr>
            <w:noProof/>
            <w:webHidden/>
          </w:rPr>
          <w:t>42</w:t>
        </w:r>
        <w:r>
          <w:rPr>
            <w:noProof/>
            <w:webHidden/>
          </w:rPr>
          <w:fldChar w:fldCharType="end"/>
        </w:r>
      </w:hyperlink>
    </w:p>
    <w:p w14:paraId="4A7A1A3B" w14:textId="5334AB3D"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17" w:history="1">
        <w:r w:rsidRPr="00467FF4">
          <w:rPr>
            <w:rStyle w:val="Hyperlink"/>
            <w:rFonts w:ascii="Times New Roman" w:hAnsi="Times New Roman" w:cs="Times New Roman"/>
            <w:noProof/>
            <w:lang w:val="en-US"/>
          </w:rPr>
          <w:t>4.1.3.2.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Thu thập dữ liệu:</w:t>
        </w:r>
        <w:r>
          <w:rPr>
            <w:noProof/>
            <w:webHidden/>
          </w:rPr>
          <w:tab/>
        </w:r>
        <w:r>
          <w:rPr>
            <w:noProof/>
            <w:webHidden/>
          </w:rPr>
          <w:fldChar w:fldCharType="begin"/>
        </w:r>
        <w:r>
          <w:rPr>
            <w:noProof/>
            <w:webHidden/>
          </w:rPr>
          <w:instrText xml:space="preserve"> PAGEREF _Toc171974917 \h </w:instrText>
        </w:r>
        <w:r>
          <w:rPr>
            <w:noProof/>
            <w:webHidden/>
          </w:rPr>
        </w:r>
        <w:r>
          <w:rPr>
            <w:noProof/>
            <w:webHidden/>
          </w:rPr>
          <w:fldChar w:fldCharType="separate"/>
        </w:r>
        <w:r w:rsidR="000A3882">
          <w:rPr>
            <w:noProof/>
            <w:webHidden/>
          </w:rPr>
          <w:t>42</w:t>
        </w:r>
        <w:r>
          <w:rPr>
            <w:noProof/>
            <w:webHidden/>
          </w:rPr>
          <w:fldChar w:fldCharType="end"/>
        </w:r>
      </w:hyperlink>
    </w:p>
    <w:p w14:paraId="494D15B6" w14:textId="04DB1232"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18" w:history="1">
        <w:r w:rsidRPr="00467FF4">
          <w:rPr>
            <w:rStyle w:val="Hyperlink"/>
            <w:rFonts w:ascii="Times New Roman" w:hAnsi="Times New Roman" w:cs="Times New Roman"/>
            <w:noProof/>
            <w:lang w:val="en-US"/>
          </w:rPr>
          <w:t>4.1.3.3.</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Phân tích:</w:t>
        </w:r>
        <w:r>
          <w:rPr>
            <w:noProof/>
            <w:webHidden/>
          </w:rPr>
          <w:tab/>
        </w:r>
        <w:r>
          <w:rPr>
            <w:noProof/>
            <w:webHidden/>
          </w:rPr>
          <w:fldChar w:fldCharType="begin"/>
        </w:r>
        <w:r>
          <w:rPr>
            <w:noProof/>
            <w:webHidden/>
          </w:rPr>
          <w:instrText xml:space="preserve"> PAGEREF _Toc171974918 \h </w:instrText>
        </w:r>
        <w:r>
          <w:rPr>
            <w:noProof/>
            <w:webHidden/>
          </w:rPr>
        </w:r>
        <w:r>
          <w:rPr>
            <w:noProof/>
            <w:webHidden/>
          </w:rPr>
          <w:fldChar w:fldCharType="separate"/>
        </w:r>
        <w:r w:rsidR="000A3882">
          <w:rPr>
            <w:noProof/>
            <w:webHidden/>
          </w:rPr>
          <w:t>43</w:t>
        </w:r>
        <w:r>
          <w:rPr>
            <w:noProof/>
            <w:webHidden/>
          </w:rPr>
          <w:fldChar w:fldCharType="end"/>
        </w:r>
      </w:hyperlink>
    </w:p>
    <w:p w14:paraId="2D46BD83" w14:textId="6D25DC10"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19" w:history="1">
        <w:r w:rsidRPr="00467FF4">
          <w:rPr>
            <w:rStyle w:val="Hyperlink"/>
            <w:rFonts w:ascii="Times New Roman" w:hAnsi="Times New Roman" w:cs="Times New Roman"/>
            <w:noProof/>
            <w:lang w:val="en-US"/>
          </w:rPr>
          <w:t>4.1.3.4.</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Kết quả:</w:t>
        </w:r>
        <w:r>
          <w:rPr>
            <w:noProof/>
            <w:webHidden/>
          </w:rPr>
          <w:tab/>
        </w:r>
        <w:r>
          <w:rPr>
            <w:noProof/>
            <w:webHidden/>
          </w:rPr>
          <w:fldChar w:fldCharType="begin"/>
        </w:r>
        <w:r>
          <w:rPr>
            <w:noProof/>
            <w:webHidden/>
          </w:rPr>
          <w:instrText xml:space="preserve"> PAGEREF _Toc171974919 \h </w:instrText>
        </w:r>
        <w:r>
          <w:rPr>
            <w:noProof/>
            <w:webHidden/>
          </w:rPr>
        </w:r>
        <w:r>
          <w:rPr>
            <w:noProof/>
            <w:webHidden/>
          </w:rPr>
          <w:fldChar w:fldCharType="separate"/>
        </w:r>
        <w:r w:rsidR="000A3882">
          <w:rPr>
            <w:noProof/>
            <w:webHidden/>
          </w:rPr>
          <w:t>43</w:t>
        </w:r>
        <w:r>
          <w:rPr>
            <w:noProof/>
            <w:webHidden/>
          </w:rPr>
          <w:fldChar w:fldCharType="end"/>
        </w:r>
      </w:hyperlink>
    </w:p>
    <w:p w14:paraId="0DE10EA1" w14:textId="025C9BBA"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20" w:history="1">
        <w:r w:rsidRPr="00467FF4">
          <w:rPr>
            <w:rStyle w:val="Hyperlink"/>
            <w:rFonts w:ascii="Times New Roman" w:eastAsia="Times New Roman" w:hAnsi="Times New Roman" w:cs="Times New Roman"/>
            <w:noProof/>
            <w:lang w:val="en-US"/>
          </w:rPr>
          <w:t>4.2.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Quy trình kiểm tra</w:t>
        </w:r>
        <w:r>
          <w:rPr>
            <w:noProof/>
            <w:webHidden/>
          </w:rPr>
          <w:tab/>
        </w:r>
        <w:r>
          <w:rPr>
            <w:noProof/>
            <w:webHidden/>
          </w:rPr>
          <w:fldChar w:fldCharType="begin"/>
        </w:r>
        <w:r>
          <w:rPr>
            <w:noProof/>
            <w:webHidden/>
          </w:rPr>
          <w:instrText xml:space="preserve"> PAGEREF _Toc171974920 \h </w:instrText>
        </w:r>
        <w:r>
          <w:rPr>
            <w:noProof/>
            <w:webHidden/>
          </w:rPr>
        </w:r>
        <w:r>
          <w:rPr>
            <w:noProof/>
            <w:webHidden/>
          </w:rPr>
          <w:fldChar w:fldCharType="separate"/>
        </w:r>
        <w:r w:rsidR="000A3882">
          <w:rPr>
            <w:noProof/>
            <w:webHidden/>
          </w:rPr>
          <w:t>45</w:t>
        </w:r>
        <w:r>
          <w:rPr>
            <w:noProof/>
            <w:webHidden/>
          </w:rPr>
          <w:fldChar w:fldCharType="end"/>
        </w:r>
      </w:hyperlink>
    </w:p>
    <w:p w14:paraId="0DFAE745" w14:textId="59B1FB57" w:rsidR="00A07802" w:rsidRDefault="00A07802">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21" w:history="1">
        <w:r w:rsidRPr="00467FF4">
          <w:rPr>
            <w:rStyle w:val="Hyperlink"/>
            <w:rFonts w:ascii="Times New Roman" w:eastAsia="Times New Roman" w:hAnsi="Times New Roman" w:cs="Times New Roman"/>
            <w:noProof/>
            <w:lang w:val="en-US"/>
          </w:rPr>
          <w:t>4.2.1.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Thực thi tấn công</w:t>
        </w:r>
        <w:r>
          <w:rPr>
            <w:noProof/>
            <w:webHidden/>
          </w:rPr>
          <w:tab/>
        </w:r>
        <w:r>
          <w:rPr>
            <w:noProof/>
            <w:webHidden/>
          </w:rPr>
          <w:fldChar w:fldCharType="begin"/>
        </w:r>
        <w:r>
          <w:rPr>
            <w:noProof/>
            <w:webHidden/>
          </w:rPr>
          <w:instrText xml:space="preserve"> PAGEREF _Toc171974921 \h </w:instrText>
        </w:r>
        <w:r>
          <w:rPr>
            <w:noProof/>
            <w:webHidden/>
          </w:rPr>
        </w:r>
        <w:r>
          <w:rPr>
            <w:noProof/>
            <w:webHidden/>
          </w:rPr>
          <w:fldChar w:fldCharType="separate"/>
        </w:r>
        <w:r w:rsidR="000A3882">
          <w:rPr>
            <w:noProof/>
            <w:webHidden/>
          </w:rPr>
          <w:t>45</w:t>
        </w:r>
        <w:r>
          <w:rPr>
            <w:noProof/>
            <w:webHidden/>
          </w:rPr>
          <w:fldChar w:fldCharType="end"/>
        </w:r>
      </w:hyperlink>
    </w:p>
    <w:p w14:paraId="6D86FF0E" w14:textId="62C5F6C6"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22" w:history="1">
        <w:r w:rsidRPr="00467FF4">
          <w:rPr>
            <w:rStyle w:val="Hyperlink"/>
            <w:rFonts w:ascii="Times New Roman" w:hAnsi="Times New Roman" w:cs="Times New Roman"/>
            <w:noProof/>
            <w:lang w:val="en-US"/>
          </w:rPr>
          <w:t>4.2.1.1.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Đối với tấn công SQL Injection:</w:t>
        </w:r>
        <w:r>
          <w:rPr>
            <w:noProof/>
            <w:webHidden/>
          </w:rPr>
          <w:tab/>
        </w:r>
        <w:r>
          <w:rPr>
            <w:noProof/>
            <w:webHidden/>
          </w:rPr>
          <w:fldChar w:fldCharType="begin"/>
        </w:r>
        <w:r>
          <w:rPr>
            <w:noProof/>
            <w:webHidden/>
          </w:rPr>
          <w:instrText xml:space="preserve"> PAGEREF _Toc171974922 \h </w:instrText>
        </w:r>
        <w:r>
          <w:rPr>
            <w:noProof/>
            <w:webHidden/>
          </w:rPr>
        </w:r>
        <w:r>
          <w:rPr>
            <w:noProof/>
            <w:webHidden/>
          </w:rPr>
          <w:fldChar w:fldCharType="separate"/>
        </w:r>
        <w:r w:rsidR="000A3882">
          <w:rPr>
            <w:noProof/>
            <w:webHidden/>
          </w:rPr>
          <w:t>45</w:t>
        </w:r>
        <w:r>
          <w:rPr>
            <w:noProof/>
            <w:webHidden/>
          </w:rPr>
          <w:fldChar w:fldCharType="end"/>
        </w:r>
      </w:hyperlink>
    </w:p>
    <w:p w14:paraId="6EF3B6BE" w14:textId="0B82DEE9" w:rsidR="00A07802" w:rsidRDefault="00A07802">
      <w:pPr>
        <w:pStyle w:val="TOC4"/>
        <w:tabs>
          <w:tab w:val="left" w:pos="1920"/>
          <w:tab w:val="right" w:leader="dot" w:pos="8777"/>
        </w:tabs>
        <w:rPr>
          <w:rFonts w:asciiTheme="minorHAnsi" w:eastAsiaTheme="minorEastAsia" w:hAnsiTheme="minorHAnsi"/>
          <w:noProof/>
          <w:kern w:val="2"/>
          <w:sz w:val="24"/>
          <w:szCs w:val="24"/>
          <w:lang w:val="en-US"/>
          <w14:ligatures w14:val="standardContextual"/>
        </w:rPr>
      </w:pPr>
      <w:hyperlink w:anchor="_Toc171974923" w:history="1">
        <w:r w:rsidRPr="00467FF4">
          <w:rPr>
            <w:rStyle w:val="Hyperlink"/>
            <w:rFonts w:ascii="Times New Roman" w:hAnsi="Times New Roman" w:cs="Times New Roman"/>
            <w:noProof/>
            <w:lang w:val="en-US"/>
          </w:rPr>
          <w:t>4.2.1.2.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hAnsi="Times New Roman" w:cs="Times New Roman"/>
            <w:noProof/>
            <w:lang w:val="en-US"/>
          </w:rPr>
          <w:t>Đối với tấn công XSS:</w:t>
        </w:r>
        <w:r>
          <w:rPr>
            <w:noProof/>
            <w:webHidden/>
          </w:rPr>
          <w:tab/>
        </w:r>
        <w:r>
          <w:rPr>
            <w:noProof/>
            <w:webHidden/>
          </w:rPr>
          <w:fldChar w:fldCharType="begin"/>
        </w:r>
        <w:r>
          <w:rPr>
            <w:noProof/>
            <w:webHidden/>
          </w:rPr>
          <w:instrText xml:space="preserve"> PAGEREF _Toc171974923 \h </w:instrText>
        </w:r>
        <w:r>
          <w:rPr>
            <w:noProof/>
            <w:webHidden/>
          </w:rPr>
        </w:r>
        <w:r>
          <w:rPr>
            <w:noProof/>
            <w:webHidden/>
          </w:rPr>
          <w:fldChar w:fldCharType="separate"/>
        </w:r>
        <w:r w:rsidR="000A3882">
          <w:rPr>
            <w:noProof/>
            <w:webHidden/>
          </w:rPr>
          <w:t>52</w:t>
        </w:r>
        <w:r>
          <w:rPr>
            <w:noProof/>
            <w:webHidden/>
          </w:rPr>
          <w:fldChar w:fldCharType="end"/>
        </w:r>
      </w:hyperlink>
    </w:p>
    <w:p w14:paraId="16B67E34" w14:textId="549540A9" w:rsidR="00A07802" w:rsidRDefault="00A07802">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24" w:history="1">
        <w:r w:rsidRPr="00467FF4">
          <w:rPr>
            <w:rStyle w:val="Hyperlink"/>
            <w:noProof/>
          </w:rPr>
          <w:t>Chương 5.</w:t>
        </w:r>
        <w:r>
          <w:rPr>
            <w:rFonts w:asciiTheme="minorHAnsi" w:eastAsiaTheme="minorEastAsia" w:hAnsiTheme="minorHAnsi"/>
            <w:noProof/>
            <w:kern w:val="2"/>
            <w:sz w:val="24"/>
            <w:szCs w:val="24"/>
            <w:lang w:val="en-US"/>
            <w14:ligatures w14:val="standardContextual"/>
          </w:rPr>
          <w:tab/>
        </w:r>
        <w:r w:rsidRPr="00467FF4">
          <w:rPr>
            <w:rStyle w:val="Hyperlink"/>
            <w:noProof/>
          </w:rPr>
          <w:t>KẾT LUẬN</w:t>
        </w:r>
        <w:r>
          <w:rPr>
            <w:noProof/>
            <w:webHidden/>
          </w:rPr>
          <w:tab/>
        </w:r>
        <w:r>
          <w:rPr>
            <w:noProof/>
            <w:webHidden/>
          </w:rPr>
          <w:fldChar w:fldCharType="begin"/>
        </w:r>
        <w:r>
          <w:rPr>
            <w:noProof/>
            <w:webHidden/>
          </w:rPr>
          <w:instrText xml:space="preserve"> PAGEREF _Toc171974924 \h </w:instrText>
        </w:r>
        <w:r>
          <w:rPr>
            <w:noProof/>
            <w:webHidden/>
          </w:rPr>
        </w:r>
        <w:r>
          <w:rPr>
            <w:noProof/>
            <w:webHidden/>
          </w:rPr>
          <w:fldChar w:fldCharType="separate"/>
        </w:r>
        <w:r w:rsidR="000A3882">
          <w:rPr>
            <w:noProof/>
            <w:webHidden/>
          </w:rPr>
          <w:t>59</w:t>
        </w:r>
        <w:r>
          <w:rPr>
            <w:noProof/>
            <w:webHidden/>
          </w:rPr>
          <w:fldChar w:fldCharType="end"/>
        </w:r>
      </w:hyperlink>
    </w:p>
    <w:p w14:paraId="72144902" w14:textId="7C452623"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25" w:history="1">
        <w:r w:rsidRPr="00467FF4">
          <w:rPr>
            <w:rStyle w:val="Hyperlink"/>
            <w:rFonts w:ascii="Times New Roman" w:eastAsia="Times New Roman" w:hAnsi="Times New Roman" w:cs="Times New Roman"/>
            <w:noProof/>
            <w:lang w:val="en-US"/>
          </w:rPr>
          <w:t>5.1.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Tóm tắt kết quả</w:t>
        </w:r>
        <w:r>
          <w:rPr>
            <w:noProof/>
            <w:webHidden/>
          </w:rPr>
          <w:tab/>
        </w:r>
        <w:r>
          <w:rPr>
            <w:noProof/>
            <w:webHidden/>
          </w:rPr>
          <w:fldChar w:fldCharType="begin"/>
        </w:r>
        <w:r>
          <w:rPr>
            <w:noProof/>
            <w:webHidden/>
          </w:rPr>
          <w:instrText xml:space="preserve"> PAGEREF _Toc171974925 \h </w:instrText>
        </w:r>
        <w:r>
          <w:rPr>
            <w:noProof/>
            <w:webHidden/>
          </w:rPr>
        </w:r>
        <w:r>
          <w:rPr>
            <w:noProof/>
            <w:webHidden/>
          </w:rPr>
          <w:fldChar w:fldCharType="separate"/>
        </w:r>
        <w:r w:rsidR="000A3882">
          <w:rPr>
            <w:noProof/>
            <w:webHidden/>
          </w:rPr>
          <w:t>59</w:t>
        </w:r>
        <w:r>
          <w:rPr>
            <w:noProof/>
            <w:webHidden/>
          </w:rPr>
          <w:fldChar w:fldCharType="end"/>
        </w:r>
      </w:hyperlink>
    </w:p>
    <w:p w14:paraId="0F41D3CE" w14:textId="1FADE180"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26" w:history="1">
        <w:r w:rsidRPr="00467FF4">
          <w:rPr>
            <w:rStyle w:val="Hyperlink"/>
            <w:rFonts w:ascii="Times New Roman" w:eastAsia="Times New Roman" w:hAnsi="Times New Roman" w:cs="Times New Roman"/>
            <w:noProof/>
            <w:lang w:val="en-US"/>
          </w:rPr>
          <w:t>5.2.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Những đóng góp chính</w:t>
        </w:r>
        <w:r>
          <w:rPr>
            <w:noProof/>
            <w:webHidden/>
          </w:rPr>
          <w:tab/>
        </w:r>
        <w:r>
          <w:rPr>
            <w:noProof/>
            <w:webHidden/>
          </w:rPr>
          <w:fldChar w:fldCharType="begin"/>
        </w:r>
        <w:r>
          <w:rPr>
            <w:noProof/>
            <w:webHidden/>
          </w:rPr>
          <w:instrText xml:space="preserve"> PAGEREF _Toc171974926 \h </w:instrText>
        </w:r>
        <w:r>
          <w:rPr>
            <w:noProof/>
            <w:webHidden/>
          </w:rPr>
        </w:r>
        <w:r>
          <w:rPr>
            <w:noProof/>
            <w:webHidden/>
          </w:rPr>
          <w:fldChar w:fldCharType="separate"/>
        </w:r>
        <w:r w:rsidR="000A3882">
          <w:rPr>
            <w:noProof/>
            <w:webHidden/>
          </w:rPr>
          <w:t>60</w:t>
        </w:r>
        <w:r>
          <w:rPr>
            <w:noProof/>
            <w:webHidden/>
          </w:rPr>
          <w:fldChar w:fldCharType="end"/>
        </w:r>
      </w:hyperlink>
    </w:p>
    <w:p w14:paraId="6B6745E6" w14:textId="4FBE43C2" w:rsidR="00A07802" w:rsidRDefault="00A07802">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71974927" w:history="1">
        <w:r w:rsidRPr="00467FF4">
          <w:rPr>
            <w:rStyle w:val="Hyperlink"/>
            <w:noProof/>
          </w:rPr>
          <w:t>Chương 6.</w:t>
        </w:r>
        <w:r>
          <w:rPr>
            <w:rFonts w:asciiTheme="minorHAnsi" w:eastAsiaTheme="minorEastAsia" w:hAnsiTheme="minorHAnsi"/>
            <w:noProof/>
            <w:kern w:val="2"/>
            <w:sz w:val="24"/>
            <w:szCs w:val="24"/>
            <w:lang w:val="en-US"/>
            <w14:ligatures w14:val="standardContextual"/>
          </w:rPr>
          <w:tab/>
        </w:r>
        <w:r w:rsidRPr="00467FF4">
          <w:rPr>
            <w:rStyle w:val="Hyperlink"/>
            <w:noProof/>
          </w:rPr>
          <w:t>HƯỚNG PHÁT TRIỂN</w:t>
        </w:r>
        <w:r>
          <w:rPr>
            <w:noProof/>
            <w:webHidden/>
          </w:rPr>
          <w:tab/>
        </w:r>
        <w:r>
          <w:rPr>
            <w:noProof/>
            <w:webHidden/>
          </w:rPr>
          <w:fldChar w:fldCharType="begin"/>
        </w:r>
        <w:r>
          <w:rPr>
            <w:noProof/>
            <w:webHidden/>
          </w:rPr>
          <w:instrText xml:space="preserve"> PAGEREF _Toc171974927 \h </w:instrText>
        </w:r>
        <w:r>
          <w:rPr>
            <w:noProof/>
            <w:webHidden/>
          </w:rPr>
        </w:r>
        <w:r>
          <w:rPr>
            <w:noProof/>
            <w:webHidden/>
          </w:rPr>
          <w:fldChar w:fldCharType="separate"/>
        </w:r>
        <w:r w:rsidR="000A3882">
          <w:rPr>
            <w:noProof/>
            <w:webHidden/>
          </w:rPr>
          <w:t>62</w:t>
        </w:r>
        <w:r>
          <w:rPr>
            <w:noProof/>
            <w:webHidden/>
          </w:rPr>
          <w:fldChar w:fldCharType="end"/>
        </w:r>
      </w:hyperlink>
    </w:p>
    <w:p w14:paraId="73F16E01" w14:textId="43A2872F"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28" w:history="1">
        <w:r w:rsidRPr="00467FF4">
          <w:rPr>
            <w:rStyle w:val="Hyperlink"/>
            <w:rFonts w:ascii="Times New Roman" w:eastAsia="Times New Roman" w:hAnsi="Times New Roman" w:cs="Times New Roman"/>
            <w:noProof/>
            <w:lang w:val="en-US"/>
          </w:rPr>
          <w:t>6.1.</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Mở rộng các kịch bản tấn công:</w:t>
        </w:r>
        <w:r>
          <w:rPr>
            <w:noProof/>
            <w:webHidden/>
          </w:rPr>
          <w:tab/>
        </w:r>
        <w:r>
          <w:rPr>
            <w:noProof/>
            <w:webHidden/>
          </w:rPr>
          <w:fldChar w:fldCharType="begin"/>
        </w:r>
        <w:r>
          <w:rPr>
            <w:noProof/>
            <w:webHidden/>
          </w:rPr>
          <w:instrText xml:space="preserve"> PAGEREF _Toc171974928 \h </w:instrText>
        </w:r>
        <w:r>
          <w:rPr>
            <w:noProof/>
            <w:webHidden/>
          </w:rPr>
        </w:r>
        <w:r>
          <w:rPr>
            <w:noProof/>
            <w:webHidden/>
          </w:rPr>
          <w:fldChar w:fldCharType="separate"/>
        </w:r>
        <w:r w:rsidR="000A3882">
          <w:rPr>
            <w:noProof/>
            <w:webHidden/>
          </w:rPr>
          <w:t>62</w:t>
        </w:r>
        <w:r>
          <w:rPr>
            <w:noProof/>
            <w:webHidden/>
          </w:rPr>
          <w:fldChar w:fldCharType="end"/>
        </w:r>
      </w:hyperlink>
    </w:p>
    <w:p w14:paraId="10161A79" w14:textId="35FEBBE3" w:rsidR="00A07802" w:rsidRDefault="00A07802">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71974929" w:history="1">
        <w:r w:rsidRPr="00467FF4">
          <w:rPr>
            <w:rStyle w:val="Hyperlink"/>
            <w:rFonts w:ascii="Times New Roman" w:eastAsia="Times New Roman" w:hAnsi="Times New Roman" w:cs="Times New Roman"/>
            <w:noProof/>
            <w:lang w:val="en-US"/>
          </w:rPr>
          <w:t>6.2.</w:t>
        </w:r>
        <w:r>
          <w:rPr>
            <w:rFonts w:asciiTheme="minorHAnsi" w:eastAsiaTheme="minorEastAsia" w:hAnsiTheme="minorHAnsi"/>
            <w:noProof/>
            <w:kern w:val="2"/>
            <w:sz w:val="24"/>
            <w:szCs w:val="24"/>
            <w:lang w:val="en-US"/>
            <w14:ligatures w14:val="standardContextual"/>
          </w:rPr>
          <w:tab/>
        </w:r>
        <w:r w:rsidRPr="00467FF4">
          <w:rPr>
            <w:rStyle w:val="Hyperlink"/>
            <w:rFonts w:ascii="Times New Roman" w:eastAsia="Times New Roman" w:hAnsi="Times New Roman" w:cs="Times New Roman"/>
            <w:noProof/>
            <w:lang w:val="en-US"/>
          </w:rPr>
          <w:t>Cải thiện mô hình DQN</w:t>
        </w:r>
        <w:r>
          <w:rPr>
            <w:noProof/>
            <w:webHidden/>
          </w:rPr>
          <w:tab/>
        </w:r>
        <w:r>
          <w:rPr>
            <w:noProof/>
            <w:webHidden/>
          </w:rPr>
          <w:fldChar w:fldCharType="begin"/>
        </w:r>
        <w:r>
          <w:rPr>
            <w:noProof/>
            <w:webHidden/>
          </w:rPr>
          <w:instrText xml:space="preserve"> PAGEREF _Toc171974929 \h </w:instrText>
        </w:r>
        <w:r>
          <w:rPr>
            <w:noProof/>
            <w:webHidden/>
          </w:rPr>
        </w:r>
        <w:r>
          <w:rPr>
            <w:noProof/>
            <w:webHidden/>
          </w:rPr>
          <w:fldChar w:fldCharType="separate"/>
        </w:r>
        <w:r w:rsidR="000A3882">
          <w:rPr>
            <w:noProof/>
            <w:webHidden/>
          </w:rPr>
          <w:t>63</w:t>
        </w:r>
        <w:r>
          <w:rPr>
            <w:noProof/>
            <w:webHidden/>
          </w:rPr>
          <w:fldChar w:fldCharType="end"/>
        </w:r>
      </w:hyperlink>
    </w:p>
    <w:p w14:paraId="06AB0CA0" w14:textId="3B023C0B" w:rsidR="001F7810" w:rsidRPr="00B14348" w:rsidRDefault="001C4790" w:rsidP="00BE161C">
      <w:pPr>
        <w:rPr>
          <w:rFonts w:ascii="Times New Roman" w:hAnsi="Times New Roman" w:cs="Times New Roman"/>
          <w:b/>
          <w:sz w:val="28"/>
          <w:szCs w:val="26"/>
          <w:lang w:val="en-US"/>
          <w:rPrChange w:id="146" w:author="Nguyễn Đình Kha" w:date="2024-07-02T11:13:00Z" w16du:dateUtc="2024-07-02T04:13:00Z">
            <w:rPr>
              <w:rFonts w:ascii="Times New Roman" w:hAnsi="Times New Roman" w:cs="Times New Roman"/>
              <w:b/>
              <w:sz w:val="28"/>
              <w:szCs w:val="26"/>
            </w:rPr>
          </w:rPrChange>
        </w:rPr>
      </w:pPr>
      <w:r w:rsidRPr="00E94EC1">
        <w:rPr>
          <w:rFonts w:ascii="Times New Roman" w:hAnsi="Times New Roman" w:cs="Times New Roman"/>
          <w:b/>
          <w:szCs w:val="26"/>
        </w:rPr>
        <w:fldChar w:fldCharType="end"/>
      </w:r>
    </w:p>
    <w:p w14:paraId="6B101A02" w14:textId="77777777" w:rsidR="001F7810" w:rsidRPr="0028570F" w:rsidRDefault="001F7810" w:rsidP="00A1168A">
      <w:pPr>
        <w:jc w:val="center"/>
        <w:rPr>
          <w:rFonts w:ascii="Times New Roman" w:hAnsi="Times New Roman" w:cs="Times New Roman"/>
          <w:b/>
          <w:sz w:val="28"/>
          <w:szCs w:val="26"/>
        </w:rPr>
      </w:pPr>
    </w:p>
    <w:p w14:paraId="63C2AE4B" w14:textId="77777777" w:rsidR="001F7810" w:rsidRPr="0028570F" w:rsidRDefault="001F7810" w:rsidP="00A1168A">
      <w:pPr>
        <w:jc w:val="center"/>
        <w:rPr>
          <w:rFonts w:ascii="Times New Roman" w:hAnsi="Times New Roman" w:cs="Times New Roman"/>
          <w:b/>
          <w:sz w:val="28"/>
          <w:szCs w:val="26"/>
        </w:rPr>
        <w:sectPr w:rsidR="001F7810" w:rsidRPr="0028570F" w:rsidSect="00745672">
          <w:pgSz w:w="11906" w:h="16838"/>
          <w:pgMar w:top="1701" w:right="1134" w:bottom="1985" w:left="1985" w:header="708" w:footer="708" w:gutter="0"/>
          <w:cols w:space="708"/>
          <w:docGrid w:linePitch="360"/>
        </w:sectPr>
      </w:pPr>
    </w:p>
    <w:p w14:paraId="3EA55EEB" w14:textId="77777777" w:rsidR="0045053A" w:rsidRPr="0028570F" w:rsidDel="00E1315E" w:rsidRDefault="001F7810" w:rsidP="005D7BC1">
      <w:pPr>
        <w:pStyle w:val="Title"/>
        <w:rPr>
          <w:del w:id="147" w:author="Nguyễn Đình Kha" w:date="2024-07-02T10:56:00Z" w16du:dateUtc="2024-07-02T03:56:00Z"/>
          <w:rFonts w:ascii="Times New Roman" w:hAnsi="Times New Roman" w:cs="Times New Roman"/>
        </w:rPr>
      </w:pPr>
      <w:r w:rsidRPr="0028570F">
        <w:rPr>
          <w:rFonts w:ascii="Times New Roman" w:hAnsi="Times New Roman" w:cs="Times New Roman"/>
        </w:rPr>
        <w:lastRenderedPageBreak/>
        <w:t>DANH MỤC HÌNH</w:t>
      </w:r>
    </w:p>
    <w:p w14:paraId="693737E2" w14:textId="5EFAA7AC" w:rsidR="00FB6EE8" w:rsidRPr="0028570F" w:rsidDel="00E1315E" w:rsidRDefault="001C4790">
      <w:pPr>
        <w:pStyle w:val="TableofFigures"/>
        <w:tabs>
          <w:tab w:val="right" w:leader="dot" w:pos="8777"/>
        </w:tabs>
        <w:rPr>
          <w:del w:id="148" w:author="Nguyễn Đình Kha" w:date="2024-07-02T10:56:00Z" w16du:dateUtc="2024-07-02T03:56:00Z"/>
          <w:rFonts w:ascii="Times New Roman" w:eastAsiaTheme="minorEastAsia" w:hAnsi="Times New Roman" w:cs="Times New Roman"/>
          <w:noProof/>
          <w:sz w:val="22"/>
          <w:lang w:eastAsia="vi-VN"/>
        </w:rPr>
      </w:pPr>
      <w:del w:id="149" w:author="Nguyễn Đình Kha" w:date="2024-07-02T10:56:00Z" w16du:dateUtc="2024-07-02T03:56:00Z">
        <w:r w:rsidRPr="0028570F" w:rsidDel="00E1315E">
          <w:rPr>
            <w:rFonts w:ascii="Times New Roman" w:hAnsi="Times New Roman" w:cs="Times New Roman"/>
            <w:b/>
            <w:sz w:val="28"/>
            <w:szCs w:val="26"/>
          </w:rPr>
          <w:fldChar w:fldCharType="begin"/>
        </w:r>
        <w:r w:rsidR="00FB6EE8" w:rsidRPr="0028570F" w:rsidDel="00E1315E">
          <w:rPr>
            <w:rFonts w:ascii="Times New Roman" w:hAnsi="Times New Roman" w:cs="Times New Roman"/>
            <w:b/>
            <w:sz w:val="28"/>
            <w:szCs w:val="26"/>
          </w:rPr>
          <w:delInstrText xml:space="preserve"> TOC \h \z \c "Hình" </w:delInstrText>
        </w:r>
        <w:r w:rsidRPr="0028570F" w:rsidDel="00E1315E">
          <w:rPr>
            <w:rFonts w:ascii="Times New Roman" w:hAnsi="Times New Roman" w:cs="Times New Roman"/>
            <w:b/>
            <w:sz w:val="28"/>
            <w:szCs w:val="26"/>
          </w:rPr>
          <w:fldChar w:fldCharType="separate"/>
        </w:r>
        <w:r w:rsidRPr="0028570F" w:rsidDel="00E1315E">
          <w:rPr>
            <w:rFonts w:ascii="Times New Roman" w:hAnsi="Times New Roman" w:cs="Times New Roman"/>
            <w:noProof/>
            <w:rPrChange w:id="150" w:author="Nguyễn Đình Kha" w:date="2024-07-01T14:46:00Z" w16du:dateUtc="2024-07-01T07:46:00Z">
              <w:rPr/>
            </w:rPrChange>
          </w:rPr>
          <w:fldChar w:fldCharType="begin"/>
        </w:r>
        <w:r w:rsidRPr="0028570F" w:rsidDel="00E1315E">
          <w:rPr>
            <w:rFonts w:ascii="Times New Roman" w:hAnsi="Times New Roman" w:cs="Times New Roman"/>
            <w:noProof/>
            <w:rPrChange w:id="151" w:author="Nguyễn Đình Kha" w:date="2024-07-01T14:46:00Z" w16du:dateUtc="2024-07-01T07:46:00Z">
              <w:rPr/>
            </w:rPrChange>
          </w:rPr>
          <w:delInstrText>HYPERLINK \l "_Toc367742554"</w:delInstrText>
        </w:r>
        <w:r w:rsidRPr="0028570F" w:rsidDel="00E1315E">
          <w:rPr>
            <w:rFonts w:ascii="Times New Roman" w:hAnsi="Times New Roman" w:cs="Times New Roman"/>
            <w:noProof/>
            <w:rPrChange w:id="152" w:author="Nguyễn Đình Kha" w:date="2024-07-01T14:46:00Z" w16du:dateUtc="2024-07-01T07:46:00Z">
              <w:rPr>
                <w:rFonts w:ascii="Times New Roman" w:hAnsi="Times New Roman" w:cs="Times New Roman"/>
                <w:noProof/>
              </w:rPr>
            </w:rPrChange>
          </w:rPr>
        </w:r>
        <w:r w:rsidRPr="0028570F" w:rsidDel="00E1315E">
          <w:rPr>
            <w:rFonts w:ascii="Times New Roman" w:hAnsi="Times New Roman" w:cs="Times New Roman"/>
            <w:noProof/>
          </w:rPr>
          <w:fldChar w:fldCharType="separate"/>
        </w:r>
        <w:r w:rsidR="00FB6EE8" w:rsidRPr="0028570F" w:rsidDel="00E1315E">
          <w:rPr>
            <w:rStyle w:val="Hyperlink"/>
            <w:rFonts w:ascii="Times New Roman" w:hAnsi="Times New Roman" w:cs="Times New Roman"/>
            <w:noProof/>
          </w:rPr>
          <w:delText>Hình 1.1</w:delText>
        </w:r>
      </w:del>
      <w:del w:id="153" w:author="Nguyễn Đình Kha" w:date="2024-07-02T10:54:00Z" w16du:dateUtc="2024-07-02T03:54:00Z">
        <w:r w:rsidR="00FB6EE8" w:rsidRPr="0028570F" w:rsidDel="00E1315E">
          <w:rPr>
            <w:rStyle w:val="Hyperlink"/>
            <w:rFonts w:ascii="Times New Roman" w:hAnsi="Times New Roman" w:cs="Times New Roman"/>
            <w:noProof/>
            <w:lang w:val="en-US"/>
          </w:rPr>
          <w:delText>:</w:delText>
        </w:r>
      </w:del>
      <w:del w:id="154" w:author="Nguyễn Đình Kha" w:date="2024-07-02T10:56:00Z" w16du:dateUtc="2024-07-02T03:56:00Z">
        <w:r w:rsidR="00FB6EE8" w:rsidRPr="0028570F" w:rsidDel="00E1315E">
          <w:rPr>
            <w:rStyle w:val="Hyperlink"/>
            <w:rFonts w:ascii="Times New Roman" w:hAnsi="Times New Roman" w:cs="Times New Roman"/>
            <w:noProof/>
            <w:lang w:val="en-US"/>
          </w:rPr>
          <w:delText xml:space="preserve"> Tên hình 1</w:delText>
        </w:r>
        <w:r w:rsidR="00FB6EE8" w:rsidRPr="0028570F" w:rsidDel="00E1315E">
          <w:rPr>
            <w:rFonts w:ascii="Times New Roman" w:hAnsi="Times New Roman" w:cs="Times New Roman"/>
            <w:noProof/>
            <w:webHidden/>
          </w:rPr>
          <w:tab/>
        </w:r>
        <w:r w:rsidRPr="0028570F" w:rsidDel="00E1315E">
          <w:rPr>
            <w:rFonts w:ascii="Times New Roman" w:hAnsi="Times New Roman" w:cs="Times New Roman"/>
            <w:noProof/>
            <w:webHidden/>
          </w:rPr>
          <w:fldChar w:fldCharType="begin"/>
        </w:r>
        <w:r w:rsidR="00FB6EE8" w:rsidRPr="0028570F" w:rsidDel="00E1315E">
          <w:rPr>
            <w:rFonts w:ascii="Times New Roman" w:hAnsi="Times New Roman" w:cs="Times New Roman"/>
            <w:noProof/>
            <w:webHidden/>
          </w:rPr>
          <w:delInstrText xml:space="preserve"> PAGEREF _Toc367742554 \h </w:delInstrText>
        </w:r>
        <w:r w:rsidRPr="0028570F" w:rsidDel="00E1315E">
          <w:rPr>
            <w:rFonts w:ascii="Times New Roman" w:hAnsi="Times New Roman" w:cs="Times New Roman"/>
            <w:noProof/>
            <w:webHidden/>
          </w:rPr>
        </w:r>
        <w:r w:rsidRPr="0028570F" w:rsidDel="00E1315E">
          <w:rPr>
            <w:rFonts w:ascii="Times New Roman" w:hAnsi="Times New Roman" w:cs="Times New Roman"/>
            <w:noProof/>
            <w:webHidden/>
          </w:rPr>
          <w:fldChar w:fldCharType="separate"/>
        </w:r>
      </w:del>
      <w:del w:id="155" w:author="Nguyễn Đình Kha" w:date="2024-07-02T10:45:00Z" w16du:dateUtc="2024-07-02T03:45:00Z">
        <w:r w:rsidR="00C747D5" w:rsidRPr="0028570F" w:rsidDel="004A0B26">
          <w:rPr>
            <w:rFonts w:ascii="Times New Roman" w:hAnsi="Times New Roman" w:cs="Times New Roman"/>
            <w:noProof/>
            <w:webHidden/>
          </w:rPr>
          <w:delText>3</w:delText>
        </w:r>
      </w:del>
      <w:del w:id="156" w:author="Nguyễn Đình Kha" w:date="2024-07-02T10:56:00Z" w16du:dateUtc="2024-07-02T03:56:00Z">
        <w:r w:rsidRPr="0028570F" w:rsidDel="00E1315E">
          <w:rPr>
            <w:rFonts w:ascii="Times New Roman" w:hAnsi="Times New Roman" w:cs="Times New Roman"/>
            <w:noProof/>
            <w:webHidden/>
          </w:rPr>
          <w:fldChar w:fldCharType="end"/>
        </w:r>
        <w:r w:rsidRPr="0028570F" w:rsidDel="00E1315E">
          <w:rPr>
            <w:rFonts w:ascii="Times New Roman" w:hAnsi="Times New Roman" w:cs="Times New Roman"/>
            <w:noProof/>
          </w:rPr>
          <w:fldChar w:fldCharType="end"/>
        </w:r>
      </w:del>
    </w:p>
    <w:p w14:paraId="0667C321" w14:textId="50FF4B79" w:rsidR="001F7810" w:rsidRPr="0028570F" w:rsidDel="00C870A2" w:rsidRDefault="001C4790">
      <w:pPr>
        <w:pStyle w:val="Title"/>
        <w:rPr>
          <w:del w:id="157" w:author="Nguyễn Đình Kha" w:date="2024-07-02T11:09:00Z" w16du:dateUtc="2024-07-02T04:09:00Z"/>
        </w:rPr>
        <w:pPrChange w:id="158" w:author="Nguyễn Đình Kha" w:date="2024-07-02T10:56:00Z" w16du:dateUtc="2024-07-02T03:56:00Z">
          <w:pPr/>
        </w:pPrChange>
      </w:pPr>
      <w:del w:id="159" w:author="Nguyễn Đình Kha" w:date="2024-07-02T10:56:00Z" w16du:dateUtc="2024-07-02T03:56:00Z">
        <w:r w:rsidRPr="0028570F" w:rsidDel="00E1315E">
          <w:fldChar w:fldCharType="end"/>
        </w:r>
      </w:del>
    </w:p>
    <w:p w14:paraId="55B57D4A" w14:textId="77777777" w:rsidR="00745672" w:rsidRPr="00C870A2" w:rsidRDefault="00745672">
      <w:pPr>
        <w:pStyle w:val="Title"/>
        <w:rPr>
          <w:b w:val="0"/>
          <w:lang w:val="en-US"/>
          <w:rPrChange w:id="160" w:author="Nguyễn Đình Kha" w:date="2024-07-02T11:09:00Z" w16du:dateUtc="2024-07-02T04:09:00Z">
            <w:rPr>
              <w:rFonts w:ascii="Times New Roman" w:hAnsi="Times New Roman" w:cs="Times New Roman"/>
              <w:b/>
              <w:sz w:val="28"/>
              <w:szCs w:val="26"/>
            </w:rPr>
          </w:rPrChange>
        </w:rPr>
        <w:pPrChange w:id="161" w:author="Nguyễn Đình Kha" w:date="2024-07-02T11:09:00Z" w16du:dateUtc="2024-07-02T04:09:00Z">
          <w:pPr/>
        </w:pPrChange>
      </w:pPr>
    </w:p>
    <w:p w14:paraId="38CE96A4" w14:textId="1AAB0F2F" w:rsidR="00A07802" w:rsidRDefault="00C870A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6218DD">
        <w:rPr>
          <w:rFonts w:ascii="Times New Roman" w:hAnsi="Times New Roman" w:cs="Times New Roman"/>
          <w:b/>
          <w:szCs w:val="26"/>
        </w:rPr>
        <w:fldChar w:fldCharType="begin"/>
      </w:r>
      <w:r w:rsidRPr="00C870A2">
        <w:rPr>
          <w:rFonts w:ascii="Times New Roman" w:hAnsi="Times New Roman" w:cs="Times New Roman"/>
          <w:b/>
          <w:szCs w:val="26"/>
          <w:rPrChange w:id="162" w:author="Nguyễn Đình Kha" w:date="2024-07-02T11:09:00Z" w16du:dateUtc="2024-07-02T04:09:00Z">
            <w:rPr>
              <w:rFonts w:ascii="Times New Roman" w:hAnsi="Times New Roman" w:cs="Times New Roman"/>
              <w:b/>
              <w:sz w:val="28"/>
              <w:szCs w:val="26"/>
            </w:rPr>
          </w:rPrChange>
        </w:rPr>
        <w:instrText xml:space="preserve"> TOC \c "Hình" </w:instrText>
      </w:r>
      <w:r w:rsidRPr="006218DD">
        <w:rPr>
          <w:rFonts w:ascii="Times New Roman" w:hAnsi="Times New Roman" w:cs="Times New Roman"/>
          <w:b/>
          <w:szCs w:val="26"/>
        </w:rPr>
        <w:fldChar w:fldCharType="separate"/>
      </w:r>
      <w:r w:rsidR="00A07802" w:rsidRPr="00E4741B">
        <w:rPr>
          <w:rFonts w:ascii="Times New Roman" w:hAnsi="Times New Roman" w:cs="Times New Roman"/>
          <w:noProof/>
        </w:rPr>
        <w:t>Hình 1</w:t>
      </w:r>
      <w:r w:rsidR="00A07802" w:rsidRPr="00E4741B">
        <w:rPr>
          <w:rFonts w:ascii="Times New Roman" w:hAnsi="Times New Roman" w:cs="Times New Roman"/>
          <w:noProof/>
          <w:lang w:val="en-US"/>
        </w:rPr>
        <w:t xml:space="preserve">. </w:t>
      </w:r>
      <w:r w:rsidR="00A07802" w:rsidRPr="00E4741B">
        <w:rPr>
          <w:rFonts w:ascii="Times New Roman" w:hAnsi="Times New Roman" w:cs="Times New Roman"/>
          <w:noProof/>
        </w:rPr>
        <w:t xml:space="preserve">Kiến trúc tổng thể của hệ thống honypot tích hợp Học Tăng </w:t>
      </w:r>
      <w:r w:rsidR="00A07802" w:rsidRPr="00E4741B">
        <w:rPr>
          <w:rFonts w:ascii="Times New Roman" w:hAnsi="Times New Roman" w:cs="Times New Roman"/>
          <w:noProof/>
          <w:lang w:val="en-US"/>
        </w:rPr>
        <w:t>c</w:t>
      </w:r>
      <w:r w:rsidR="00A07802" w:rsidRPr="00E4741B">
        <w:rPr>
          <w:rFonts w:ascii="Times New Roman" w:hAnsi="Times New Roman" w:cs="Times New Roman"/>
          <w:noProof/>
        </w:rPr>
        <w:t>ường.</w:t>
      </w:r>
      <w:r w:rsidR="00A07802">
        <w:rPr>
          <w:noProof/>
        </w:rPr>
        <w:tab/>
      </w:r>
      <w:r w:rsidR="00A07802">
        <w:rPr>
          <w:noProof/>
        </w:rPr>
        <w:fldChar w:fldCharType="begin"/>
      </w:r>
      <w:r w:rsidR="00A07802">
        <w:rPr>
          <w:noProof/>
        </w:rPr>
        <w:instrText xml:space="preserve"> PAGEREF _Toc171974816 \h </w:instrText>
      </w:r>
      <w:r w:rsidR="00A07802">
        <w:rPr>
          <w:noProof/>
        </w:rPr>
      </w:r>
      <w:r w:rsidR="00A07802">
        <w:rPr>
          <w:noProof/>
        </w:rPr>
        <w:fldChar w:fldCharType="separate"/>
      </w:r>
      <w:r w:rsidR="000A3882">
        <w:rPr>
          <w:noProof/>
        </w:rPr>
        <w:t>17</w:t>
      </w:r>
      <w:r w:rsidR="00A07802">
        <w:rPr>
          <w:noProof/>
        </w:rPr>
        <w:fldChar w:fldCharType="end"/>
      </w:r>
    </w:p>
    <w:p w14:paraId="6875DBD4" w14:textId="4F86F5FC"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trang chủ của ứng dụng web ngân hàng</w:t>
      </w:r>
      <w:r>
        <w:rPr>
          <w:noProof/>
        </w:rPr>
        <w:tab/>
      </w:r>
      <w:r>
        <w:rPr>
          <w:noProof/>
        </w:rPr>
        <w:fldChar w:fldCharType="begin"/>
      </w:r>
      <w:r>
        <w:rPr>
          <w:noProof/>
        </w:rPr>
        <w:instrText xml:space="preserve"> PAGEREF _Toc171974817 \h </w:instrText>
      </w:r>
      <w:r>
        <w:rPr>
          <w:noProof/>
        </w:rPr>
      </w:r>
      <w:r>
        <w:rPr>
          <w:noProof/>
        </w:rPr>
        <w:fldChar w:fldCharType="separate"/>
      </w:r>
      <w:r w:rsidR="000A3882">
        <w:rPr>
          <w:noProof/>
        </w:rPr>
        <w:t>18</w:t>
      </w:r>
      <w:r>
        <w:rPr>
          <w:noProof/>
        </w:rPr>
        <w:fldChar w:fldCharType="end"/>
      </w:r>
    </w:p>
    <w:p w14:paraId="0C7F5472" w14:textId="5EAB3D46"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3</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người dùng đăng nhập để truy cập vào tài khoản.</w:t>
      </w:r>
      <w:r>
        <w:rPr>
          <w:noProof/>
        </w:rPr>
        <w:tab/>
      </w:r>
      <w:r>
        <w:rPr>
          <w:noProof/>
        </w:rPr>
        <w:fldChar w:fldCharType="begin"/>
      </w:r>
      <w:r>
        <w:rPr>
          <w:noProof/>
        </w:rPr>
        <w:instrText xml:space="preserve"> PAGEREF _Toc171974818 \h </w:instrText>
      </w:r>
      <w:r>
        <w:rPr>
          <w:noProof/>
        </w:rPr>
      </w:r>
      <w:r>
        <w:rPr>
          <w:noProof/>
        </w:rPr>
        <w:fldChar w:fldCharType="separate"/>
      </w:r>
      <w:r w:rsidR="000A3882">
        <w:rPr>
          <w:noProof/>
        </w:rPr>
        <w:t>19</w:t>
      </w:r>
      <w:r>
        <w:rPr>
          <w:noProof/>
        </w:rPr>
        <w:fldChar w:fldCharType="end"/>
      </w:r>
    </w:p>
    <w:p w14:paraId="0BD759A2" w14:textId="30953F19"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4</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tài khoản tổng quan của người dùng.</w:t>
      </w:r>
      <w:r>
        <w:rPr>
          <w:noProof/>
        </w:rPr>
        <w:tab/>
      </w:r>
      <w:r>
        <w:rPr>
          <w:noProof/>
        </w:rPr>
        <w:fldChar w:fldCharType="begin"/>
      </w:r>
      <w:r>
        <w:rPr>
          <w:noProof/>
        </w:rPr>
        <w:instrText xml:space="preserve"> PAGEREF _Toc171974819 \h </w:instrText>
      </w:r>
      <w:r>
        <w:rPr>
          <w:noProof/>
        </w:rPr>
      </w:r>
      <w:r>
        <w:rPr>
          <w:noProof/>
        </w:rPr>
        <w:fldChar w:fldCharType="separate"/>
      </w:r>
      <w:r w:rsidR="000A3882">
        <w:rPr>
          <w:noProof/>
        </w:rPr>
        <w:t>20</w:t>
      </w:r>
      <w:r>
        <w:rPr>
          <w:noProof/>
        </w:rPr>
        <w:fldChar w:fldCharType="end"/>
      </w:r>
    </w:p>
    <w:p w14:paraId="5F964283" w14:textId="3903863D"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5</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chuyển khoản nơi người dùng có thể nhập vào tài khoản thụ thưởng với số tiền tương ứng cần chuyển cho người dùng muốn nhận.</w:t>
      </w:r>
      <w:r>
        <w:rPr>
          <w:noProof/>
        </w:rPr>
        <w:tab/>
      </w:r>
      <w:r>
        <w:rPr>
          <w:noProof/>
        </w:rPr>
        <w:fldChar w:fldCharType="begin"/>
      </w:r>
      <w:r>
        <w:rPr>
          <w:noProof/>
        </w:rPr>
        <w:instrText xml:space="preserve"> PAGEREF _Toc171974820 \h </w:instrText>
      </w:r>
      <w:r>
        <w:rPr>
          <w:noProof/>
        </w:rPr>
      </w:r>
      <w:r>
        <w:rPr>
          <w:noProof/>
        </w:rPr>
        <w:fldChar w:fldCharType="separate"/>
      </w:r>
      <w:r w:rsidR="000A3882">
        <w:rPr>
          <w:noProof/>
        </w:rPr>
        <w:t>20</w:t>
      </w:r>
      <w:r>
        <w:rPr>
          <w:noProof/>
        </w:rPr>
        <w:fldChar w:fldCharType="end"/>
      </w:r>
    </w:p>
    <w:p w14:paraId="2282914E" w14:textId="0DDD88C3"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6</w:t>
      </w:r>
      <w:r w:rsidRPr="00E4741B">
        <w:rPr>
          <w:rFonts w:ascii="Times New Roman" w:hAnsi="Times New Roman" w:cs="Times New Roman"/>
          <w:noProof/>
          <w:lang w:val="en-US"/>
        </w:rPr>
        <w:t xml:space="preserve">. </w:t>
      </w:r>
      <w:r w:rsidRPr="00E4741B">
        <w:rPr>
          <w:rFonts w:ascii="Times New Roman" w:hAnsi="Times New Roman" w:cs="Times New Roman"/>
          <w:noProof/>
        </w:rPr>
        <w:t>Khi người dùng chuyển tiền thành công sẽ có thông báo xác nhận và khi người dùng tắt nó thì hệ thống sẽ tự load lại trang để cập nhật lại số dư khả dụng của người dùng sau khi chuyển khoản.</w:t>
      </w:r>
      <w:r>
        <w:rPr>
          <w:noProof/>
        </w:rPr>
        <w:tab/>
      </w:r>
      <w:r>
        <w:rPr>
          <w:noProof/>
        </w:rPr>
        <w:fldChar w:fldCharType="begin"/>
      </w:r>
      <w:r>
        <w:rPr>
          <w:noProof/>
        </w:rPr>
        <w:instrText xml:space="preserve"> PAGEREF _Toc171974821 \h </w:instrText>
      </w:r>
      <w:r>
        <w:rPr>
          <w:noProof/>
        </w:rPr>
      </w:r>
      <w:r>
        <w:rPr>
          <w:noProof/>
        </w:rPr>
        <w:fldChar w:fldCharType="separate"/>
      </w:r>
      <w:r w:rsidR="000A3882">
        <w:rPr>
          <w:noProof/>
        </w:rPr>
        <w:t>21</w:t>
      </w:r>
      <w:r>
        <w:rPr>
          <w:noProof/>
        </w:rPr>
        <w:fldChar w:fldCharType="end"/>
      </w:r>
    </w:p>
    <w:p w14:paraId="060D1E87" w14:textId="1A297F4F"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7</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thông tin tài khoản của người dùng.</w:t>
      </w:r>
      <w:r>
        <w:rPr>
          <w:noProof/>
        </w:rPr>
        <w:tab/>
      </w:r>
      <w:r>
        <w:rPr>
          <w:noProof/>
        </w:rPr>
        <w:fldChar w:fldCharType="begin"/>
      </w:r>
      <w:r>
        <w:rPr>
          <w:noProof/>
        </w:rPr>
        <w:instrText xml:space="preserve"> PAGEREF _Toc171974822 \h </w:instrText>
      </w:r>
      <w:r>
        <w:rPr>
          <w:noProof/>
        </w:rPr>
      </w:r>
      <w:r>
        <w:rPr>
          <w:noProof/>
        </w:rPr>
        <w:fldChar w:fldCharType="separate"/>
      </w:r>
      <w:r w:rsidR="000A3882">
        <w:rPr>
          <w:noProof/>
        </w:rPr>
        <w:t>21</w:t>
      </w:r>
      <w:r>
        <w:rPr>
          <w:noProof/>
        </w:rPr>
        <w:fldChar w:fldCharType="end"/>
      </w:r>
    </w:p>
    <w:p w14:paraId="4058D591" w14:textId="06A61F74"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8</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lịch sử giao dịch, nơi người dùng có thể tra cứu lại những giao dịch đã thực hiện được trong thời gian vừa qua.</w:t>
      </w:r>
      <w:r>
        <w:rPr>
          <w:noProof/>
        </w:rPr>
        <w:tab/>
      </w:r>
      <w:r>
        <w:rPr>
          <w:noProof/>
        </w:rPr>
        <w:fldChar w:fldCharType="begin"/>
      </w:r>
      <w:r>
        <w:rPr>
          <w:noProof/>
        </w:rPr>
        <w:instrText xml:space="preserve"> PAGEREF _Toc171974823 \h </w:instrText>
      </w:r>
      <w:r>
        <w:rPr>
          <w:noProof/>
        </w:rPr>
      </w:r>
      <w:r>
        <w:rPr>
          <w:noProof/>
        </w:rPr>
        <w:fldChar w:fldCharType="separate"/>
      </w:r>
      <w:r w:rsidR="000A3882">
        <w:rPr>
          <w:noProof/>
        </w:rPr>
        <w:t>22</w:t>
      </w:r>
      <w:r>
        <w:rPr>
          <w:noProof/>
        </w:rPr>
        <w:fldChar w:fldCharType="end"/>
      </w:r>
    </w:p>
    <w:p w14:paraId="2B06022E" w14:textId="6ABAF47B"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9</w:t>
      </w:r>
      <w:r w:rsidRPr="00E4741B">
        <w:rPr>
          <w:rFonts w:ascii="Times New Roman" w:hAnsi="Times New Roman" w:cs="Times New Roman"/>
          <w:noProof/>
          <w:lang w:val="en-US"/>
        </w:rPr>
        <w:t xml:space="preserve">. </w:t>
      </w:r>
      <w:r w:rsidRPr="00E4741B">
        <w:rPr>
          <w:rFonts w:ascii="Times New Roman" w:hAnsi="Times New Roman" w:cs="Times New Roman"/>
          <w:noProof/>
        </w:rPr>
        <w:t>Giao diện phần hỏi đáp cho người dùng.</w:t>
      </w:r>
      <w:r>
        <w:rPr>
          <w:noProof/>
        </w:rPr>
        <w:tab/>
      </w:r>
      <w:r>
        <w:rPr>
          <w:noProof/>
        </w:rPr>
        <w:fldChar w:fldCharType="begin"/>
      </w:r>
      <w:r>
        <w:rPr>
          <w:noProof/>
        </w:rPr>
        <w:instrText xml:space="preserve"> PAGEREF _Toc171974824 \h </w:instrText>
      </w:r>
      <w:r>
        <w:rPr>
          <w:noProof/>
        </w:rPr>
      </w:r>
      <w:r>
        <w:rPr>
          <w:noProof/>
        </w:rPr>
        <w:fldChar w:fldCharType="separate"/>
      </w:r>
      <w:r w:rsidR="000A3882">
        <w:rPr>
          <w:noProof/>
        </w:rPr>
        <w:t>23</w:t>
      </w:r>
      <w:r>
        <w:rPr>
          <w:noProof/>
        </w:rPr>
        <w:fldChar w:fldCharType="end"/>
      </w:r>
    </w:p>
    <w:p w14:paraId="208E64C5" w14:textId="7DEFAABD"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Pr>
          <w:noProof/>
        </w:rPr>
        <w:t>Hình 10</w:t>
      </w:r>
      <w:r w:rsidRPr="00E4741B">
        <w:rPr>
          <w:noProof/>
          <w:lang w:val="en-US"/>
        </w:rPr>
        <w:t xml:space="preserve">. </w:t>
      </w:r>
      <w:r>
        <w:rPr>
          <w:noProof/>
        </w:rPr>
        <w:t>Biểu diễn trạng thái của DQN Agent</w:t>
      </w:r>
      <w:r>
        <w:rPr>
          <w:noProof/>
        </w:rPr>
        <w:tab/>
      </w:r>
      <w:r>
        <w:rPr>
          <w:noProof/>
        </w:rPr>
        <w:fldChar w:fldCharType="begin"/>
      </w:r>
      <w:r>
        <w:rPr>
          <w:noProof/>
        </w:rPr>
        <w:instrText xml:space="preserve"> PAGEREF _Toc171974825 \h </w:instrText>
      </w:r>
      <w:r>
        <w:rPr>
          <w:noProof/>
        </w:rPr>
      </w:r>
      <w:r>
        <w:rPr>
          <w:noProof/>
        </w:rPr>
        <w:fldChar w:fldCharType="separate"/>
      </w:r>
      <w:r w:rsidR="000A3882">
        <w:rPr>
          <w:noProof/>
        </w:rPr>
        <w:t>31</w:t>
      </w:r>
      <w:r>
        <w:rPr>
          <w:noProof/>
        </w:rPr>
        <w:fldChar w:fldCharType="end"/>
      </w:r>
    </w:p>
    <w:p w14:paraId="11BCAD0A" w14:textId="41E0417B"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Pr>
          <w:noProof/>
        </w:rPr>
        <w:t>Hình 11</w:t>
      </w:r>
      <w:r w:rsidRPr="00E4741B">
        <w:rPr>
          <w:noProof/>
          <w:lang w:val="en-US"/>
        </w:rPr>
        <w:t xml:space="preserve">. </w:t>
      </w:r>
      <w:r>
        <w:rPr>
          <w:noProof/>
        </w:rPr>
        <w:t xml:space="preserve">Quá trình huấn luyện </w:t>
      </w:r>
      <w:r w:rsidRPr="00E4741B">
        <w:rPr>
          <w:noProof/>
          <w:lang w:val="en-US"/>
        </w:rPr>
        <w:t>DQN A</w:t>
      </w:r>
      <w:r>
        <w:rPr>
          <w:noProof/>
        </w:rPr>
        <w:t>gent được huấn luyện bằng cách sử dụng phát lại trải nghiệm ưu tiên</w:t>
      </w:r>
      <w:r>
        <w:rPr>
          <w:noProof/>
        </w:rPr>
        <w:tab/>
      </w:r>
      <w:r>
        <w:rPr>
          <w:noProof/>
        </w:rPr>
        <w:fldChar w:fldCharType="begin"/>
      </w:r>
      <w:r>
        <w:rPr>
          <w:noProof/>
        </w:rPr>
        <w:instrText xml:space="preserve"> PAGEREF _Toc171974826 \h </w:instrText>
      </w:r>
      <w:r>
        <w:rPr>
          <w:noProof/>
        </w:rPr>
      </w:r>
      <w:r>
        <w:rPr>
          <w:noProof/>
        </w:rPr>
        <w:fldChar w:fldCharType="separate"/>
      </w:r>
      <w:r w:rsidR="000A3882">
        <w:rPr>
          <w:noProof/>
        </w:rPr>
        <w:t>34</w:t>
      </w:r>
      <w:r>
        <w:rPr>
          <w:noProof/>
        </w:rPr>
        <w:fldChar w:fldCharType="end"/>
      </w:r>
    </w:p>
    <w:p w14:paraId="0E471973" w14:textId="64380097"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Pr>
          <w:noProof/>
        </w:rPr>
        <w:t>Hình 12</w:t>
      </w:r>
      <w:r w:rsidRPr="00E4741B">
        <w:rPr>
          <w:noProof/>
          <w:lang w:val="en-US"/>
        </w:rPr>
        <w:t xml:space="preserve">. </w:t>
      </w:r>
      <w:r>
        <w:rPr>
          <w:noProof/>
        </w:rPr>
        <w:t>Kiến trúc mô hình DQN Agent</w:t>
      </w:r>
      <w:r>
        <w:rPr>
          <w:noProof/>
        </w:rPr>
        <w:tab/>
      </w:r>
      <w:r>
        <w:rPr>
          <w:noProof/>
        </w:rPr>
        <w:fldChar w:fldCharType="begin"/>
      </w:r>
      <w:r>
        <w:rPr>
          <w:noProof/>
        </w:rPr>
        <w:instrText xml:space="preserve"> PAGEREF _Toc171974827 \h </w:instrText>
      </w:r>
      <w:r>
        <w:rPr>
          <w:noProof/>
        </w:rPr>
      </w:r>
      <w:r>
        <w:rPr>
          <w:noProof/>
        </w:rPr>
        <w:fldChar w:fldCharType="separate"/>
      </w:r>
      <w:r w:rsidR="000A3882">
        <w:rPr>
          <w:noProof/>
        </w:rPr>
        <w:t>38</w:t>
      </w:r>
      <w:r>
        <w:rPr>
          <w:noProof/>
        </w:rPr>
        <w:fldChar w:fldCharType="end"/>
      </w:r>
    </w:p>
    <w:p w14:paraId="58A808D3" w14:textId="43978AE8"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13</w:t>
      </w:r>
      <w:r w:rsidRPr="00E4741B">
        <w:rPr>
          <w:rFonts w:ascii="Times New Roman" w:hAnsi="Times New Roman" w:cs="Times New Roman"/>
          <w:noProof/>
          <w:lang w:val="en-US"/>
        </w:rPr>
        <w:t xml:space="preserve">. </w:t>
      </w:r>
      <w:r w:rsidRPr="00E4741B">
        <w:rPr>
          <w:rFonts w:ascii="Times New Roman" w:hAnsi="Times New Roman" w:cs="Times New Roman"/>
          <w:noProof/>
        </w:rPr>
        <w:t>Kịch bản tấn công SQL Injection</w:t>
      </w:r>
      <w:r>
        <w:rPr>
          <w:noProof/>
        </w:rPr>
        <w:tab/>
      </w:r>
      <w:r>
        <w:rPr>
          <w:noProof/>
        </w:rPr>
        <w:fldChar w:fldCharType="begin"/>
      </w:r>
      <w:r>
        <w:rPr>
          <w:noProof/>
        </w:rPr>
        <w:instrText xml:space="preserve"> PAGEREF _Toc171974828 \h </w:instrText>
      </w:r>
      <w:r>
        <w:rPr>
          <w:noProof/>
        </w:rPr>
      </w:r>
      <w:r>
        <w:rPr>
          <w:noProof/>
        </w:rPr>
        <w:fldChar w:fldCharType="separate"/>
      </w:r>
      <w:r w:rsidR="000A3882">
        <w:rPr>
          <w:noProof/>
        </w:rPr>
        <w:t>46</w:t>
      </w:r>
      <w:r>
        <w:rPr>
          <w:noProof/>
        </w:rPr>
        <w:fldChar w:fldCharType="end"/>
      </w:r>
    </w:p>
    <w:p w14:paraId="41675B65" w14:textId="72ACD997"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14</w:t>
      </w:r>
      <w:r w:rsidRPr="00E4741B">
        <w:rPr>
          <w:rFonts w:ascii="Times New Roman" w:hAnsi="Times New Roman" w:cs="Times New Roman"/>
          <w:noProof/>
          <w:lang w:val="en-US"/>
        </w:rPr>
        <w:t xml:space="preserve">. </w:t>
      </w:r>
      <w:r w:rsidRPr="00E4741B">
        <w:rPr>
          <w:rFonts w:ascii="Times New Roman" w:hAnsi="Times New Roman" w:cs="Times New Roman"/>
          <w:noProof/>
        </w:rPr>
        <w:t>Adam chuẩn bị các terminal để chạy các script tấn công.</w:t>
      </w:r>
      <w:r>
        <w:rPr>
          <w:noProof/>
        </w:rPr>
        <w:tab/>
      </w:r>
      <w:r>
        <w:rPr>
          <w:noProof/>
        </w:rPr>
        <w:fldChar w:fldCharType="begin"/>
      </w:r>
      <w:r>
        <w:rPr>
          <w:noProof/>
        </w:rPr>
        <w:instrText xml:space="preserve"> PAGEREF _Toc171974829 \h </w:instrText>
      </w:r>
      <w:r>
        <w:rPr>
          <w:noProof/>
        </w:rPr>
      </w:r>
      <w:r>
        <w:rPr>
          <w:noProof/>
        </w:rPr>
        <w:fldChar w:fldCharType="separate"/>
      </w:r>
      <w:r w:rsidR="000A3882">
        <w:rPr>
          <w:noProof/>
        </w:rPr>
        <w:t>48</w:t>
      </w:r>
      <w:r>
        <w:rPr>
          <w:noProof/>
        </w:rPr>
        <w:fldChar w:fldCharType="end"/>
      </w:r>
    </w:p>
    <w:p w14:paraId="352A1C3E" w14:textId="4C8A3DF0"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15</w:t>
      </w:r>
      <w:r w:rsidRPr="00E4741B">
        <w:rPr>
          <w:rFonts w:ascii="Times New Roman" w:hAnsi="Times New Roman" w:cs="Times New Roman"/>
          <w:noProof/>
          <w:lang w:val="en-US"/>
        </w:rPr>
        <w:t xml:space="preserve">. </w:t>
      </w:r>
      <w:r w:rsidRPr="00E4741B">
        <w:rPr>
          <w:rFonts w:ascii="Times New Roman" w:hAnsi="Times New Roman" w:cs="Times New Roman"/>
          <w:noProof/>
        </w:rPr>
        <w:t xml:space="preserve">Các script </w:t>
      </w:r>
      <w:r w:rsidRPr="00E4741B">
        <w:rPr>
          <w:rFonts w:ascii="Times New Roman" w:hAnsi="Times New Roman" w:cs="Times New Roman"/>
          <w:noProof/>
          <w:lang w:val="en-US"/>
        </w:rPr>
        <w:t>p</w:t>
      </w:r>
      <w:r w:rsidRPr="00E4741B">
        <w:rPr>
          <w:rFonts w:ascii="Times New Roman" w:hAnsi="Times New Roman" w:cs="Times New Roman"/>
          <w:noProof/>
        </w:rPr>
        <w:t>ython được chạy để thực hiện các cuộc tấn công SQL Injection.</w:t>
      </w:r>
      <w:r>
        <w:rPr>
          <w:noProof/>
        </w:rPr>
        <w:tab/>
      </w:r>
      <w:r>
        <w:rPr>
          <w:noProof/>
        </w:rPr>
        <w:fldChar w:fldCharType="begin"/>
      </w:r>
      <w:r>
        <w:rPr>
          <w:noProof/>
        </w:rPr>
        <w:instrText xml:space="preserve"> PAGEREF _Toc171974830 \h </w:instrText>
      </w:r>
      <w:r>
        <w:rPr>
          <w:noProof/>
        </w:rPr>
      </w:r>
      <w:r>
        <w:rPr>
          <w:noProof/>
        </w:rPr>
        <w:fldChar w:fldCharType="separate"/>
      </w:r>
      <w:r w:rsidR="000A3882">
        <w:rPr>
          <w:noProof/>
        </w:rPr>
        <w:t>49</w:t>
      </w:r>
      <w:r>
        <w:rPr>
          <w:noProof/>
        </w:rPr>
        <w:fldChar w:fldCharType="end"/>
      </w:r>
    </w:p>
    <w:p w14:paraId="2B8A353D" w14:textId="67C9D489"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16</w:t>
      </w:r>
      <w:r w:rsidRPr="00E4741B">
        <w:rPr>
          <w:rFonts w:ascii="Times New Roman" w:hAnsi="Times New Roman" w:cs="Times New Roman"/>
          <w:noProof/>
          <w:lang w:val="en-US"/>
        </w:rPr>
        <w:t xml:space="preserve">. </w:t>
      </w:r>
      <w:r w:rsidRPr="00E4741B">
        <w:rPr>
          <w:rFonts w:ascii="Times New Roman" w:hAnsi="Times New Roman" w:cs="Times New Roman"/>
          <w:noProof/>
        </w:rPr>
        <w:t>Agent ghi nhận và phản hồi ngay sau khi phát hiện tấn công SQL Injection.</w:t>
      </w:r>
      <w:r>
        <w:rPr>
          <w:noProof/>
        </w:rPr>
        <w:tab/>
      </w:r>
      <w:r>
        <w:rPr>
          <w:noProof/>
        </w:rPr>
        <w:fldChar w:fldCharType="begin"/>
      </w:r>
      <w:r>
        <w:rPr>
          <w:noProof/>
        </w:rPr>
        <w:instrText xml:space="preserve"> PAGEREF _Toc171974831 \h </w:instrText>
      </w:r>
      <w:r>
        <w:rPr>
          <w:noProof/>
        </w:rPr>
      </w:r>
      <w:r>
        <w:rPr>
          <w:noProof/>
        </w:rPr>
        <w:fldChar w:fldCharType="separate"/>
      </w:r>
      <w:r w:rsidR="000A3882">
        <w:rPr>
          <w:noProof/>
        </w:rPr>
        <w:t>49</w:t>
      </w:r>
      <w:r>
        <w:rPr>
          <w:noProof/>
        </w:rPr>
        <w:fldChar w:fldCharType="end"/>
      </w:r>
    </w:p>
    <w:p w14:paraId="70294045" w14:textId="1B65A122"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17</w:t>
      </w:r>
      <w:r w:rsidRPr="00E4741B">
        <w:rPr>
          <w:rFonts w:ascii="Times New Roman" w:hAnsi="Times New Roman" w:cs="Times New Roman"/>
          <w:noProof/>
          <w:lang w:val="en-US"/>
        </w:rPr>
        <w:t xml:space="preserve">. </w:t>
      </w:r>
      <w:r w:rsidRPr="00E4741B">
        <w:rPr>
          <w:rFonts w:ascii="Times New Roman" w:hAnsi="Times New Roman" w:cs="Times New Roman"/>
          <w:noProof/>
        </w:rPr>
        <w:t>Tổng số cuộc tấn công SQL Injection Agent đã phát hiện được.</w:t>
      </w:r>
      <w:r>
        <w:rPr>
          <w:noProof/>
        </w:rPr>
        <w:tab/>
      </w:r>
      <w:r>
        <w:rPr>
          <w:noProof/>
        </w:rPr>
        <w:fldChar w:fldCharType="begin"/>
      </w:r>
      <w:r>
        <w:rPr>
          <w:noProof/>
        </w:rPr>
        <w:instrText xml:space="preserve"> PAGEREF _Toc171974832 \h </w:instrText>
      </w:r>
      <w:r>
        <w:rPr>
          <w:noProof/>
        </w:rPr>
      </w:r>
      <w:r>
        <w:rPr>
          <w:noProof/>
        </w:rPr>
        <w:fldChar w:fldCharType="separate"/>
      </w:r>
      <w:r w:rsidR="000A3882">
        <w:rPr>
          <w:noProof/>
        </w:rPr>
        <w:t>50</w:t>
      </w:r>
      <w:r>
        <w:rPr>
          <w:noProof/>
        </w:rPr>
        <w:fldChar w:fldCharType="end"/>
      </w:r>
    </w:p>
    <w:p w14:paraId="79939278" w14:textId="3E5C7F77"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18</w:t>
      </w:r>
      <w:r w:rsidRPr="00E4741B">
        <w:rPr>
          <w:rFonts w:ascii="Times New Roman" w:hAnsi="Times New Roman" w:cs="Times New Roman"/>
          <w:noProof/>
          <w:lang w:val="en-US"/>
        </w:rPr>
        <w:t xml:space="preserve">. </w:t>
      </w:r>
      <w:r w:rsidRPr="00E4741B">
        <w:rPr>
          <w:rFonts w:ascii="Times New Roman" w:hAnsi="Times New Roman" w:cs="Times New Roman"/>
          <w:noProof/>
        </w:rPr>
        <w:t xml:space="preserve">Biểu đồ đánh giá hiệu suất của </w:t>
      </w:r>
      <w:r w:rsidRPr="00E4741B">
        <w:rPr>
          <w:rFonts w:ascii="Times New Roman" w:hAnsi="Times New Roman" w:cs="Times New Roman"/>
          <w:noProof/>
          <w:lang w:val="en-US"/>
        </w:rPr>
        <w:t>agent</w:t>
      </w:r>
      <w:r w:rsidRPr="00E4741B">
        <w:rPr>
          <w:rFonts w:ascii="Times New Roman" w:hAnsi="Times New Roman" w:cs="Times New Roman"/>
          <w:noProof/>
        </w:rPr>
        <w:t xml:space="preserve"> DQN đối với tấn công SQL Injection.</w:t>
      </w:r>
      <w:r>
        <w:rPr>
          <w:noProof/>
        </w:rPr>
        <w:tab/>
      </w:r>
      <w:r>
        <w:rPr>
          <w:noProof/>
        </w:rPr>
        <w:fldChar w:fldCharType="begin"/>
      </w:r>
      <w:r>
        <w:rPr>
          <w:noProof/>
        </w:rPr>
        <w:instrText xml:space="preserve"> PAGEREF _Toc171974833 \h </w:instrText>
      </w:r>
      <w:r>
        <w:rPr>
          <w:noProof/>
        </w:rPr>
      </w:r>
      <w:r>
        <w:rPr>
          <w:noProof/>
        </w:rPr>
        <w:fldChar w:fldCharType="separate"/>
      </w:r>
      <w:r w:rsidR="000A3882">
        <w:rPr>
          <w:noProof/>
        </w:rPr>
        <w:t>51</w:t>
      </w:r>
      <w:r>
        <w:rPr>
          <w:noProof/>
        </w:rPr>
        <w:fldChar w:fldCharType="end"/>
      </w:r>
    </w:p>
    <w:p w14:paraId="2D670C17" w14:textId="02756687"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19</w:t>
      </w:r>
      <w:r w:rsidRPr="00E4741B">
        <w:rPr>
          <w:rFonts w:ascii="Times New Roman" w:hAnsi="Times New Roman" w:cs="Times New Roman"/>
          <w:noProof/>
          <w:lang w:val="en-US"/>
        </w:rPr>
        <w:t xml:space="preserve">. </w:t>
      </w:r>
      <w:r w:rsidRPr="00E4741B">
        <w:rPr>
          <w:rFonts w:ascii="Times New Roman" w:hAnsi="Times New Roman" w:cs="Times New Roman"/>
          <w:noProof/>
        </w:rPr>
        <w:t>Kịch bản tấn công XSS</w:t>
      </w:r>
      <w:r>
        <w:rPr>
          <w:noProof/>
        </w:rPr>
        <w:tab/>
      </w:r>
      <w:r>
        <w:rPr>
          <w:noProof/>
        </w:rPr>
        <w:fldChar w:fldCharType="begin"/>
      </w:r>
      <w:r>
        <w:rPr>
          <w:noProof/>
        </w:rPr>
        <w:instrText xml:space="preserve"> PAGEREF _Toc171974834 \h </w:instrText>
      </w:r>
      <w:r>
        <w:rPr>
          <w:noProof/>
        </w:rPr>
      </w:r>
      <w:r>
        <w:rPr>
          <w:noProof/>
        </w:rPr>
        <w:fldChar w:fldCharType="separate"/>
      </w:r>
      <w:r w:rsidR="000A3882">
        <w:rPr>
          <w:noProof/>
        </w:rPr>
        <w:t>53</w:t>
      </w:r>
      <w:r>
        <w:rPr>
          <w:noProof/>
        </w:rPr>
        <w:fldChar w:fldCharType="end"/>
      </w:r>
    </w:p>
    <w:p w14:paraId="6547A9FE" w14:textId="0EFA3F94"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lastRenderedPageBreak/>
        <w:t>Hình 20</w:t>
      </w:r>
      <w:r w:rsidRPr="00E4741B">
        <w:rPr>
          <w:rFonts w:ascii="Times New Roman" w:hAnsi="Times New Roman" w:cs="Times New Roman"/>
          <w:noProof/>
          <w:lang w:val="en-US"/>
        </w:rPr>
        <w:t xml:space="preserve">. </w:t>
      </w:r>
      <w:r w:rsidRPr="00E4741B">
        <w:rPr>
          <w:rFonts w:ascii="Times New Roman" w:hAnsi="Times New Roman" w:cs="Times New Roman"/>
          <w:noProof/>
        </w:rPr>
        <w:t>Bob mở Burp Suite và cấu hình Intercepting Proxy để bắt và sửa đổi các yêu cầu HTTP.</w:t>
      </w:r>
      <w:r>
        <w:rPr>
          <w:noProof/>
        </w:rPr>
        <w:tab/>
      </w:r>
      <w:r>
        <w:rPr>
          <w:noProof/>
        </w:rPr>
        <w:fldChar w:fldCharType="begin"/>
      </w:r>
      <w:r>
        <w:rPr>
          <w:noProof/>
        </w:rPr>
        <w:instrText xml:space="preserve"> PAGEREF _Toc171974835 \h </w:instrText>
      </w:r>
      <w:r>
        <w:rPr>
          <w:noProof/>
        </w:rPr>
      </w:r>
      <w:r>
        <w:rPr>
          <w:noProof/>
        </w:rPr>
        <w:fldChar w:fldCharType="separate"/>
      </w:r>
      <w:r w:rsidR="000A3882">
        <w:rPr>
          <w:noProof/>
        </w:rPr>
        <w:t>55</w:t>
      </w:r>
      <w:r>
        <w:rPr>
          <w:noProof/>
        </w:rPr>
        <w:fldChar w:fldCharType="end"/>
      </w:r>
    </w:p>
    <w:p w14:paraId="095154BC" w14:textId="29BE7DD5"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21</w:t>
      </w:r>
      <w:r w:rsidRPr="00E4741B">
        <w:rPr>
          <w:rFonts w:ascii="Times New Roman" w:hAnsi="Times New Roman" w:cs="Times New Roman"/>
          <w:noProof/>
          <w:lang w:val="en-US"/>
        </w:rPr>
        <w:t xml:space="preserve">. </w:t>
      </w:r>
      <w:r w:rsidRPr="00E4741B">
        <w:rPr>
          <w:rFonts w:ascii="Times New Roman" w:hAnsi="Times New Roman" w:cs="Times New Roman"/>
          <w:noProof/>
        </w:rPr>
        <w:t>Bob chuẩn bị 120 payload XSS, bao gồm các mã JavaScript độc hại như &lt;SCRIPT SRC=http://ha.ckers.org/xss.js&gt;&lt;/SCRIPT&gt; &lt;IMGSRC="javascript:alert('XSS');"&gt; và các loại mã script khác.</w:t>
      </w:r>
      <w:r>
        <w:rPr>
          <w:noProof/>
        </w:rPr>
        <w:tab/>
      </w:r>
      <w:r>
        <w:rPr>
          <w:noProof/>
        </w:rPr>
        <w:fldChar w:fldCharType="begin"/>
      </w:r>
      <w:r>
        <w:rPr>
          <w:noProof/>
        </w:rPr>
        <w:instrText xml:space="preserve"> PAGEREF _Toc171974836 \h </w:instrText>
      </w:r>
      <w:r>
        <w:rPr>
          <w:noProof/>
        </w:rPr>
      </w:r>
      <w:r>
        <w:rPr>
          <w:noProof/>
        </w:rPr>
        <w:fldChar w:fldCharType="separate"/>
      </w:r>
      <w:r w:rsidR="000A3882">
        <w:rPr>
          <w:noProof/>
        </w:rPr>
        <w:t>55</w:t>
      </w:r>
      <w:r>
        <w:rPr>
          <w:noProof/>
        </w:rPr>
        <w:fldChar w:fldCharType="end"/>
      </w:r>
    </w:p>
    <w:p w14:paraId="102C7383" w14:textId="49E8FD9B"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22</w:t>
      </w:r>
      <w:r w:rsidRPr="00E4741B">
        <w:rPr>
          <w:rFonts w:ascii="Times New Roman" w:hAnsi="Times New Roman" w:cs="Times New Roman"/>
          <w:noProof/>
          <w:lang w:val="en-US"/>
        </w:rPr>
        <w:t xml:space="preserve">. </w:t>
      </w:r>
      <w:r w:rsidRPr="00E4741B">
        <w:rPr>
          <w:rFonts w:ascii="Times New Roman" w:hAnsi="Times New Roman" w:cs="Times New Roman"/>
          <w:noProof/>
        </w:rPr>
        <w:t>Bob sử dụng Burp Suite để chặn các yêu cầu HTTP gửi từ trình duyệt đến hệ thống Honeypot.</w:t>
      </w:r>
      <w:r>
        <w:rPr>
          <w:noProof/>
        </w:rPr>
        <w:tab/>
      </w:r>
      <w:r>
        <w:rPr>
          <w:noProof/>
        </w:rPr>
        <w:fldChar w:fldCharType="begin"/>
      </w:r>
      <w:r>
        <w:rPr>
          <w:noProof/>
        </w:rPr>
        <w:instrText xml:space="preserve"> PAGEREF _Toc171974837 \h </w:instrText>
      </w:r>
      <w:r>
        <w:rPr>
          <w:noProof/>
        </w:rPr>
      </w:r>
      <w:r>
        <w:rPr>
          <w:noProof/>
        </w:rPr>
        <w:fldChar w:fldCharType="separate"/>
      </w:r>
      <w:r w:rsidR="000A3882">
        <w:rPr>
          <w:noProof/>
        </w:rPr>
        <w:t>56</w:t>
      </w:r>
      <w:r>
        <w:rPr>
          <w:noProof/>
        </w:rPr>
        <w:fldChar w:fldCharType="end"/>
      </w:r>
    </w:p>
    <w:p w14:paraId="14581972" w14:textId="1D8D471F"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23</w:t>
      </w:r>
      <w:r w:rsidRPr="00E4741B">
        <w:rPr>
          <w:rFonts w:ascii="Times New Roman" w:hAnsi="Times New Roman" w:cs="Times New Roman"/>
          <w:noProof/>
          <w:lang w:val="en-US"/>
        </w:rPr>
        <w:t xml:space="preserve">. </w:t>
      </w:r>
      <w:r w:rsidRPr="00E4741B">
        <w:rPr>
          <w:rFonts w:ascii="Times New Roman" w:hAnsi="Times New Roman" w:cs="Times New Roman"/>
          <w:noProof/>
        </w:rPr>
        <w:t>Bob chèn các payload XSS vào các trường đầu vào mật khẩu và gửi các yêu cầu đã chỉnh sửa đến máy chủ.</w:t>
      </w:r>
      <w:r>
        <w:rPr>
          <w:noProof/>
        </w:rPr>
        <w:tab/>
      </w:r>
      <w:r>
        <w:rPr>
          <w:noProof/>
        </w:rPr>
        <w:fldChar w:fldCharType="begin"/>
      </w:r>
      <w:r>
        <w:rPr>
          <w:noProof/>
        </w:rPr>
        <w:instrText xml:space="preserve"> PAGEREF _Toc171974838 \h </w:instrText>
      </w:r>
      <w:r>
        <w:rPr>
          <w:noProof/>
        </w:rPr>
      </w:r>
      <w:r>
        <w:rPr>
          <w:noProof/>
        </w:rPr>
        <w:fldChar w:fldCharType="separate"/>
      </w:r>
      <w:r w:rsidR="000A3882">
        <w:rPr>
          <w:noProof/>
        </w:rPr>
        <w:t>56</w:t>
      </w:r>
      <w:r>
        <w:rPr>
          <w:noProof/>
        </w:rPr>
        <w:fldChar w:fldCharType="end"/>
      </w:r>
    </w:p>
    <w:p w14:paraId="12D4EE61" w14:textId="7E8A5392"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24</w:t>
      </w:r>
      <w:r w:rsidRPr="00E4741B">
        <w:rPr>
          <w:rFonts w:ascii="Times New Roman" w:hAnsi="Times New Roman" w:cs="Times New Roman"/>
          <w:noProof/>
          <w:lang w:val="en-US"/>
        </w:rPr>
        <w:t xml:space="preserve">. </w:t>
      </w:r>
      <w:r w:rsidRPr="00E4741B">
        <w:rPr>
          <w:rFonts w:ascii="Times New Roman" w:hAnsi="Times New Roman" w:cs="Times New Roman"/>
          <w:noProof/>
        </w:rPr>
        <w:t>Bob tiến hành tấn công inject payload vào trường đầu vào password.</w:t>
      </w:r>
      <w:r>
        <w:rPr>
          <w:noProof/>
        </w:rPr>
        <w:tab/>
      </w:r>
      <w:r>
        <w:rPr>
          <w:noProof/>
        </w:rPr>
        <w:fldChar w:fldCharType="begin"/>
      </w:r>
      <w:r>
        <w:rPr>
          <w:noProof/>
        </w:rPr>
        <w:instrText xml:space="preserve"> PAGEREF _Toc171974839 \h </w:instrText>
      </w:r>
      <w:r>
        <w:rPr>
          <w:noProof/>
        </w:rPr>
      </w:r>
      <w:r>
        <w:rPr>
          <w:noProof/>
        </w:rPr>
        <w:fldChar w:fldCharType="separate"/>
      </w:r>
      <w:r w:rsidR="000A3882">
        <w:rPr>
          <w:noProof/>
        </w:rPr>
        <w:t>57</w:t>
      </w:r>
      <w:r>
        <w:rPr>
          <w:noProof/>
        </w:rPr>
        <w:fldChar w:fldCharType="end"/>
      </w:r>
    </w:p>
    <w:p w14:paraId="0DC9A90D" w14:textId="08696289" w:rsidR="00A07802" w:rsidRDefault="00A07802">
      <w:pPr>
        <w:pStyle w:val="TableofFigures"/>
        <w:tabs>
          <w:tab w:val="right" w:leader="dot" w:pos="8777"/>
        </w:tabs>
        <w:rPr>
          <w:rFonts w:asciiTheme="minorHAnsi" w:eastAsiaTheme="minorEastAsia" w:hAnsiTheme="minorHAnsi"/>
          <w:noProof/>
          <w:kern w:val="2"/>
          <w:sz w:val="24"/>
          <w:szCs w:val="24"/>
          <w:lang w:val="en-US"/>
          <w14:ligatures w14:val="standardContextual"/>
        </w:rPr>
      </w:pPr>
      <w:r w:rsidRPr="00E4741B">
        <w:rPr>
          <w:rFonts w:ascii="Times New Roman" w:hAnsi="Times New Roman" w:cs="Times New Roman"/>
          <w:noProof/>
        </w:rPr>
        <w:t>Hình 25</w:t>
      </w:r>
      <w:r w:rsidRPr="00E4741B">
        <w:rPr>
          <w:rFonts w:ascii="Times New Roman" w:hAnsi="Times New Roman" w:cs="Times New Roman"/>
          <w:noProof/>
          <w:lang w:val="en-US"/>
        </w:rPr>
        <w:t xml:space="preserve">. </w:t>
      </w:r>
      <w:r w:rsidRPr="00E4741B">
        <w:rPr>
          <w:rFonts w:ascii="Times New Roman" w:hAnsi="Times New Roman" w:cs="Times New Roman"/>
          <w:noProof/>
        </w:rPr>
        <w:t>Agent ghi nhận và phản hồi ngay sau khi phát hiện tấn công XSS.</w:t>
      </w:r>
      <w:r>
        <w:rPr>
          <w:noProof/>
        </w:rPr>
        <w:tab/>
      </w:r>
      <w:r>
        <w:rPr>
          <w:noProof/>
        </w:rPr>
        <w:fldChar w:fldCharType="begin"/>
      </w:r>
      <w:r>
        <w:rPr>
          <w:noProof/>
        </w:rPr>
        <w:instrText xml:space="preserve"> PAGEREF _Toc171974840 \h </w:instrText>
      </w:r>
      <w:r>
        <w:rPr>
          <w:noProof/>
        </w:rPr>
      </w:r>
      <w:r>
        <w:rPr>
          <w:noProof/>
        </w:rPr>
        <w:fldChar w:fldCharType="separate"/>
      </w:r>
      <w:r w:rsidR="000A3882">
        <w:rPr>
          <w:noProof/>
        </w:rPr>
        <w:t>57</w:t>
      </w:r>
      <w:r>
        <w:rPr>
          <w:noProof/>
        </w:rPr>
        <w:fldChar w:fldCharType="end"/>
      </w:r>
    </w:p>
    <w:p w14:paraId="2E94517B" w14:textId="0C6718D7" w:rsidR="001F7810" w:rsidRPr="0028570F" w:rsidRDefault="00C870A2" w:rsidP="00BE161C">
      <w:pPr>
        <w:rPr>
          <w:rFonts w:ascii="Times New Roman" w:hAnsi="Times New Roman" w:cs="Times New Roman"/>
          <w:b/>
          <w:sz w:val="28"/>
          <w:szCs w:val="26"/>
          <w:rPrChange w:id="163" w:author="Nguyễn Đình Kha" w:date="2024-07-01T14:46:00Z" w16du:dateUtc="2024-07-01T07:46:00Z">
            <w:rPr>
              <w:rFonts w:cstheme="majorHAnsi"/>
              <w:b/>
              <w:sz w:val="28"/>
              <w:szCs w:val="26"/>
            </w:rPr>
          </w:rPrChange>
        </w:rPr>
        <w:sectPr w:rsidR="001F7810" w:rsidRPr="0028570F" w:rsidSect="00745672">
          <w:pgSz w:w="11906" w:h="16838"/>
          <w:pgMar w:top="1701" w:right="1134" w:bottom="1985" w:left="1985" w:header="708" w:footer="708" w:gutter="0"/>
          <w:cols w:space="708"/>
          <w:docGrid w:linePitch="360"/>
        </w:sectPr>
      </w:pPr>
      <w:r w:rsidRPr="006218DD">
        <w:rPr>
          <w:rFonts w:ascii="Times New Roman" w:hAnsi="Times New Roman" w:cs="Times New Roman"/>
          <w:b/>
          <w:szCs w:val="26"/>
        </w:rPr>
        <w:fldChar w:fldCharType="end"/>
      </w:r>
    </w:p>
    <w:p w14:paraId="0B06AE1C" w14:textId="77777777" w:rsidR="001F7810" w:rsidRPr="00B14348" w:rsidDel="00B14348" w:rsidRDefault="001F7810" w:rsidP="005D7BC1">
      <w:pPr>
        <w:pStyle w:val="Title"/>
        <w:rPr>
          <w:del w:id="164" w:author="Nguyễn Đình Kha" w:date="2024-07-02T11:15:00Z" w16du:dateUtc="2024-07-02T04:15:00Z"/>
          <w:rFonts w:ascii="Times New Roman" w:hAnsi="Times New Roman" w:cs="Times New Roman"/>
          <w:lang w:val="en-US"/>
          <w:rPrChange w:id="165" w:author="Nguyễn Đình Kha" w:date="2024-07-02T11:16:00Z" w16du:dateUtc="2024-07-02T04:16:00Z">
            <w:rPr>
              <w:del w:id="166" w:author="Nguyễn Đình Kha" w:date="2024-07-02T11:15:00Z" w16du:dateUtc="2024-07-02T04:15:00Z"/>
              <w:rFonts w:ascii="Times New Roman" w:hAnsi="Times New Roman" w:cs="Times New Roman"/>
            </w:rPr>
          </w:rPrChange>
        </w:rPr>
      </w:pPr>
      <w:r w:rsidRPr="0028570F">
        <w:rPr>
          <w:rFonts w:ascii="Times New Roman" w:hAnsi="Times New Roman" w:cs="Times New Roman"/>
        </w:rPr>
        <w:lastRenderedPageBreak/>
        <w:t>DANH MỤC BẢNG</w:t>
      </w:r>
    </w:p>
    <w:p w14:paraId="1A521428" w14:textId="1C316768" w:rsidR="00FB6EE8" w:rsidRPr="0028570F" w:rsidDel="00B14348" w:rsidRDefault="001C4790">
      <w:pPr>
        <w:pStyle w:val="TableofFigures"/>
        <w:tabs>
          <w:tab w:val="right" w:leader="dot" w:pos="8777"/>
        </w:tabs>
        <w:rPr>
          <w:del w:id="167" w:author="Nguyễn Đình Kha" w:date="2024-07-02T11:15:00Z" w16du:dateUtc="2024-07-02T04:15:00Z"/>
          <w:rFonts w:ascii="Times New Roman" w:eastAsiaTheme="minorEastAsia" w:hAnsi="Times New Roman" w:cs="Times New Roman"/>
          <w:noProof/>
          <w:sz w:val="22"/>
          <w:lang w:eastAsia="vi-VN"/>
        </w:rPr>
      </w:pPr>
      <w:del w:id="168" w:author="Nguyễn Đình Kha" w:date="2024-07-02T11:15:00Z" w16du:dateUtc="2024-07-02T04:15:00Z">
        <w:r w:rsidRPr="0028570F" w:rsidDel="00B14348">
          <w:rPr>
            <w:rFonts w:ascii="Times New Roman" w:hAnsi="Times New Roman" w:cs="Times New Roman"/>
            <w:szCs w:val="26"/>
          </w:rPr>
          <w:fldChar w:fldCharType="begin"/>
        </w:r>
        <w:r w:rsidR="00FB6EE8" w:rsidRPr="0028570F" w:rsidDel="00B14348">
          <w:rPr>
            <w:rFonts w:ascii="Times New Roman" w:hAnsi="Times New Roman" w:cs="Times New Roman"/>
            <w:b/>
            <w:sz w:val="28"/>
            <w:szCs w:val="26"/>
          </w:rPr>
          <w:delInstrText xml:space="preserve"> TOC \h \z \c "Bảng" </w:delInstrText>
        </w:r>
        <w:r w:rsidRPr="0028570F" w:rsidDel="00B14348">
          <w:rPr>
            <w:rFonts w:ascii="Times New Roman" w:hAnsi="Times New Roman" w:cs="Times New Roman"/>
            <w:szCs w:val="26"/>
          </w:rPr>
          <w:fldChar w:fldCharType="separate"/>
        </w:r>
        <w:r w:rsidR="00FB6EE8" w:rsidRPr="00B14348" w:rsidDel="00B14348">
          <w:rPr>
            <w:rPrChange w:id="169" w:author="Nguyễn Đình Kha" w:date="2024-07-02T11:15:00Z" w16du:dateUtc="2024-07-02T04:15:00Z">
              <w:rPr>
                <w:rStyle w:val="Hyperlink"/>
                <w:rFonts w:ascii="Times New Roman" w:hAnsi="Times New Roman" w:cs="Times New Roman"/>
                <w:noProof/>
              </w:rPr>
            </w:rPrChange>
          </w:rPr>
          <w:delText>Bảng 1.1</w:delText>
        </w:r>
        <w:r w:rsidR="00FB6EE8" w:rsidRPr="00B14348" w:rsidDel="00B14348">
          <w:rPr>
            <w:rPrChange w:id="170" w:author="Nguyễn Đình Kha" w:date="2024-07-02T11:15:00Z" w16du:dateUtc="2024-07-02T04:15:00Z">
              <w:rPr>
                <w:rStyle w:val="Hyperlink"/>
                <w:rFonts w:ascii="Times New Roman" w:hAnsi="Times New Roman" w:cs="Times New Roman"/>
                <w:noProof/>
                <w:lang w:val="en-US"/>
              </w:rPr>
            </w:rPrChange>
          </w:rPr>
          <w:delText>: Tên bảng 1</w:delText>
        </w:r>
        <w:r w:rsidR="00FB6EE8" w:rsidRPr="0028570F" w:rsidDel="00B14348">
          <w:rPr>
            <w:rFonts w:ascii="Times New Roman" w:hAnsi="Times New Roman" w:cs="Times New Roman"/>
            <w:noProof/>
            <w:webHidden/>
          </w:rPr>
          <w:tab/>
        </w:r>
        <w:r w:rsidR="00C747D5" w:rsidRPr="0028570F" w:rsidDel="00B14348">
          <w:rPr>
            <w:rFonts w:ascii="Times New Roman" w:hAnsi="Times New Roman" w:cs="Times New Roman"/>
            <w:noProof/>
            <w:webHidden/>
          </w:rPr>
          <w:delText>3</w:delText>
        </w:r>
      </w:del>
    </w:p>
    <w:p w14:paraId="59DC0DE8" w14:textId="749705BD" w:rsidR="00FB6EE8" w:rsidRPr="0028570F" w:rsidDel="00E1315E" w:rsidRDefault="00FB6EE8">
      <w:pPr>
        <w:pStyle w:val="TableofFigures"/>
        <w:tabs>
          <w:tab w:val="right" w:leader="dot" w:pos="8777"/>
        </w:tabs>
        <w:rPr>
          <w:del w:id="171" w:author="Nguyễn Đình Kha" w:date="2024-07-02T10:56:00Z" w16du:dateUtc="2024-07-02T03:56:00Z"/>
          <w:rFonts w:ascii="Times New Roman" w:eastAsiaTheme="minorEastAsia" w:hAnsi="Times New Roman" w:cs="Times New Roman"/>
          <w:noProof/>
          <w:sz w:val="22"/>
          <w:lang w:eastAsia="vi-VN"/>
        </w:rPr>
      </w:pPr>
      <w:del w:id="172" w:author="Nguyễn Đình Kha" w:date="2024-07-02T11:15:00Z" w16du:dateUtc="2024-07-02T04:15:00Z">
        <w:r w:rsidRPr="00B14348" w:rsidDel="00B14348">
          <w:rPr>
            <w:rPrChange w:id="173" w:author="Nguyễn Đình Kha" w:date="2024-07-02T11:15:00Z" w16du:dateUtc="2024-07-02T04:15:00Z">
              <w:rPr>
                <w:rStyle w:val="Hyperlink"/>
                <w:rFonts w:ascii="Times New Roman" w:hAnsi="Times New Roman" w:cs="Times New Roman"/>
                <w:noProof/>
              </w:rPr>
            </w:rPrChange>
          </w:rPr>
          <w:delText>Bảng 2.1</w:delText>
        </w:r>
        <w:r w:rsidRPr="00B14348" w:rsidDel="00B14348">
          <w:rPr>
            <w:rPrChange w:id="174" w:author="Nguyễn Đình Kha" w:date="2024-07-02T11:15:00Z" w16du:dateUtc="2024-07-02T04:15:00Z">
              <w:rPr>
                <w:rStyle w:val="Hyperlink"/>
                <w:rFonts w:ascii="Times New Roman" w:hAnsi="Times New Roman" w:cs="Times New Roman"/>
                <w:noProof/>
                <w:lang w:val="en-US"/>
              </w:rPr>
            </w:rPrChange>
          </w:rPr>
          <w:delText>: Tên bảng 1</w:delText>
        </w:r>
        <w:r w:rsidRPr="0028570F" w:rsidDel="00B14348">
          <w:rPr>
            <w:rFonts w:ascii="Times New Roman" w:hAnsi="Times New Roman" w:cs="Times New Roman"/>
            <w:noProof/>
            <w:webHidden/>
          </w:rPr>
          <w:tab/>
        </w:r>
        <w:r w:rsidR="00C747D5" w:rsidRPr="0028570F" w:rsidDel="00B14348">
          <w:rPr>
            <w:rFonts w:ascii="Times New Roman" w:hAnsi="Times New Roman" w:cs="Times New Roman"/>
            <w:noProof/>
            <w:webHidden/>
          </w:rPr>
          <w:delText>4</w:delText>
        </w:r>
      </w:del>
    </w:p>
    <w:p w14:paraId="6A0E7324" w14:textId="2E58CBC0" w:rsidR="00572585" w:rsidRPr="00E1315E" w:rsidRDefault="001C4790">
      <w:pPr>
        <w:pStyle w:val="Title"/>
        <w:rPr>
          <w:b w:val="0"/>
          <w:lang w:val="en-US"/>
          <w:rPrChange w:id="175" w:author="Nguyễn Đình Kha" w:date="2024-07-02T10:56:00Z" w16du:dateUtc="2024-07-02T03:56:00Z">
            <w:rPr>
              <w:rFonts w:ascii="Times New Roman" w:hAnsi="Times New Roman" w:cs="Times New Roman"/>
              <w:b/>
              <w:sz w:val="28"/>
              <w:szCs w:val="26"/>
            </w:rPr>
          </w:rPrChange>
        </w:rPr>
        <w:pPrChange w:id="176" w:author="Nguyễn Đình Kha" w:date="2024-07-02T11:15:00Z" w16du:dateUtc="2024-07-02T04:15:00Z">
          <w:pPr/>
        </w:pPrChange>
      </w:pPr>
      <w:del w:id="177" w:author="Nguyễn Đình Kha" w:date="2024-07-02T11:15:00Z" w16du:dateUtc="2024-07-02T04:15:00Z">
        <w:r w:rsidRPr="0028570F" w:rsidDel="00B14348">
          <w:fldChar w:fldCharType="end"/>
        </w:r>
      </w:del>
    </w:p>
    <w:p w14:paraId="0D2E5C41" w14:textId="6CC5EF41" w:rsidR="006218DD" w:rsidRDefault="00B14348">
      <w:pPr>
        <w:pStyle w:val="TableofFigures"/>
        <w:tabs>
          <w:tab w:val="right" w:leader="dot" w:pos="8777"/>
        </w:tabs>
        <w:rPr>
          <w:ins w:id="178" w:author="Nguyễn Đình Kha" w:date="2024-07-02T21:00:00Z" w16du:dateUtc="2024-07-02T14:00:00Z"/>
          <w:rFonts w:asciiTheme="minorHAnsi" w:eastAsiaTheme="minorEastAsia" w:hAnsiTheme="minorHAnsi"/>
          <w:noProof/>
          <w:kern w:val="2"/>
          <w:sz w:val="24"/>
          <w:szCs w:val="24"/>
          <w:lang w:val="en-US"/>
          <w14:ligatures w14:val="standardContextual"/>
        </w:rPr>
      </w:pPr>
      <w:r>
        <w:rPr>
          <w:rFonts w:ascii="Times New Roman" w:hAnsi="Times New Roman" w:cs="Times New Roman"/>
          <w:b/>
          <w:sz w:val="28"/>
          <w:szCs w:val="26"/>
        </w:rPr>
        <w:fldChar w:fldCharType="begin"/>
      </w:r>
      <w:r>
        <w:rPr>
          <w:rFonts w:ascii="Times New Roman" w:hAnsi="Times New Roman" w:cs="Times New Roman"/>
          <w:b/>
          <w:sz w:val="28"/>
          <w:szCs w:val="26"/>
        </w:rPr>
        <w:instrText xml:space="preserve"> TOC \c "Bảng" </w:instrText>
      </w:r>
      <w:r>
        <w:rPr>
          <w:rFonts w:ascii="Times New Roman" w:hAnsi="Times New Roman" w:cs="Times New Roman"/>
          <w:b/>
          <w:sz w:val="28"/>
          <w:szCs w:val="26"/>
        </w:rPr>
        <w:fldChar w:fldCharType="separate"/>
      </w:r>
      <w:ins w:id="179" w:author="Nguyễn Đình Kha" w:date="2024-07-02T21:00:00Z" w16du:dateUtc="2024-07-02T14:00:00Z">
        <w:r w:rsidR="006218DD">
          <w:rPr>
            <w:noProof/>
          </w:rPr>
          <w:t>Bảng 1</w:t>
        </w:r>
        <w:r w:rsidR="006218DD" w:rsidRPr="004210C6">
          <w:rPr>
            <w:noProof/>
            <w:lang w:val="en-US"/>
          </w:rPr>
          <w:t xml:space="preserve">. </w:t>
        </w:r>
        <w:r w:rsidR="006218DD">
          <w:rPr>
            <w:noProof/>
          </w:rPr>
          <w:t xml:space="preserve">Kết quả đánh giá hiệu suất của </w:t>
        </w:r>
        <w:r w:rsidR="006218DD" w:rsidRPr="004210C6">
          <w:rPr>
            <w:noProof/>
            <w:lang w:val="en-US"/>
          </w:rPr>
          <w:t>agent</w:t>
        </w:r>
        <w:r w:rsidR="006218DD">
          <w:rPr>
            <w:noProof/>
          </w:rPr>
          <w:t xml:space="preserve"> DQN đối với phát hiện tấn công SQL Injection.</w:t>
        </w:r>
        <w:r w:rsidR="006218DD">
          <w:rPr>
            <w:noProof/>
          </w:rPr>
          <w:tab/>
        </w:r>
        <w:r w:rsidR="006218DD">
          <w:rPr>
            <w:noProof/>
          </w:rPr>
          <w:fldChar w:fldCharType="begin"/>
        </w:r>
        <w:r w:rsidR="006218DD">
          <w:rPr>
            <w:noProof/>
          </w:rPr>
          <w:instrText xml:space="preserve"> PAGEREF _Toc170846446 \h </w:instrText>
        </w:r>
      </w:ins>
      <w:r w:rsidR="006218DD">
        <w:rPr>
          <w:noProof/>
        </w:rPr>
      </w:r>
      <w:r w:rsidR="006218DD">
        <w:rPr>
          <w:noProof/>
        </w:rPr>
        <w:fldChar w:fldCharType="separate"/>
      </w:r>
      <w:r w:rsidR="000A3882">
        <w:rPr>
          <w:noProof/>
        </w:rPr>
        <w:t>51</w:t>
      </w:r>
      <w:ins w:id="180" w:author="Nguyễn Đình Kha" w:date="2024-07-02T21:00:00Z" w16du:dateUtc="2024-07-02T14:00:00Z">
        <w:r w:rsidR="006218DD">
          <w:rPr>
            <w:noProof/>
          </w:rPr>
          <w:fldChar w:fldCharType="end"/>
        </w:r>
      </w:ins>
    </w:p>
    <w:p w14:paraId="1C55F0D2" w14:textId="4695DC0A" w:rsidR="00B14348" w:rsidDel="006218DD" w:rsidRDefault="00B14348">
      <w:pPr>
        <w:pStyle w:val="TableofFigures"/>
        <w:tabs>
          <w:tab w:val="right" w:leader="dot" w:pos="8777"/>
        </w:tabs>
        <w:rPr>
          <w:del w:id="181" w:author="Nguyễn Đình Kha" w:date="2024-07-02T21:00:00Z" w16du:dateUtc="2024-07-02T14:00:00Z"/>
          <w:rFonts w:asciiTheme="minorHAnsi" w:eastAsiaTheme="minorEastAsia" w:hAnsiTheme="minorHAnsi"/>
          <w:noProof/>
          <w:kern w:val="2"/>
          <w:sz w:val="24"/>
          <w:szCs w:val="24"/>
          <w:lang w:val="en-US"/>
          <w14:ligatures w14:val="standardContextual"/>
        </w:rPr>
      </w:pPr>
      <w:del w:id="182" w:author="Nguyễn Đình Kha" w:date="2024-07-02T21:00:00Z" w16du:dateUtc="2024-07-02T14:00:00Z">
        <w:r w:rsidDel="006218DD">
          <w:rPr>
            <w:noProof/>
          </w:rPr>
          <w:delText>Bảng 1</w:delText>
        </w:r>
        <w:r w:rsidRPr="00697C2F" w:rsidDel="006218DD">
          <w:rPr>
            <w:noProof/>
            <w:lang w:val="en-US"/>
          </w:rPr>
          <w:delText xml:space="preserve">. </w:delText>
        </w:r>
        <w:r w:rsidDel="006218DD">
          <w:rPr>
            <w:noProof/>
          </w:rPr>
          <w:delText>Kết quả đánh giá hiệu suất của tác nhân DQN đối với phát hiện tấn công SQL Injection.</w:delText>
        </w:r>
        <w:r w:rsidDel="006218DD">
          <w:rPr>
            <w:noProof/>
          </w:rPr>
          <w:tab/>
        </w:r>
        <w:r w:rsidR="005A4EB1" w:rsidDel="006218DD">
          <w:rPr>
            <w:noProof/>
          </w:rPr>
          <w:delText>47</w:delText>
        </w:r>
      </w:del>
    </w:p>
    <w:p w14:paraId="47642191" w14:textId="280459E5" w:rsidR="00572585" w:rsidRPr="0028570F" w:rsidRDefault="00B14348" w:rsidP="00572585">
      <w:pPr>
        <w:rPr>
          <w:rFonts w:ascii="Times New Roman" w:hAnsi="Times New Roman" w:cs="Times New Roman"/>
          <w:b/>
          <w:sz w:val="28"/>
          <w:szCs w:val="26"/>
          <w:rPrChange w:id="183" w:author="Nguyễn Đình Kha" w:date="2024-07-01T14:46:00Z" w16du:dateUtc="2024-07-01T07:46:00Z">
            <w:rPr>
              <w:rFonts w:cstheme="majorHAnsi"/>
              <w:b/>
              <w:sz w:val="28"/>
              <w:szCs w:val="26"/>
            </w:rPr>
          </w:rPrChange>
        </w:rPr>
      </w:pPr>
      <w:r>
        <w:rPr>
          <w:rFonts w:ascii="Times New Roman" w:hAnsi="Times New Roman" w:cs="Times New Roman"/>
          <w:b/>
          <w:sz w:val="28"/>
          <w:szCs w:val="26"/>
        </w:rPr>
        <w:fldChar w:fldCharType="end"/>
      </w:r>
    </w:p>
    <w:p w14:paraId="67688A52" w14:textId="77777777" w:rsidR="00C05CE5" w:rsidRPr="0028570F" w:rsidRDefault="00C05CE5" w:rsidP="00572585">
      <w:pPr>
        <w:rPr>
          <w:rFonts w:ascii="Times New Roman" w:hAnsi="Times New Roman" w:cs="Times New Roman"/>
          <w:b/>
          <w:sz w:val="28"/>
          <w:szCs w:val="26"/>
          <w:rPrChange w:id="184" w:author="Nguyễn Đình Kha" w:date="2024-07-01T14:46:00Z" w16du:dateUtc="2024-07-01T07:46:00Z">
            <w:rPr>
              <w:rFonts w:cstheme="majorHAnsi"/>
              <w:b/>
              <w:sz w:val="28"/>
              <w:szCs w:val="26"/>
            </w:rPr>
          </w:rPrChange>
        </w:rPr>
      </w:pPr>
    </w:p>
    <w:p w14:paraId="308F530B" w14:textId="77777777" w:rsidR="00572585" w:rsidRPr="0028570F" w:rsidRDefault="00572585" w:rsidP="00572585">
      <w:pPr>
        <w:rPr>
          <w:rFonts w:ascii="Times New Roman" w:hAnsi="Times New Roman" w:cs="Times New Roman"/>
          <w:b/>
          <w:sz w:val="28"/>
          <w:szCs w:val="26"/>
          <w:rPrChange w:id="185" w:author="Nguyễn Đình Kha" w:date="2024-07-01T14:46:00Z" w16du:dateUtc="2024-07-01T07:46:00Z">
            <w:rPr>
              <w:rFonts w:cstheme="majorHAnsi"/>
              <w:b/>
              <w:sz w:val="28"/>
              <w:szCs w:val="26"/>
            </w:rPr>
          </w:rPrChange>
        </w:rPr>
        <w:sectPr w:rsidR="00572585" w:rsidRPr="0028570F" w:rsidSect="00745672">
          <w:pgSz w:w="11906" w:h="16838"/>
          <w:pgMar w:top="1701" w:right="1134" w:bottom="1985" w:left="1985" w:header="708" w:footer="708" w:gutter="0"/>
          <w:cols w:space="708"/>
          <w:docGrid w:linePitch="360"/>
        </w:sectPr>
      </w:pPr>
    </w:p>
    <w:p w14:paraId="05718C04" w14:textId="77777777" w:rsidR="00572585" w:rsidRPr="0028570F" w:rsidRDefault="00572585" w:rsidP="005D7BC1">
      <w:pPr>
        <w:pStyle w:val="Title"/>
        <w:rPr>
          <w:rFonts w:ascii="Times New Roman" w:hAnsi="Times New Roman" w:cs="Times New Roman"/>
        </w:rPr>
      </w:pPr>
      <w:r w:rsidRPr="0028570F">
        <w:rPr>
          <w:rFonts w:ascii="Times New Roman" w:hAnsi="Times New Roman" w:cs="Times New Roman"/>
        </w:rPr>
        <w:lastRenderedPageBreak/>
        <w:t>DANH MỤC TỪ VIẾT TẮT</w:t>
      </w:r>
    </w:p>
    <w:p w14:paraId="70151FB6" w14:textId="788B40D5" w:rsidR="00572585" w:rsidRDefault="00DC675B">
      <w:pPr>
        <w:jc w:val="center"/>
        <w:rPr>
          <w:ins w:id="186" w:author="Nguyễn Đình Kha" w:date="2024-07-01T20:51:00Z" w16du:dateUtc="2024-07-01T13:51:00Z"/>
          <w:rFonts w:ascii="Times New Roman" w:hAnsi="Times New Roman" w:cs="Times New Roman"/>
          <w:szCs w:val="26"/>
          <w:lang w:val="en-US"/>
        </w:rPr>
        <w:pPrChange w:id="187" w:author="Nguyễn Đình Kha" w:date="2024-07-02T06:12:00Z" w16du:dateUtc="2024-07-01T23:12:00Z">
          <w:pPr/>
        </w:pPrChange>
      </w:pPr>
      <w:ins w:id="188" w:author="Nguyễn Đình Kha" w:date="2024-07-01T20:49:00Z" w16du:dateUtc="2024-07-01T13:49:00Z">
        <w:r w:rsidRPr="000F57F9">
          <w:rPr>
            <w:rFonts w:ascii="Times New Roman" w:hAnsi="Times New Roman" w:cs="Times New Roman"/>
            <w:szCs w:val="26"/>
            <w:lang w:val="en-US"/>
          </w:rPr>
          <w:t>R</w:t>
        </w:r>
      </w:ins>
      <w:ins w:id="189" w:author="Nguyễn Đình Kha" w:date="2024-07-01T20:50:00Z" w16du:dateUtc="2024-07-01T13:50:00Z">
        <w:r>
          <w:rPr>
            <w:rFonts w:ascii="Times New Roman" w:hAnsi="Times New Roman" w:cs="Times New Roman"/>
            <w:szCs w:val="26"/>
            <w:lang w:val="en-US"/>
          </w:rPr>
          <w:t>L</w:t>
        </w:r>
      </w:ins>
      <w:ins w:id="190" w:author="Nguyễn Đình Kha" w:date="2024-07-01T20:49:00Z" w16du:dateUtc="2024-07-01T13:49:00Z">
        <w:r w:rsidRPr="000F57F9">
          <w:rPr>
            <w:rFonts w:ascii="Times New Roman" w:hAnsi="Times New Roman" w:cs="Times New Roman"/>
            <w:szCs w:val="26"/>
            <w:lang w:val="en-US"/>
          </w:rPr>
          <w:t xml:space="preserve"> </w:t>
        </w:r>
        <w:r>
          <w:rPr>
            <w:rFonts w:ascii="Times New Roman" w:hAnsi="Times New Roman" w:cs="Times New Roman"/>
            <w:szCs w:val="26"/>
            <w:lang w:val="en-US"/>
          </w:rPr>
          <w:t>–</w:t>
        </w:r>
        <w:r w:rsidRPr="000F57F9">
          <w:rPr>
            <w:rFonts w:ascii="Times New Roman" w:hAnsi="Times New Roman" w:cs="Times New Roman"/>
            <w:szCs w:val="26"/>
            <w:lang w:val="en-US"/>
          </w:rPr>
          <w:t xml:space="preserve"> R</w:t>
        </w:r>
      </w:ins>
      <w:ins w:id="191" w:author="Nguyễn Đình Kha" w:date="2024-07-01T20:50:00Z" w16du:dateUtc="2024-07-01T13:50:00Z">
        <w:r>
          <w:rPr>
            <w:rFonts w:ascii="Times New Roman" w:hAnsi="Times New Roman" w:cs="Times New Roman"/>
            <w:szCs w:val="26"/>
            <w:lang w:val="en-US"/>
          </w:rPr>
          <w:t>einforcement Learning</w:t>
        </w:r>
      </w:ins>
    </w:p>
    <w:p w14:paraId="2F6762F8" w14:textId="15A7605A" w:rsidR="004A04E8" w:rsidRDefault="004A04E8">
      <w:pPr>
        <w:jc w:val="center"/>
        <w:rPr>
          <w:ins w:id="192" w:author="Nguyễn Đình Kha" w:date="2024-07-02T20:52:00Z" w16du:dateUtc="2024-07-02T13:52:00Z"/>
          <w:rFonts w:ascii="Times New Roman" w:hAnsi="Times New Roman" w:cs="Times New Roman"/>
          <w:szCs w:val="26"/>
          <w:lang w:val="en-US"/>
        </w:rPr>
      </w:pPr>
      <w:ins w:id="193" w:author="Nguyễn Đình Kha" w:date="2024-07-01T20:51:00Z" w16du:dateUtc="2024-07-01T13:51:00Z">
        <w:r>
          <w:rPr>
            <w:rFonts w:ascii="Times New Roman" w:hAnsi="Times New Roman" w:cs="Times New Roman"/>
            <w:szCs w:val="26"/>
            <w:lang w:val="en-US"/>
          </w:rPr>
          <w:t xml:space="preserve">DQN </w:t>
        </w:r>
      </w:ins>
      <w:ins w:id="194" w:author="Nguyễn Đình Kha" w:date="2024-07-01T20:55:00Z" w16du:dateUtc="2024-07-01T13:55:00Z">
        <w:r w:rsidR="00643A02">
          <w:rPr>
            <w:rFonts w:ascii="Times New Roman" w:hAnsi="Times New Roman" w:cs="Times New Roman"/>
            <w:szCs w:val="26"/>
            <w:lang w:val="en-US"/>
          </w:rPr>
          <w:t>–</w:t>
        </w:r>
        <w:r w:rsidR="00643A02" w:rsidRPr="000F57F9">
          <w:rPr>
            <w:rFonts w:ascii="Times New Roman" w:hAnsi="Times New Roman" w:cs="Times New Roman"/>
            <w:szCs w:val="26"/>
            <w:lang w:val="en-US"/>
          </w:rPr>
          <w:t xml:space="preserve"> </w:t>
        </w:r>
      </w:ins>
      <w:ins w:id="195" w:author="Nguyễn Đình Kha" w:date="2024-07-01T20:52:00Z" w16du:dateUtc="2024-07-01T13:52:00Z">
        <w:r w:rsidRPr="004A04E8">
          <w:rPr>
            <w:rFonts w:ascii="Times New Roman" w:hAnsi="Times New Roman" w:cs="Times New Roman"/>
            <w:szCs w:val="26"/>
            <w:lang w:val="en-US"/>
            <w:rPrChange w:id="196" w:author="Nguyễn Đình Kha" w:date="2024-07-01T20:53:00Z" w16du:dateUtc="2024-07-01T13:53:00Z">
              <w:rPr>
                <w:rFonts w:ascii="Arial" w:hAnsi="Arial" w:cs="Arial"/>
                <w:color w:val="040C28"/>
                <w:sz w:val="30"/>
                <w:szCs w:val="30"/>
              </w:rPr>
            </w:rPrChange>
          </w:rPr>
          <w:t>Deep Q-Network</w:t>
        </w:r>
      </w:ins>
    </w:p>
    <w:p w14:paraId="554EB33C" w14:textId="7371EB01" w:rsidR="008F2B1A" w:rsidRDefault="008F2B1A">
      <w:pPr>
        <w:jc w:val="center"/>
        <w:rPr>
          <w:ins w:id="197" w:author="Nguyễn Đình Kha" w:date="2024-07-01T20:53:00Z" w16du:dateUtc="2024-07-01T13:53:00Z"/>
          <w:rFonts w:ascii="Times New Roman" w:hAnsi="Times New Roman" w:cs="Times New Roman"/>
          <w:szCs w:val="26"/>
          <w:lang w:val="en-US"/>
        </w:rPr>
        <w:pPrChange w:id="198" w:author="Nguyễn Đình Kha" w:date="2024-07-02T06:12:00Z" w16du:dateUtc="2024-07-01T23:12:00Z">
          <w:pPr/>
        </w:pPrChange>
      </w:pPr>
      <w:ins w:id="199" w:author="Nguyễn Đình Kha" w:date="2024-07-02T20:52:00Z" w16du:dateUtc="2024-07-02T13:52:00Z">
        <w:r>
          <w:rPr>
            <w:rFonts w:ascii="Times New Roman" w:hAnsi="Times New Roman" w:cs="Times New Roman"/>
            <w:szCs w:val="26"/>
            <w:lang w:val="en-US"/>
          </w:rPr>
          <w:t>DRL –</w:t>
        </w:r>
        <w:r w:rsidRPr="000F57F9">
          <w:rPr>
            <w:rFonts w:ascii="Times New Roman" w:hAnsi="Times New Roman" w:cs="Times New Roman"/>
            <w:szCs w:val="26"/>
            <w:lang w:val="en-US"/>
          </w:rPr>
          <w:t xml:space="preserve"> </w:t>
        </w:r>
        <w:r>
          <w:rPr>
            <w:rFonts w:ascii="Times New Roman" w:hAnsi="Times New Roman" w:cs="Times New Roman"/>
            <w:szCs w:val="26"/>
            <w:lang w:val="en-US"/>
          </w:rPr>
          <w:t>Deep Reinforcement Learning</w:t>
        </w:r>
      </w:ins>
    </w:p>
    <w:p w14:paraId="67D4D384" w14:textId="63AFA0D3" w:rsidR="004A04E8" w:rsidRPr="004A04E8" w:rsidRDefault="004A04E8">
      <w:pPr>
        <w:jc w:val="center"/>
        <w:rPr>
          <w:rFonts w:ascii="Times New Roman" w:hAnsi="Times New Roman" w:cs="Times New Roman"/>
          <w:szCs w:val="26"/>
          <w:lang w:val="en-US"/>
          <w:rPrChange w:id="200" w:author="Nguyễn Đình Kha" w:date="2024-07-01T20:53:00Z" w16du:dateUtc="2024-07-01T13:53:00Z">
            <w:rPr>
              <w:rFonts w:cstheme="majorHAnsi"/>
              <w:b/>
              <w:sz w:val="28"/>
              <w:szCs w:val="26"/>
            </w:rPr>
          </w:rPrChange>
        </w:rPr>
        <w:pPrChange w:id="201" w:author="Nguyễn Đình Kha" w:date="2024-07-02T06:12:00Z" w16du:dateUtc="2024-07-01T23:12:00Z">
          <w:pPr/>
        </w:pPrChange>
      </w:pPr>
      <w:ins w:id="202" w:author="Nguyễn Đình Kha" w:date="2024-07-01T20:53:00Z" w16du:dateUtc="2024-07-01T13:53:00Z">
        <w:r>
          <w:rPr>
            <w:rFonts w:ascii="Times New Roman" w:hAnsi="Times New Roman" w:cs="Times New Roman"/>
            <w:szCs w:val="26"/>
            <w:lang w:val="en-US"/>
          </w:rPr>
          <w:t>SQL</w:t>
        </w:r>
      </w:ins>
      <w:ins w:id="203" w:author="Nguyễn Đình Kha" w:date="2024-07-01T20:55:00Z" w16du:dateUtc="2024-07-01T13:55:00Z">
        <w:r w:rsidR="00643A02">
          <w:rPr>
            <w:rFonts w:ascii="Times New Roman" w:hAnsi="Times New Roman" w:cs="Times New Roman"/>
            <w:szCs w:val="26"/>
            <w:lang w:val="en-US"/>
          </w:rPr>
          <w:t xml:space="preserve"> –</w:t>
        </w:r>
      </w:ins>
      <w:ins w:id="204" w:author="Nguyễn Đình Kha" w:date="2024-07-02T06:11:00Z" w16du:dateUtc="2024-07-01T23:11:00Z">
        <w:r w:rsidR="003F0C44">
          <w:rPr>
            <w:rFonts w:ascii="Times New Roman" w:hAnsi="Times New Roman" w:cs="Times New Roman"/>
            <w:szCs w:val="26"/>
            <w:lang w:val="en-US"/>
          </w:rPr>
          <w:t xml:space="preserve"> </w:t>
        </w:r>
      </w:ins>
      <w:ins w:id="205" w:author="Nguyễn Đình Kha" w:date="2024-07-01T20:53:00Z" w16du:dateUtc="2024-07-01T13:53:00Z">
        <w:r w:rsidRPr="004A04E8">
          <w:rPr>
            <w:rFonts w:ascii="Times New Roman" w:hAnsi="Times New Roman" w:cs="Times New Roman"/>
            <w:szCs w:val="26"/>
            <w:lang w:val="en-US"/>
            <w:rPrChange w:id="206" w:author="Nguyễn Đình Kha" w:date="2024-07-01T20:53:00Z" w16du:dateUtc="2024-07-01T13:53:00Z">
              <w:rPr>
                <w:rFonts w:ascii="Arial" w:hAnsi="Arial" w:cs="Arial"/>
                <w:color w:val="202124"/>
                <w:sz w:val="48"/>
                <w:szCs w:val="48"/>
                <w:shd w:val="clear" w:color="auto" w:fill="FFFFFF"/>
              </w:rPr>
            </w:rPrChange>
          </w:rPr>
          <w:t>Structured Query Language</w:t>
        </w:r>
      </w:ins>
    </w:p>
    <w:p w14:paraId="756E7409" w14:textId="1F097D68" w:rsidR="00572585" w:rsidRPr="004A04E8" w:rsidDel="004A04E8" w:rsidRDefault="004A04E8">
      <w:pPr>
        <w:jc w:val="center"/>
        <w:rPr>
          <w:del w:id="207" w:author="Nguyễn Đình Kha" w:date="2024-07-01T20:54:00Z" w16du:dateUtc="2024-07-01T13:54:00Z"/>
          <w:rFonts w:ascii="Times New Roman" w:hAnsi="Times New Roman" w:cs="Times New Roman"/>
          <w:szCs w:val="26"/>
          <w:lang w:val="en-US"/>
          <w:rPrChange w:id="208" w:author="Nguyễn Đình Kha" w:date="2024-07-01T20:54:00Z" w16du:dateUtc="2024-07-01T13:54:00Z">
            <w:rPr>
              <w:del w:id="209" w:author="Nguyễn Đình Kha" w:date="2024-07-01T20:54:00Z" w16du:dateUtc="2024-07-01T13:54:00Z"/>
              <w:rFonts w:cstheme="majorHAnsi"/>
              <w:b/>
              <w:sz w:val="28"/>
              <w:szCs w:val="26"/>
            </w:rPr>
          </w:rPrChange>
        </w:rPr>
        <w:pPrChange w:id="210" w:author="Nguyễn Đình Kha" w:date="2024-07-02T06:12:00Z" w16du:dateUtc="2024-07-01T23:12:00Z">
          <w:pPr/>
        </w:pPrChange>
      </w:pPr>
      <w:ins w:id="211" w:author="Nguyễn Đình Kha" w:date="2024-07-01T20:53:00Z" w16du:dateUtc="2024-07-01T13:53:00Z">
        <w:r w:rsidRPr="004A04E8">
          <w:rPr>
            <w:rFonts w:ascii="Times New Roman" w:hAnsi="Times New Roman" w:cs="Times New Roman"/>
            <w:szCs w:val="26"/>
            <w:lang w:val="en-US"/>
            <w:rPrChange w:id="212" w:author="Nguyễn Đình Kha" w:date="2024-07-01T20:54:00Z" w16du:dateUtc="2024-07-01T13:54:00Z">
              <w:rPr>
                <w:rFonts w:ascii="Times New Roman" w:hAnsi="Times New Roman" w:cs="Times New Roman"/>
                <w:b/>
                <w:sz w:val="28"/>
                <w:szCs w:val="26"/>
                <w:lang w:val="en-US"/>
              </w:rPr>
            </w:rPrChange>
          </w:rPr>
          <w:t xml:space="preserve">XSS </w:t>
        </w:r>
      </w:ins>
      <w:ins w:id="213" w:author="Nguyễn Đình Kha" w:date="2024-07-02T06:11:00Z" w16du:dateUtc="2024-07-01T23:11:00Z">
        <w:r w:rsidR="003F0C44">
          <w:rPr>
            <w:rFonts w:ascii="Times New Roman" w:hAnsi="Times New Roman" w:cs="Times New Roman"/>
            <w:szCs w:val="26"/>
            <w:lang w:val="en-US"/>
          </w:rPr>
          <w:t>–</w:t>
        </w:r>
      </w:ins>
      <w:ins w:id="214" w:author="Nguyễn Đình Kha" w:date="2024-07-01T20:53:00Z" w16du:dateUtc="2024-07-01T13:53:00Z">
        <w:r w:rsidRPr="004A04E8">
          <w:rPr>
            <w:rFonts w:ascii="Times New Roman" w:hAnsi="Times New Roman" w:cs="Times New Roman"/>
            <w:szCs w:val="26"/>
            <w:lang w:val="en-US"/>
            <w:rPrChange w:id="215" w:author="Nguyễn Đình Kha" w:date="2024-07-01T20:54:00Z" w16du:dateUtc="2024-07-01T13:54:00Z">
              <w:rPr>
                <w:rFonts w:ascii="Times New Roman" w:hAnsi="Times New Roman" w:cs="Times New Roman"/>
                <w:b/>
                <w:sz w:val="28"/>
                <w:szCs w:val="26"/>
                <w:lang w:val="en-US"/>
              </w:rPr>
            </w:rPrChange>
          </w:rPr>
          <w:t xml:space="preserve"> </w:t>
        </w:r>
        <w:r w:rsidRPr="004A04E8">
          <w:rPr>
            <w:rFonts w:ascii="Times New Roman" w:hAnsi="Times New Roman" w:cs="Times New Roman"/>
            <w:szCs w:val="26"/>
            <w:lang w:val="en-US"/>
            <w:rPrChange w:id="216" w:author="Nguyễn Đình Kha" w:date="2024-07-01T20:54:00Z" w16du:dateUtc="2024-07-01T13:54:00Z">
              <w:rPr>
                <w:rFonts w:ascii="Arial" w:hAnsi="Arial" w:cs="Arial"/>
                <w:color w:val="202124"/>
                <w:sz w:val="48"/>
                <w:szCs w:val="48"/>
                <w:shd w:val="clear" w:color="auto" w:fill="FFFFFF"/>
              </w:rPr>
            </w:rPrChange>
          </w:rPr>
          <w:t>Cross-site scripting</w:t>
        </w:r>
      </w:ins>
    </w:p>
    <w:p w14:paraId="29668544" w14:textId="77777777" w:rsidR="00C05CE5" w:rsidRPr="00641F10" w:rsidRDefault="00C05CE5">
      <w:pPr>
        <w:jc w:val="center"/>
        <w:rPr>
          <w:rFonts w:ascii="Times New Roman" w:hAnsi="Times New Roman" w:cs="Times New Roman"/>
          <w:szCs w:val="26"/>
          <w:lang w:val="en-US"/>
          <w:rPrChange w:id="217" w:author="Nguyễn Đình Kha" w:date="2024-07-01T20:56:00Z" w16du:dateUtc="2024-07-01T13:56:00Z">
            <w:rPr>
              <w:rFonts w:cstheme="majorHAnsi"/>
              <w:b/>
              <w:sz w:val="28"/>
              <w:szCs w:val="26"/>
            </w:rPr>
          </w:rPrChange>
        </w:rPr>
        <w:pPrChange w:id="218" w:author="Nguyễn Đình Kha" w:date="2024-07-02T06:12:00Z" w16du:dateUtc="2024-07-01T23:12:00Z">
          <w:pPr/>
        </w:pPrChange>
      </w:pPr>
    </w:p>
    <w:p w14:paraId="33D11422" w14:textId="3BB19323" w:rsidR="00572585" w:rsidRDefault="004A04E8">
      <w:pPr>
        <w:jc w:val="center"/>
        <w:rPr>
          <w:ins w:id="219" w:author="Nguyễn Đình Kha" w:date="2024-07-01T20:55:00Z" w16du:dateUtc="2024-07-01T13:55:00Z"/>
          <w:rFonts w:ascii="Times New Roman" w:hAnsi="Times New Roman" w:cs="Times New Roman"/>
          <w:szCs w:val="26"/>
          <w:lang w:val="en-US"/>
        </w:rPr>
        <w:pPrChange w:id="220" w:author="Nguyễn Đình Kha" w:date="2024-07-02T06:12:00Z" w16du:dateUtc="2024-07-01T23:12:00Z">
          <w:pPr/>
        </w:pPrChange>
      </w:pPr>
      <w:ins w:id="221" w:author="Nguyễn Đình Kha" w:date="2024-07-01T20:54:00Z" w16du:dateUtc="2024-07-01T13:54:00Z">
        <w:r w:rsidRPr="000F57F9">
          <w:rPr>
            <w:rFonts w:ascii="Times New Roman" w:hAnsi="Times New Roman" w:cs="Times New Roman"/>
            <w:szCs w:val="26"/>
            <w:lang w:val="en-US"/>
          </w:rPr>
          <w:t>CSRF</w:t>
        </w:r>
      </w:ins>
      <w:ins w:id="222" w:author="Nguyễn Đình Kha" w:date="2024-07-02T06:11:00Z" w16du:dateUtc="2024-07-01T23:11:00Z">
        <w:r w:rsidR="003F0C44">
          <w:rPr>
            <w:rFonts w:ascii="Times New Roman" w:hAnsi="Times New Roman" w:cs="Times New Roman"/>
            <w:szCs w:val="26"/>
            <w:lang w:val="en-US"/>
          </w:rPr>
          <w:t xml:space="preserve"> –</w:t>
        </w:r>
        <w:r w:rsidR="003F0C44" w:rsidRPr="000F57F9">
          <w:rPr>
            <w:rFonts w:ascii="Times New Roman" w:hAnsi="Times New Roman" w:cs="Times New Roman"/>
            <w:szCs w:val="26"/>
            <w:lang w:val="en-US"/>
          </w:rPr>
          <w:t xml:space="preserve"> </w:t>
        </w:r>
      </w:ins>
      <w:ins w:id="223" w:author="Nguyễn Đình Kha" w:date="2024-07-01T20:54:00Z" w16du:dateUtc="2024-07-01T13:54:00Z">
        <w:r w:rsidRPr="00643A02">
          <w:rPr>
            <w:rFonts w:ascii="Times New Roman" w:hAnsi="Times New Roman" w:cs="Times New Roman"/>
            <w:szCs w:val="26"/>
            <w:lang w:val="en-US"/>
            <w:rPrChange w:id="224" w:author="Nguyễn Đình Kha" w:date="2024-07-01T20:54:00Z" w16du:dateUtc="2024-07-01T13:54:00Z">
              <w:rPr>
                <w:rFonts w:ascii="Arial" w:hAnsi="Arial" w:cs="Arial"/>
                <w:color w:val="202124"/>
                <w:sz w:val="48"/>
                <w:szCs w:val="48"/>
                <w:shd w:val="clear" w:color="auto" w:fill="FFFFFF"/>
              </w:rPr>
            </w:rPrChange>
          </w:rPr>
          <w:t>Cross-site request forgery</w:t>
        </w:r>
      </w:ins>
    </w:p>
    <w:p w14:paraId="376A262C" w14:textId="69268022" w:rsidR="00641F10" w:rsidRDefault="00641F10">
      <w:pPr>
        <w:jc w:val="center"/>
        <w:rPr>
          <w:ins w:id="225" w:author="Nguyễn Đình Kha" w:date="2024-07-02T06:11:00Z" w16du:dateUtc="2024-07-01T23:11:00Z"/>
          <w:rFonts w:ascii="Times New Roman" w:hAnsi="Times New Roman" w:cs="Times New Roman"/>
          <w:szCs w:val="26"/>
          <w:lang w:val="en-US"/>
        </w:rPr>
        <w:pPrChange w:id="226" w:author="Nguyễn Đình Kha" w:date="2024-07-02T06:12:00Z" w16du:dateUtc="2024-07-01T23:12:00Z">
          <w:pPr/>
        </w:pPrChange>
      </w:pPr>
      <w:ins w:id="227" w:author="Nguyễn Đình Kha" w:date="2024-07-01T20:55:00Z" w16du:dateUtc="2024-07-01T13:55:00Z">
        <w:r>
          <w:rPr>
            <w:rFonts w:ascii="Times New Roman" w:hAnsi="Times New Roman" w:cs="Times New Roman"/>
            <w:szCs w:val="26"/>
            <w:lang w:val="en-US"/>
          </w:rPr>
          <w:t xml:space="preserve">IDS </w:t>
        </w:r>
      </w:ins>
      <w:ins w:id="228" w:author="Nguyễn Đình Kha" w:date="2024-07-02T06:11:00Z" w16du:dateUtc="2024-07-01T23:11:00Z">
        <w:r w:rsidR="003F0C44">
          <w:rPr>
            <w:rFonts w:ascii="Times New Roman" w:hAnsi="Times New Roman" w:cs="Times New Roman"/>
            <w:szCs w:val="26"/>
            <w:lang w:val="en-US"/>
          </w:rPr>
          <w:t>–</w:t>
        </w:r>
        <w:r w:rsidR="003F0C44" w:rsidRPr="000F57F9">
          <w:rPr>
            <w:rFonts w:ascii="Times New Roman" w:hAnsi="Times New Roman" w:cs="Times New Roman"/>
            <w:szCs w:val="26"/>
            <w:lang w:val="en-US"/>
          </w:rPr>
          <w:t xml:space="preserve"> </w:t>
        </w:r>
      </w:ins>
      <w:ins w:id="229" w:author="Nguyễn Đình Kha" w:date="2024-07-01T20:55:00Z" w16du:dateUtc="2024-07-01T13:55:00Z">
        <w:r w:rsidRPr="00641F10">
          <w:rPr>
            <w:rFonts w:ascii="Times New Roman" w:hAnsi="Times New Roman" w:cs="Times New Roman"/>
            <w:szCs w:val="26"/>
            <w:lang w:val="en-US"/>
            <w:rPrChange w:id="230" w:author="Nguyễn Đình Kha" w:date="2024-07-01T20:56:00Z" w16du:dateUtc="2024-07-01T13:56:00Z">
              <w:rPr>
                <w:rFonts w:ascii="Arial" w:hAnsi="Arial" w:cs="Arial"/>
                <w:color w:val="202124"/>
                <w:sz w:val="48"/>
                <w:szCs w:val="48"/>
                <w:shd w:val="clear" w:color="auto" w:fill="FFFFFF"/>
              </w:rPr>
            </w:rPrChange>
          </w:rPr>
          <w:t>Intrusion Detection System</w:t>
        </w:r>
      </w:ins>
    </w:p>
    <w:p w14:paraId="0A30B01F" w14:textId="28C7F439" w:rsidR="0066505B" w:rsidRDefault="003F0C44" w:rsidP="0066505B">
      <w:pPr>
        <w:jc w:val="center"/>
        <w:rPr>
          <w:rFonts w:ascii="Times New Roman" w:hAnsi="Times New Roman" w:cs="Times New Roman"/>
          <w:szCs w:val="26"/>
          <w:lang w:val="en-US"/>
        </w:rPr>
      </w:pPr>
      <w:ins w:id="231" w:author="Nguyễn Đình Kha" w:date="2024-07-02T06:11:00Z" w16du:dateUtc="2024-07-01T23:11:00Z">
        <w:r>
          <w:rPr>
            <w:rFonts w:ascii="Times New Roman" w:hAnsi="Times New Roman" w:cs="Times New Roman"/>
            <w:szCs w:val="26"/>
            <w:lang w:val="en-US"/>
          </w:rPr>
          <w:t xml:space="preserve">OTP </w:t>
        </w:r>
      </w:ins>
      <w:ins w:id="232" w:author="Nguyễn Đình Kha" w:date="2024-07-02T06:12:00Z" w16du:dateUtc="2024-07-01T23:12:00Z">
        <w:r>
          <w:rPr>
            <w:rFonts w:ascii="Times New Roman" w:hAnsi="Times New Roman" w:cs="Times New Roman"/>
            <w:szCs w:val="26"/>
            <w:lang w:val="en-US"/>
          </w:rPr>
          <w:t>–</w:t>
        </w:r>
        <w:r w:rsidRPr="000F57F9">
          <w:rPr>
            <w:rFonts w:ascii="Times New Roman" w:hAnsi="Times New Roman" w:cs="Times New Roman"/>
            <w:szCs w:val="26"/>
            <w:lang w:val="en-US"/>
          </w:rPr>
          <w:t xml:space="preserve"> </w:t>
        </w:r>
      </w:ins>
      <w:ins w:id="233" w:author="Nguyễn Đình Kha" w:date="2024-07-02T06:11:00Z" w16du:dateUtc="2024-07-01T23:11:00Z">
        <w:r w:rsidRPr="003F0C44">
          <w:rPr>
            <w:rFonts w:ascii="Times New Roman" w:hAnsi="Times New Roman" w:cs="Times New Roman"/>
            <w:szCs w:val="26"/>
            <w:lang w:val="en-US"/>
            <w:rPrChange w:id="234" w:author="Nguyễn Đình Kha" w:date="2024-07-02T06:11:00Z" w16du:dateUtc="2024-07-01T23:11:00Z">
              <w:rPr>
                <w:rFonts w:ascii="Arial" w:hAnsi="Arial" w:cs="Arial"/>
                <w:color w:val="202124"/>
                <w:sz w:val="72"/>
                <w:szCs w:val="72"/>
                <w:shd w:val="clear" w:color="auto" w:fill="FFFFFF"/>
              </w:rPr>
            </w:rPrChange>
          </w:rPr>
          <w:t>One-time password</w:t>
        </w:r>
      </w:ins>
    </w:p>
    <w:p w14:paraId="03F43F47" w14:textId="51EE055F" w:rsidR="0066505B" w:rsidRDefault="0066505B" w:rsidP="0066505B">
      <w:pPr>
        <w:jc w:val="center"/>
        <w:rPr>
          <w:rFonts w:ascii="Times New Roman" w:hAnsi="Times New Roman" w:cs="Times New Roman"/>
          <w:szCs w:val="26"/>
          <w:lang w:val="en-US"/>
        </w:rPr>
      </w:pPr>
      <w:r>
        <w:rPr>
          <w:rFonts w:ascii="Times New Roman" w:hAnsi="Times New Roman" w:cs="Times New Roman"/>
          <w:szCs w:val="26"/>
          <w:lang w:val="en-US"/>
        </w:rPr>
        <w:t xml:space="preserve">PER </w:t>
      </w:r>
      <w:ins w:id="235" w:author="Nguyễn Đình Kha" w:date="2024-07-02T06:12:00Z" w16du:dateUtc="2024-07-01T23:12:00Z">
        <w:r>
          <w:rPr>
            <w:rFonts w:ascii="Times New Roman" w:hAnsi="Times New Roman" w:cs="Times New Roman"/>
            <w:szCs w:val="26"/>
            <w:lang w:val="en-US"/>
          </w:rPr>
          <w:t>–</w:t>
        </w:r>
        <w:r w:rsidRPr="000F57F9">
          <w:rPr>
            <w:rFonts w:ascii="Times New Roman" w:hAnsi="Times New Roman" w:cs="Times New Roman"/>
            <w:szCs w:val="26"/>
            <w:lang w:val="en-US"/>
          </w:rPr>
          <w:t xml:space="preserve"> </w:t>
        </w:r>
      </w:ins>
      <w:r w:rsidRPr="0066505B">
        <w:rPr>
          <w:rFonts w:ascii="Times New Roman" w:hAnsi="Times New Roman" w:cs="Times New Roman"/>
          <w:szCs w:val="26"/>
        </w:rPr>
        <w:t>Prioritized Experience Replay</w:t>
      </w:r>
    </w:p>
    <w:p w14:paraId="6D5B77F3" w14:textId="65516555" w:rsidR="008E639F" w:rsidRPr="008E639F" w:rsidRDefault="008E639F" w:rsidP="0066505B">
      <w:pPr>
        <w:jc w:val="center"/>
        <w:rPr>
          <w:rFonts w:ascii="Times New Roman" w:hAnsi="Times New Roman" w:cs="Times New Roman"/>
          <w:szCs w:val="26"/>
          <w:lang w:val="en-US"/>
        </w:rPr>
      </w:pPr>
      <w:r>
        <w:rPr>
          <w:rFonts w:ascii="Times New Roman" w:hAnsi="Times New Roman" w:cs="Times New Roman"/>
          <w:szCs w:val="26"/>
          <w:lang w:val="en-US"/>
        </w:rPr>
        <w:t xml:space="preserve">MSE </w:t>
      </w:r>
      <w:ins w:id="236" w:author="Nguyễn Đình Kha" w:date="2024-07-02T06:12:00Z" w16du:dateUtc="2024-07-01T23:12:00Z">
        <w:r>
          <w:rPr>
            <w:rFonts w:ascii="Times New Roman" w:hAnsi="Times New Roman" w:cs="Times New Roman"/>
            <w:szCs w:val="26"/>
            <w:lang w:val="en-US"/>
          </w:rPr>
          <w:t>–</w:t>
        </w:r>
        <w:r w:rsidRPr="000F57F9">
          <w:rPr>
            <w:rFonts w:ascii="Times New Roman" w:hAnsi="Times New Roman" w:cs="Times New Roman"/>
            <w:szCs w:val="26"/>
            <w:lang w:val="en-US"/>
          </w:rPr>
          <w:t xml:space="preserve"> </w:t>
        </w:r>
      </w:ins>
      <w:r w:rsidRPr="008E639F">
        <w:rPr>
          <w:rFonts w:ascii="Times New Roman" w:hAnsi="Times New Roman" w:cs="Times New Roman"/>
          <w:szCs w:val="26"/>
          <w:lang w:val="en-US"/>
        </w:rPr>
        <w:t>Mean Squared Error</w:t>
      </w:r>
    </w:p>
    <w:p w14:paraId="5D134F41" w14:textId="6769E81F" w:rsidR="0066505B" w:rsidRDefault="0066505B" w:rsidP="0066505B">
      <w:pPr>
        <w:jc w:val="center"/>
        <w:rPr>
          <w:rFonts w:ascii="Times New Roman" w:hAnsi="Times New Roman" w:cs="Times New Roman"/>
          <w:szCs w:val="26"/>
          <w:lang w:val="en-US"/>
          <w:rPrChange w:id="237" w:author="Nguyễn Đình Kha" w:date="2024-07-01T20:54:00Z" w16du:dateUtc="2024-07-01T13:54:00Z">
            <w:rPr>
              <w:rFonts w:cstheme="majorHAnsi"/>
              <w:b/>
              <w:sz w:val="28"/>
              <w:szCs w:val="26"/>
            </w:rPr>
          </w:rPrChange>
        </w:rPr>
        <w:sectPr w:rsidR="0066505B" w:rsidSect="00745672">
          <w:pgSz w:w="11906" w:h="16838"/>
          <w:pgMar w:top="1701" w:right="1134" w:bottom="1985" w:left="1985" w:header="708" w:footer="708" w:gutter="0"/>
          <w:cols w:space="708"/>
          <w:docGrid w:linePitch="360"/>
        </w:sectPr>
      </w:pPr>
    </w:p>
    <w:p w14:paraId="48D44A61" w14:textId="77777777" w:rsidR="00C05CE5" w:rsidRPr="00B14348" w:rsidRDefault="00C05CE5" w:rsidP="008E639F">
      <w:pPr>
        <w:pStyle w:val="Title"/>
        <w:spacing w:line="360" w:lineRule="auto"/>
        <w:rPr>
          <w:rFonts w:ascii="Times New Roman" w:eastAsia="Times New Roman" w:hAnsi="Times New Roman" w:cs="Times New Roman"/>
          <w:szCs w:val="28"/>
        </w:rPr>
      </w:pPr>
      <w:r w:rsidRPr="00B14348">
        <w:rPr>
          <w:rFonts w:ascii="Times New Roman" w:eastAsia="Times New Roman" w:hAnsi="Times New Roman" w:cs="Times New Roman"/>
          <w:szCs w:val="28"/>
        </w:rPr>
        <w:lastRenderedPageBreak/>
        <w:t>TÓM TẮT KHÓA LUẬN</w:t>
      </w:r>
    </w:p>
    <w:p w14:paraId="7F1CC171" w14:textId="2B5A29CC" w:rsidR="0028570F" w:rsidRPr="00B14348" w:rsidRDefault="0028570F" w:rsidP="008E639F">
      <w:pPr>
        <w:jc w:val="both"/>
        <w:rPr>
          <w:ins w:id="238" w:author="Nguyễn Đình Kha" w:date="2024-07-01T14:46:00Z" w16du:dateUtc="2024-07-01T07:46:00Z"/>
          <w:rFonts w:ascii="Times New Roman" w:hAnsi="Times New Roman" w:cs="Times New Roman"/>
          <w:szCs w:val="26"/>
          <w:lang w:val="en-US"/>
        </w:rPr>
      </w:pPr>
      <w:ins w:id="239" w:author="Nguyễn Đình Kha" w:date="2024-07-01T14:46:00Z" w16du:dateUtc="2024-07-01T07:46:00Z">
        <w:r w:rsidRPr="00B14348">
          <w:rPr>
            <w:rFonts w:ascii="Times New Roman" w:hAnsi="Times New Roman" w:cs="Times New Roman"/>
            <w:szCs w:val="26"/>
            <w:lang w:val="en-US"/>
          </w:rPr>
          <w:t xml:space="preserve">Luận văn tốt nghiệp của tôi trình bày một nghiên cứu toàn diện về phát triển và đánh giá hệ thống honeypot thích ứng sử dụng Học Tăng cường (Reinforcement Learning - RL) và phương pháp DEEP-Dig để phát hiện các cuộc tấn công web tiên tiến. Mục tiêu chính của nghiên cứu này là tạo ra một hệ thống thông minh có thể học hỏi và thích ứng động với các mẫu tấn công khác nhau, nâng cao hiệu quả trong việc xác định và giảm thiểu các mối đe dọa mạng tinh vi. Nghiên cứu bắt đầu với cái nhìn tổng quan về an ninh mạng và tầm quan trọng của các ứng dụng web, nhấn mạnh nhu cầu ngày càng tăng về các biện pháp an ninh tiên tiến như honeypot. Bài luận xem xét các nghiên cứu hiện có về honeypot, RL trong an ninh mạng, và các kỹ thuật phân tích pháp </w:t>
        </w:r>
      </w:ins>
      <w:ins w:id="240" w:author="Nguyễn Đình Kha" w:date="2024-07-02T20:47:00Z" w16du:dateUtc="2024-07-02T13:47:00Z">
        <w:r w:rsidR="00862841">
          <w:rPr>
            <w:rFonts w:ascii="Times New Roman" w:hAnsi="Times New Roman" w:cs="Times New Roman"/>
            <w:szCs w:val="26"/>
            <w:lang w:val="en-US"/>
          </w:rPr>
          <w:t>chứng</w:t>
        </w:r>
      </w:ins>
      <w:ins w:id="241" w:author="Nguyễn Đình Kha" w:date="2024-07-01T14:46:00Z" w16du:dateUtc="2024-07-01T07:46:00Z">
        <w:r w:rsidRPr="00B14348">
          <w:rPr>
            <w:rFonts w:ascii="Times New Roman" w:hAnsi="Times New Roman" w:cs="Times New Roman"/>
            <w:szCs w:val="26"/>
            <w:lang w:val="en-US"/>
          </w:rPr>
          <w:t xml:space="preserve">, xác định các khoảng trống trong các phương pháp hiện tại. Trọng tâm của luận văn nằm ở khâu thiết kế và triển khai hệ thống honeypot thích ứng với các thành phần chính như DQN </w:t>
        </w:r>
      </w:ins>
      <w:ins w:id="242" w:author="Nguyễn Đình Kha" w:date="2024-07-02T21:10:00Z" w16du:dateUtc="2024-07-02T14:10:00Z">
        <w:r w:rsidR="0038111F">
          <w:rPr>
            <w:rFonts w:ascii="Times New Roman" w:hAnsi="Times New Roman" w:cs="Times New Roman"/>
            <w:szCs w:val="26"/>
            <w:lang w:val="en-US"/>
          </w:rPr>
          <w:t>A</w:t>
        </w:r>
      </w:ins>
      <w:ins w:id="243" w:author="Nguyễn Đình Kha" w:date="2024-07-01T14:46:00Z" w16du:dateUtc="2024-07-01T07:46:00Z">
        <w:r w:rsidRPr="00B14348">
          <w:rPr>
            <w:rFonts w:ascii="Times New Roman" w:hAnsi="Times New Roman" w:cs="Times New Roman"/>
            <w:szCs w:val="26"/>
            <w:lang w:val="en-US"/>
          </w:rPr>
          <w:t xml:space="preserve">gent chịu trách nhiệm phát hiện và phản ứng với các cuộc tấn công web, Experience Replay Buffer dùng để lưu trữ kinh nghiệm, và phân tích pháp </w:t>
        </w:r>
      </w:ins>
      <w:ins w:id="244" w:author="Nguyễn Đình Kha" w:date="2024-07-02T20:47:00Z" w16du:dateUtc="2024-07-02T13:47:00Z">
        <w:r w:rsidR="00862841">
          <w:rPr>
            <w:rFonts w:ascii="Times New Roman" w:hAnsi="Times New Roman" w:cs="Times New Roman"/>
            <w:szCs w:val="26"/>
            <w:lang w:val="en-US"/>
          </w:rPr>
          <w:t>chứng</w:t>
        </w:r>
      </w:ins>
      <w:ins w:id="245" w:author="Nguyễn Đình Kha" w:date="2024-07-01T14:46:00Z" w16du:dateUtc="2024-07-01T07:46:00Z">
        <w:r w:rsidRPr="00B14348">
          <w:rPr>
            <w:rFonts w:ascii="Times New Roman" w:hAnsi="Times New Roman" w:cs="Times New Roman"/>
            <w:szCs w:val="26"/>
            <w:lang w:val="en-US"/>
          </w:rPr>
          <w:t xml:space="preserve"> với DEEP-Dig để khám phá các chiến lược tấn công. Hệ thống được đánh giá trong các kịch bản tấn công khác nhau như SQL injection, XSS, và CSRF, với các chỉ số đánh giá bao gồm độ chính xác, thời gian phản hồi, và khả năng thích ứng. Kết quả cho thấy hệ thống honeypot thích ứng có độ chính xác tương đối trung bình và thời gian phản hồi nhanh, chứng tỏ hiệu quả trong phát hiện và giảm thiểu các mối đe dọa, đồng thời cung cấp các thông tin pháp </w:t>
        </w:r>
      </w:ins>
      <w:ins w:id="246" w:author="Nguyễn Đình Kha" w:date="2024-07-02T20:47:00Z" w16du:dateUtc="2024-07-02T13:47:00Z">
        <w:r w:rsidR="00862841">
          <w:rPr>
            <w:rFonts w:ascii="Times New Roman" w:hAnsi="Times New Roman" w:cs="Times New Roman"/>
            <w:szCs w:val="26"/>
            <w:lang w:val="en-US"/>
          </w:rPr>
          <w:t xml:space="preserve">chứng </w:t>
        </w:r>
      </w:ins>
      <w:ins w:id="247" w:author="Nguyễn Đình Kha" w:date="2024-07-01T14:46:00Z" w16du:dateUtc="2024-07-01T07:46:00Z">
        <w:r w:rsidRPr="00B14348">
          <w:rPr>
            <w:rFonts w:ascii="Times New Roman" w:hAnsi="Times New Roman" w:cs="Times New Roman"/>
            <w:szCs w:val="26"/>
            <w:lang w:val="en-US"/>
          </w:rPr>
          <w:t>có giá trị để cải thiện các biện pháp an ninh tổng thể.</w:t>
        </w:r>
      </w:ins>
    </w:p>
    <w:p w14:paraId="133635F2" w14:textId="77777777" w:rsidR="00C05CE5" w:rsidRPr="00B14348" w:rsidRDefault="00C05CE5" w:rsidP="00BE161C">
      <w:pPr>
        <w:spacing w:after="0"/>
        <w:rPr>
          <w:rFonts w:ascii="Times New Roman" w:eastAsia="Times New Roman" w:hAnsi="Times New Roman" w:cs="Times New Roman"/>
          <w:b/>
          <w:szCs w:val="26"/>
        </w:rPr>
      </w:pPr>
    </w:p>
    <w:p w14:paraId="21C03C10" w14:textId="77777777" w:rsidR="00C05CE5" w:rsidRPr="00B14348" w:rsidRDefault="00C05CE5" w:rsidP="00C05CE5">
      <w:pPr>
        <w:spacing w:after="0"/>
        <w:jc w:val="center"/>
        <w:rPr>
          <w:rFonts w:ascii="Times New Roman" w:eastAsia="Times New Roman" w:hAnsi="Times New Roman" w:cs="Times New Roman"/>
          <w:b/>
          <w:szCs w:val="26"/>
        </w:rPr>
      </w:pPr>
    </w:p>
    <w:p w14:paraId="66CCFFA9" w14:textId="77777777" w:rsidR="00C05CE5" w:rsidRPr="00B14348" w:rsidRDefault="00C05CE5" w:rsidP="00C05CE5">
      <w:pPr>
        <w:spacing w:after="0"/>
        <w:jc w:val="center"/>
        <w:rPr>
          <w:rFonts w:ascii="Times New Roman" w:eastAsia="Times New Roman" w:hAnsi="Times New Roman" w:cs="Times New Roman"/>
          <w:b/>
          <w:szCs w:val="26"/>
        </w:rPr>
      </w:pPr>
    </w:p>
    <w:p w14:paraId="0E55AD95" w14:textId="1FD8BB8D" w:rsidR="009105EF" w:rsidRPr="0038111F" w:rsidRDefault="00C05CE5">
      <w:pPr>
        <w:pStyle w:val="Heading1"/>
        <w:numPr>
          <w:ilvl w:val="0"/>
          <w:numId w:val="72"/>
        </w:numPr>
        <w:jc w:val="center"/>
        <w:rPr>
          <w:ins w:id="248" w:author="Nguyễn Đình Kha" w:date="2024-07-01T13:48:00Z" w16du:dateUtc="2024-07-01T06:48:00Z"/>
          <w:szCs w:val="28"/>
        </w:rPr>
        <w:pPrChange w:id="249" w:author="Nguyễn Đình Kha" w:date="2024-07-02T21:12:00Z" w16du:dateUtc="2024-07-02T14:12:00Z">
          <w:pPr>
            <w:pStyle w:val="Title"/>
            <w:tabs>
              <w:tab w:val="center" w:pos="4393"/>
              <w:tab w:val="left" w:pos="6300"/>
            </w:tabs>
            <w:jc w:val="left"/>
          </w:pPr>
        </w:pPrChange>
      </w:pPr>
      <w:r w:rsidRPr="0038111F">
        <w:rPr>
          <w:sz w:val="26"/>
          <w:szCs w:val="26"/>
        </w:rPr>
        <w:br w:type="page"/>
      </w:r>
      <w:del w:id="250" w:author="Nguyễn Đình Kha" w:date="2024-07-02T21:12:00Z" w16du:dateUtc="2024-07-02T14:12:00Z">
        <w:r w:rsidR="00A75388" w:rsidRPr="0038111F" w:rsidDel="0038111F">
          <w:rPr>
            <w:szCs w:val="28"/>
          </w:rPr>
          <w:lastRenderedPageBreak/>
          <w:delText xml:space="preserve"> </w:delText>
        </w:r>
      </w:del>
      <w:bookmarkStart w:id="251" w:name="_Toc171974841"/>
      <w:ins w:id="252" w:author="Nguyễn Đình Kha" w:date="2024-07-01T13:23:00Z" w16du:dateUtc="2024-07-01T06:23:00Z">
        <w:r w:rsidR="00673B48" w:rsidRPr="0038111F">
          <w:rPr>
            <w:szCs w:val="28"/>
          </w:rPr>
          <w:t>MỞ ĐẦU</w:t>
        </w:r>
      </w:ins>
      <w:bookmarkEnd w:id="251"/>
      <w:del w:id="253" w:author="Nguyễn Đình Kha" w:date="2024-07-01T13:23:00Z" w16du:dateUtc="2024-07-01T06:23:00Z">
        <w:r w:rsidR="0005475D" w:rsidRPr="0038111F" w:rsidDel="00673B48">
          <w:rPr>
            <w:szCs w:val="28"/>
          </w:rPr>
          <w:delText>TÊN CHƯ</w:delText>
        </w:r>
      </w:del>
      <w:del w:id="254" w:author="Nguyễn Đình Kha" w:date="2024-07-01T13:22:00Z" w16du:dateUtc="2024-07-01T06:22:00Z">
        <w:r w:rsidR="0005475D" w:rsidRPr="0038111F" w:rsidDel="00673B48">
          <w:rPr>
            <w:szCs w:val="28"/>
          </w:rPr>
          <w:delText>ƠNG 1</w:delText>
        </w:r>
      </w:del>
      <w:ins w:id="255" w:author="Nguyễn Đình Kha" w:date="2024-07-01T13:48:00Z" w16du:dateUtc="2024-07-01T06:48:00Z">
        <w:r w:rsidR="009105EF" w:rsidRPr="0038111F">
          <w:rPr>
            <w:szCs w:val="28"/>
          </w:rPr>
          <w:tab/>
        </w:r>
      </w:ins>
    </w:p>
    <w:p w14:paraId="321B9D91" w14:textId="05E40633" w:rsidR="009105EF" w:rsidRPr="00B14348" w:rsidDel="009105EF" w:rsidRDefault="009105EF">
      <w:pPr>
        <w:pStyle w:val="Heading2"/>
        <w:numPr>
          <w:ilvl w:val="1"/>
          <w:numId w:val="72"/>
        </w:numPr>
        <w:ind w:left="567" w:hanging="567"/>
        <w:rPr>
          <w:del w:id="256" w:author="Nguyễn Đình Kha" w:date="2024-07-01T13:48:00Z" w16du:dateUtc="2024-07-01T06:48:00Z"/>
          <w:rFonts w:ascii="Times New Roman" w:eastAsia="Times New Roman" w:hAnsi="Times New Roman" w:cs="Times New Roman"/>
          <w:lang w:val="en-US"/>
          <w:rPrChange w:id="257" w:author="Nguyễn Đình Kha" w:date="2024-07-02T11:11:00Z" w16du:dateUtc="2024-07-02T04:11:00Z">
            <w:rPr>
              <w:del w:id="258" w:author="Nguyễn Đình Kha" w:date="2024-07-01T13:48:00Z" w16du:dateUtc="2024-07-01T06:48:00Z"/>
            </w:rPr>
          </w:rPrChange>
        </w:rPr>
        <w:pPrChange w:id="259" w:author="Nguyễn Đình Kha" w:date="2024-07-01T13:49:00Z" w16du:dateUtc="2024-07-01T06:49:00Z">
          <w:pPr>
            <w:pStyle w:val="Title"/>
          </w:pPr>
        </w:pPrChange>
      </w:pPr>
      <w:bookmarkStart w:id="260" w:name="_Toc170742002"/>
      <w:bookmarkStart w:id="261" w:name="_Toc170794057"/>
      <w:bookmarkStart w:id="262" w:name="_Toc170845996"/>
      <w:bookmarkStart w:id="263" w:name="_Toc170846465"/>
      <w:bookmarkStart w:id="264" w:name="_Toc170847106"/>
      <w:bookmarkStart w:id="265" w:name="_Toc170847197"/>
      <w:bookmarkStart w:id="266" w:name="_Toc170847290"/>
      <w:bookmarkStart w:id="267" w:name="_Toc170847810"/>
      <w:bookmarkStart w:id="268" w:name="_Toc170847900"/>
      <w:bookmarkStart w:id="269" w:name="_Toc170847989"/>
      <w:bookmarkStart w:id="270" w:name="_Toc171150142"/>
      <w:bookmarkStart w:id="271" w:name="_Toc171974842"/>
      <w:bookmarkEnd w:id="260"/>
      <w:bookmarkEnd w:id="261"/>
      <w:bookmarkEnd w:id="262"/>
      <w:bookmarkEnd w:id="263"/>
      <w:bookmarkEnd w:id="264"/>
      <w:bookmarkEnd w:id="265"/>
      <w:bookmarkEnd w:id="266"/>
      <w:bookmarkEnd w:id="267"/>
      <w:bookmarkEnd w:id="268"/>
      <w:bookmarkEnd w:id="269"/>
      <w:bookmarkEnd w:id="270"/>
      <w:bookmarkEnd w:id="271"/>
    </w:p>
    <w:p w14:paraId="7703CF7C" w14:textId="593CD356" w:rsidR="00C05CE5" w:rsidRPr="00B14348" w:rsidRDefault="00673B48">
      <w:pPr>
        <w:pStyle w:val="Heading2"/>
        <w:numPr>
          <w:ilvl w:val="1"/>
          <w:numId w:val="72"/>
        </w:numPr>
        <w:ind w:left="567" w:hanging="567"/>
        <w:rPr>
          <w:rFonts w:ascii="Times New Roman" w:eastAsia="Times New Roman" w:hAnsi="Times New Roman" w:cs="Times New Roman"/>
          <w:lang w:val="en-US"/>
          <w:rPrChange w:id="272" w:author="Nguyễn Đình Kha" w:date="2024-07-02T11:11:00Z" w16du:dateUtc="2024-07-02T04:11:00Z">
            <w:rPr>
              <w:lang w:val="en-US"/>
            </w:rPr>
          </w:rPrChange>
        </w:rPr>
        <w:pPrChange w:id="273" w:author="Nguyễn Đình Kha" w:date="2024-07-01T13:49:00Z" w16du:dateUtc="2024-07-01T06:49:00Z">
          <w:pPr>
            <w:pStyle w:val="Heading2"/>
          </w:pPr>
        </w:pPrChange>
      </w:pPr>
      <w:bookmarkStart w:id="274" w:name="_Toc171974843"/>
      <w:ins w:id="275" w:author="Nguyễn Đình Kha" w:date="2024-07-01T13:23:00Z" w16du:dateUtc="2024-07-01T06:23:00Z">
        <w:r w:rsidRPr="00B14348">
          <w:rPr>
            <w:rFonts w:ascii="Times New Roman" w:eastAsia="Times New Roman" w:hAnsi="Times New Roman" w:cs="Times New Roman"/>
            <w:lang w:val="en-US"/>
            <w:rPrChange w:id="276" w:author="Nguyễn Đình Kha" w:date="2024-07-02T11:11:00Z" w16du:dateUtc="2024-07-02T04:11:00Z">
              <w:rPr>
                <w:lang w:val="en-US"/>
              </w:rPr>
            </w:rPrChange>
          </w:rPr>
          <w:t xml:space="preserve">Giới thiệu về </w:t>
        </w:r>
      </w:ins>
      <w:ins w:id="277" w:author="Nguyễn Đình Kha" w:date="2024-07-02T21:12:00Z" w16du:dateUtc="2024-07-02T14:12:00Z">
        <w:r w:rsidR="0038111F">
          <w:rPr>
            <w:rFonts w:ascii="Times New Roman" w:eastAsia="Times New Roman" w:hAnsi="Times New Roman" w:cs="Times New Roman"/>
            <w:lang w:val="en-US"/>
          </w:rPr>
          <w:t>a</w:t>
        </w:r>
      </w:ins>
      <w:ins w:id="278" w:author="Nguyễn Đình Kha" w:date="2024-07-01T13:23:00Z" w16du:dateUtc="2024-07-01T06:23:00Z">
        <w:r w:rsidRPr="00B14348">
          <w:rPr>
            <w:rFonts w:ascii="Times New Roman" w:eastAsia="Times New Roman" w:hAnsi="Times New Roman" w:cs="Times New Roman"/>
            <w:lang w:val="en-US"/>
            <w:rPrChange w:id="279" w:author="Nguyễn Đình Kha" w:date="2024-07-02T11:11:00Z" w16du:dateUtc="2024-07-02T04:11:00Z">
              <w:rPr>
                <w:lang w:val="en-US"/>
              </w:rPr>
            </w:rPrChange>
          </w:rPr>
          <w:t>n ninh mạng và mô phỏng web</w:t>
        </w:r>
        <w:bookmarkEnd w:id="274"/>
        <w:r w:rsidRPr="00B14348">
          <w:rPr>
            <w:rFonts w:ascii="Times New Roman" w:eastAsia="Times New Roman" w:hAnsi="Times New Roman" w:cs="Times New Roman"/>
            <w:lang w:val="en-US"/>
            <w:rPrChange w:id="280" w:author="Nguyễn Đình Kha" w:date="2024-07-02T11:11:00Z" w16du:dateUtc="2024-07-02T04:11:00Z">
              <w:rPr>
                <w:lang w:val="en-US"/>
              </w:rPr>
            </w:rPrChange>
          </w:rPr>
          <w:t xml:space="preserve"> </w:t>
        </w:r>
      </w:ins>
      <w:del w:id="281" w:author="Nguyễn Đình Kha" w:date="2024-07-01T13:23:00Z" w16du:dateUtc="2024-07-01T06:23:00Z">
        <w:r w:rsidR="00BE161C" w:rsidRPr="00B14348" w:rsidDel="00673B48">
          <w:rPr>
            <w:rFonts w:ascii="Times New Roman" w:eastAsia="Times New Roman" w:hAnsi="Times New Roman" w:cs="Times New Roman"/>
            <w:lang w:val="en-US"/>
            <w:rPrChange w:id="282" w:author="Nguyễn Đình Kha" w:date="2024-07-02T11:11:00Z" w16du:dateUtc="2024-07-02T04:11:00Z">
              <w:rPr>
                <w:lang w:val="en-US"/>
              </w:rPr>
            </w:rPrChange>
          </w:rPr>
          <w:delText>Chủ đề cấp độ 2</w:delText>
        </w:r>
      </w:del>
    </w:p>
    <w:p w14:paraId="4CAFEFEA" w14:textId="77777777" w:rsidR="00673B48" w:rsidRPr="00B14348" w:rsidRDefault="00673B48" w:rsidP="00673B48">
      <w:pPr>
        <w:jc w:val="both"/>
        <w:rPr>
          <w:ins w:id="283" w:author="Nguyễn Đình Kha" w:date="2024-07-01T13:23:00Z" w16du:dateUtc="2024-07-01T06:23:00Z"/>
          <w:rFonts w:ascii="Times New Roman" w:hAnsi="Times New Roman" w:cs="Times New Roman"/>
          <w:szCs w:val="26"/>
          <w:lang w:val="en-US"/>
        </w:rPr>
      </w:pPr>
      <w:ins w:id="284" w:author="Nguyễn Đình Kha" w:date="2024-07-01T13:23:00Z" w16du:dateUtc="2024-07-01T06:23:00Z">
        <w:r w:rsidRPr="00B14348">
          <w:rPr>
            <w:rFonts w:ascii="Times New Roman" w:hAnsi="Times New Roman" w:cs="Times New Roman"/>
            <w:szCs w:val="26"/>
            <w:lang w:val="en-US"/>
          </w:rPr>
          <w:t>Trong bối cảnh kĩ thuật số hiện đại, an ninh mạng đã nổi lên như một mối quan tâm hàng đầu. Sự tiến bộ không ngừng nghỉ của công nghệ đã làm tăng nhanh chóng khối lượng và độ phức tạp của các mối đe dọa mạng. Trước đây, an ninh mạng chủ yếu tập trung vào việc bảo vệ chống lại phần mềm độc hại cơ bản và những truy cập trái phép. Tuy nhiên, bối cạnh mối đe dọa hiện đại được đặc trưng bởi các cuộc tấn công tinh vi sử dụng các kỹ thuật tiên tiến để khai thác lỗ hổng trong hệ thống và ứng dụng.</w:t>
        </w:r>
      </w:ins>
    </w:p>
    <w:p w14:paraId="1493C139" w14:textId="77777777" w:rsidR="00673B48" w:rsidRPr="00B14348" w:rsidRDefault="00673B48" w:rsidP="00673B48">
      <w:pPr>
        <w:jc w:val="both"/>
        <w:rPr>
          <w:ins w:id="285" w:author="Nguyễn Đình Kha" w:date="2024-07-01T13:23:00Z" w16du:dateUtc="2024-07-01T06:23:00Z"/>
          <w:rFonts w:ascii="Times New Roman" w:hAnsi="Times New Roman" w:cs="Times New Roman"/>
          <w:szCs w:val="26"/>
          <w:lang w:val="en-US"/>
        </w:rPr>
      </w:pPr>
      <w:ins w:id="286" w:author="Nguyễn Đình Kha" w:date="2024-07-01T13:23:00Z" w16du:dateUtc="2024-07-01T06:23:00Z">
        <w:r w:rsidRPr="00B14348">
          <w:rPr>
            <w:rFonts w:ascii="Times New Roman" w:hAnsi="Times New Roman" w:cs="Times New Roman"/>
            <w:szCs w:val="26"/>
            <w:lang w:val="en-US"/>
          </w:rPr>
          <w:t>An ninh mạng bao gồm một loạt các biện pháp nhằm bảo vệ mạng, thiết bị, chương trình và dữ liệu khỏi các cuộc tấn công, hư hỏng hoặc truy cập trái phép. Tầm quan trọng của nó không thể bị đánh giá thấp được, với những hậu quả tiềm tang và các mối đe dọa an ninh quốc gia. Khi các tổ chức ngày càng dựa vào cơ sở hạ tầng kỹ thuật số, nhu cầu về các biện pháp an ninh mạng mạnh mẽ chưa bao giờ lớn hơn.</w:t>
        </w:r>
      </w:ins>
    </w:p>
    <w:p w14:paraId="683BCD6B" w14:textId="693552D2" w:rsidR="00126A4E" w:rsidRPr="00B14348" w:rsidDel="00673B48" w:rsidRDefault="00126A4E">
      <w:pPr>
        <w:pStyle w:val="Heading3"/>
        <w:ind w:left="1078" w:hanging="851"/>
        <w:rPr>
          <w:del w:id="287" w:author="Nguyễn Đình Kha" w:date="2024-07-01T13:23:00Z" w16du:dateUtc="2024-07-01T06:23:00Z"/>
          <w:rFonts w:ascii="Times New Roman" w:eastAsia="Times New Roman" w:hAnsi="Times New Roman" w:cs="Times New Roman"/>
          <w:szCs w:val="26"/>
          <w:lang w:val="en-US"/>
          <w:rPrChange w:id="288" w:author="Nguyễn Đình Kha" w:date="2024-07-02T11:11:00Z" w16du:dateUtc="2024-07-02T04:11:00Z">
            <w:rPr>
              <w:del w:id="289" w:author="Nguyễn Đình Kha" w:date="2024-07-01T13:23:00Z" w16du:dateUtc="2024-07-01T06:23:00Z"/>
              <w:lang w:val="en-US"/>
            </w:rPr>
          </w:rPrChange>
        </w:rPr>
        <w:pPrChange w:id="290" w:author="Nguyễn Đình Kha" w:date="2024-07-01T13:32:00Z" w16du:dateUtc="2024-07-01T06:32:00Z">
          <w:pPr/>
        </w:pPrChange>
      </w:pPr>
      <w:del w:id="291" w:author="Nguyễn Đình Kha" w:date="2024-07-01T13:23:00Z" w16du:dateUtc="2024-07-01T06:23:00Z">
        <w:r w:rsidRPr="00B14348" w:rsidDel="00673B48">
          <w:rPr>
            <w:rFonts w:ascii="Times New Roman" w:eastAsia="Times New Roman" w:hAnsi="Times New Roman" w:cs="Times New Roman"/>
            <w:szCs w:val="26"/>
            <w:lang w:val="en-US"/>
            <w:rPrChange w:id="292" w:author="Nguyễn Đình Kha" w:date="2024-07-02T11:11:00Z" w16du:dateUtc="2024-07-02T04:11:00Z">
              <w:rPr>
                <w:lang w:val="en-US"/>
              </w:rPr>
            </w:rPrChange>
          </w:rPr>
          <w:delText>Nội dung …………………</w:delText>
        </w:r>
        <w:bookmarkStart w:id="293" w:name="_Toc170742004"/>
        <w:bookmarkStart w:id="294" w:name="_Toc170794059"/>
        <w:bookmarkStart w:id="295" w:name="_Toc170845998"/>
        <w:bookmarkStart w:id="296" w:name="_Toc170846467"/>
        <w:bookmarkStart w:id="297" w:name="_Toc170847108"/>
        <w:bookmarkStart w:id="298" w:name="_Toc170847199"/>
        <w:bookmarkStart w:id="299" w:name="_Toc170847292"/>
        <w:bookmarkStart w:id="300" w:name="_Toc170847812"/>
        <w:bookmarkStart w:id="301" w:name="_Toc170847902"/>
        <w:bookmarkStart w:id="302" w:name="_Toc170847991"/>
        <w:bookmarkStart w:id="303" w:name="_Toc171150144"/>
        <w:bookmarkStart w:id="304" w:name="_Toc171974844"/>
        <w:bookmarkEnd w:id="293"/>
        <w:bookmarkEnd w:id="294"/>
        <w:bookmarkEnd w:id="295"/>
        <w:bookmarkEnd w:id="296"/>
        <w:bookmarkEnd w:id="297"/>
        <w:bookmarkEnd w:id="298"/>
        <w:bookmarkEnd w:id="299"/>
        <w:bookmarkEnd w:id="300"/>
        <w:bookmarkEnd w:id="301"/>
        <w:bookmarkEnd w:id="302"/>
        <w:bookmarkEnd w:id="303"/>
        <w:bookmarkEnd w:id="304"/>
      </w:del>
    </w:p>
    <w:p w14:paraId="594467FF" w14:textId="021076F3" w:rsidR="00126A4E" w:rsidRPr="00B14348" w:rsidDel="00673B48" w:rsidRDefault="00126A4E">
      <w:pPr>
        <w:pStyle w:val="Heading3"/>
        <w:ind w:left="1078" w:hanging="851"/>
        <w:rPr>
          <w:del w:id="305" w:author="Nguyễn Đình Kha" w:date="2024-07-01T13:23:00Z" w16du:dateUtc="2024-07-01T06:23:00Z"/>
          <w:rFonts w:ascii="Times New Roman" w:eastAsia="Times New Roman" w:hAnsi="Times New Roman" w:cs="Times New Roman"/>
          <w:szCs w:val="26"/>
          <w:lang w:val="en-US"/>
          <w:rPrChange w:id="306" w:author="Nguyễn Đình Kha" w:date="2024-07-02T11:11:00Z" w16du:dateUtc="2024-07-02T04:11:00Z">
            <w:rPr>
              <w:del w:id="307" w:author="Nguyễn Đình Kha" w:date="2024-07-01T13:23:00Z" w16du:dateUtc="2024-07-01T06:23:00Z"/>
              <w:lang w:val="en-US"/>
            </w:rPr>
          </w:rPrChange>
        </w:rPr>
        <w:pPrChange w:id="308" w:author="Nguyễn Đình Kha" w:date="2024-07-01T13:32:00Z" w16du:dateUtc="2024-07-01T06:32:00Z">
          <w:pPr/>
        </w:pPrChange>
      </w:pPr>
      <w:del w:id="309" w:author="Nguyễn Đình Kha" w:date="2024-07-01T13:23:00Z" w16du:dateUtc="2024-07-01T06:23:00Z">
        <w:r w:rsidRPr="00B14348" w:rsidDel="00673B48">
          <w:rPr>
            <w:rFonts w:ascii="Times New Roman" w:eastAsia="Times New Roman" w:hAnsi="Times New Roman" w:cs="Times New Roman"/>
            <w:szCs w:val="26"/>
            <w:lang w:val="en-US"/>
            <w:rPrChange w:id="310" w:author="Nguyễn Đình Kha" w:date="2024-07-02T11:11:00Z" w16du:dateUtc="2024-07-02T04:11:00Z">
              <w:rPr>
                <w:lang w:val="en-US"/>
              </w:rPr>
            </w:rPrChange>
          </w:rPr>
          <w:delText>Nội dung………………….</w:delText>
        </w:r>
        <w:bookmarkStart w:id="311" w:name="_Toc170742005"/>
        <w:bookmarkStart w:id="312" w:name="_Toc170794060"/>
        <w:bookmarkStart w:id="313" w:name="_Toc170845999"/>
        <w:bookmarkStart w:id="314" w:name="_Toc170846468"/>
        <w:bookmarkStart w:id="315" w:name="_Toc170847109"/>
        <w:bookmarkStart w:id="316" w:name="_Toc170847200"/>
        <w:bookmarkStart w:id="317" w:name="_Toc170847293"/>
        <w:bookmarkStart w:id="318" w:name="_Toc170847813"/>
        <w:bookmarkStart w:id="319" w:name="_Toc170847903"/>
        <w:bookmarkStart w:id="320" w:name="_Toc170847992"/>
        <w:bookmarkStart w:id="321" w:name="_Toc171150145"/>
        <w:bookmarkStart w:id="322" w:name="_Toc171974845"/>
        <w:bookmarkEnd w:id="311"/>
        <w:bookmarkEnd w:id="312"/>
        <w:bookmarkEnd w:id="313"/>
        <w:bookmarkEnd w:id="314"/>
        <w:bookmarkEnd w:id="315"/>
        <w:bookmarkEnd w:id="316"/>
        <w:bookmarkEnd w:id="317"/>
        <w:bookmarkEnd w:id="318"/>
        <w:bookmarkEnd w:id="319"/>
        <w:bookmarkEnd w:id="320"/>
        <w:bookmarkEnd w:id="321"/>
        <w:bookmarkEnd w:id="322"/>
      </w:del>
    </w:p>
    <w:p w14:paraId="30569195" w14:textId="0F0FDA67" w:rsidR="00C05CE5" w:rsidRPr="00B14348" w:rsidRDefault="00673B48">
      <w:pPr>
        <w:pStyle w:val="Heading3"/>
        <w:numPr>
          <w:ilvl w:val="2"/>
          <w:numId w:val="72"/>
        </w:numPr>
        <w:rPr>
          <w:rFonts w:ascii="Times New Roman" w:eastAsia="Times New Roman" w:hAnsi="Times New Roman" w:cs="Times New Roman"/>
          <w:szCs w:val="26"/>
          <w:lang w:val="en-US"/>
          <w:rPrChange w:id="323" w:author="Nguyễn Đình Kha" w:date="2024-07-02T11:11:00Z" w16du:dateUtc="2024-07-02T04:11:00Z">
            <w:rPr>
              <w:rFonts w:eastAsia="Times New Roman"/>
              <w:lang w:val="en-US"/>
            </w:rPr>
          </w:rPrChange>
        </w:rPr>
        <w:pPrChange w:id="324" w:author="Nguyễn Đình Kha" w:date="2024-07-01T13:46:00Z" w16du:dateUtc="2024-07-01T06:46:00Z">
          <w:pPr>
            <w:pStyle w:val="Heading3"/>
          </w:pPr>
        </w:pPrChange>
      </w:pPr>
      <w:bookmarkStart w:id="325" w:name="_Toc171974846"/>
      <w:ins w:id="326" w:author="Nguyễn Đình Kha" w:date="2024-07-01T13:24:00Z" w16du:dateUtc="2024-07-01T06:24:00Z">
        <w:r w:rsidRPr="00B14348">
          <w:rPr>
            <w:rFonts w:ascii="Times New Roman" w:eastAsia="Times New Roman" w:hAnsi="Times New Roman" w:cs="Times New Roman"/>
            <w:szCs w:val="26"/>
            <w:lang w:val="en-US"/>
            <w:rPrChange w:id="327" w:author="Nguyễn Đình Kha" w:date="2024-07-02T11:11:00Z" w16du:dateUtc="2024-07-02T04:11:00Z">
              <w:rPr>
                <w:rFonts w:eastAsia="Times New Roman"/>
                <w:lang w:val="en-US"/>
              </w:rPr>
            </w:rPrChange>
          </w:rPr>
          <w:t>Vai trò của ứng dụng web</w:t>
        </w:r>
        <w:bookmarkEnd w:id="325"/>
        <w:r w:rsidRPr="00B14348">
          <w:rPr>
            <w:rFonts w:ascii="Times New Roman" w:eastAsia="Times New Roman" w:hAnsi="Times New Roman" w:cs="Times New Roman"/>
            <w:szCs w:val="26"/>
            <w:lang w:val="en-US"/>
            <w:rPrChange w:id="328" w:author="Nguyễn Đình Kha" w:date="2024-07-02T11:11:00Z" w16du:dateUtc="2024-07-02T04:11:00Z">
              <w:rPr>
                <w:rFonts w:eastAsia="Times New Roman"/>
                <w:lang w:val="en-US"/>
              </w:rPr>
            </w:rPrChange>
          </w:rPr>
          <w:t xml:space="preserve"> </w:t>
        </w:r>
      </w:ins>
      <w:del w:id="329" w:author="Nguyễn Đình Kha" w:date="2024-07-01T13:24:00Z" w16du:dateUtc="2024-07-01T06:24:00Z">
        <w:r w:rsidR="00BE161C" w:rsidRPr="00B14348" w:rsidDel="00673B48">
          <w:rPr>
            <w:rFonts w:ascii="Times New Roman" w:eastAsia="Times New Roman" w:hAnsi="Times New Roman" w:cs="Times New Roman"/>
            <w:szCs w:val="26"/>
            <w:lang w:val="en-US"/>
            <w:rPrChange w:id="330" w:author="Nguyễn Đình Kha" w:date="2024-07-02T11:11:00Z" w16du:dateUtc="2024-07-02T04:11:00Z">
              <w:rPr>
                <w:rFonts w:eastAsia="Times New Roman"/>
                <w:lang w:val="en-US"/>
              </w:rPr>
            </w:rPrChange>
          </w:rPr>
          <w:delText>Chủ đề cấp độ 3</w:delText>
        </w:r>
      </w:del>
    </w:p>
    <w:p w14:paraId="17DBA426" w14:textId="77777777" w:rsidR="00673B48" w:rsidRPr="00B14348" w:rsidRDefault="00673B48" w:rsidP="00673B48">
      <w:pPr>
        <w:ind w:firstLine="227"/>
        <w:jc w:val="both"/>
        <w:rPr>
          <w:ins w:id="331" w:author="Nguyễn Đình Kha" w:date="2024-07-01T13:24:00Z" w16du:dateUtc="2024-07-01T06:24:00Z"/>
          <w:rFonts w:ascii="Times New Roman" w:hAnsi="Times New Roman" w:cs="Times New Roman"/>
          <w:szCs w:val="26"/>
          <w:lang w:val="en-US"/>
        </w:rPr>
      </w:pPr>
      <w:ins w:id="332" w:author="Nguyễn Đình Kha" w:date="2024-07-01T13:24:00Z" w16du:dateUtc="2024-07-01T06:24:00Z">
        <w:r w:rsidRPr="00B14348">
          <w:rPr>
            <w:rFonts w:ascii="Times New Roman" w:hAnsi="Times New Roman" w:cs="Times New Roman"/>
            <w:szCs w:val="26"/>
            <w:lang w:val="en-US"/>
          </w:rPr>
          <w:t>Các ứng dụng web đã trở thành một phần không thể thiếu trong nhiều khía cạnh của cuộc sống hằng ngày, từ ngân hang cá nhân và thương mại điện tử đến mạng xã hội truyền thông và hoạch định nguồn lực doanh nghiệp. Những ứng dụng này tạo điều kiện thuận lợi cho sự tương tác và giao dịch liền mạch qua internet, cung cấp các dịch vụ quan trọng cho người dùng trên toàn thế giới. Tuy nhiên, sự hiện diện phổ biến và kết nối của chúng khiến chúng trở thành mục tiêu chính của các kẻ tấn công mạng.</w:t>
        </w:r>
      </w:ins>
    </w:p>
    <w:p w14:paraId="6B83A031" w14:textId="093C1B3B" w:rsidR="00673B48" w:rsidRPr="00B14348" w:rsidRDefault="00673B48">
      <w:pPr>
        <w:ind w:firstLine="227"/>
        <w:jc w:val="both"/>
        <w:rPr>
          <w:rFonts w:ascii="Times New Roman" w:hAnsi="Times New Roman" w:cs="Times New Roman"/>
          <w:szCs w:val="26"/>
          <w:lang w:val="en-US"/>
        </w:rPr>
        <w:pPrChange w:id="333" w:author="Nguyễn Đình Kha" w:date="2024-07-01T15:59:00Z" w16du:dateUtc="2024-07-01T08:59:00Z">
          <w:pPr>
            <w:ind w:firstLine="227"/>
          </w:pPr>
        </w:pPrChange>
      </w:pPr>
      <w:ins w:id="334" w:author="Nguyễn Đình Kha" w:date="2024-07-01T13:24:00Z" w16du:dateUtc="2024-07-01T06:24:00Z">
        <w:r w:rsidRPr="00B14348">
          <w:rPr>
            <w:rFonts w:ascii="Times New Roman" w:hAnsi="Times New Roman" w:cs="Times New Roman"/>
            <w:szCs w:val="26"/>
            <w:lang w:val="en-US"/>
          </w:rPr>
          <w:t>Tính chất mở của các ứng dụng web, cùng với sự trao đổi thường xuyên của thông tin cá nhân, giới thiệu nhiều lỗ hổng cho các kẻ tấn công khai thác. Các lỗ hổng phổ biến trong các ứng dụng web bao gồm SQL Injection, cross-site scripting (XSS), cross-site-request forgery (CSRF) và nhiều lỗ hổng bảo mật web khác. Mỗi lỗ hổng này có thể bị khai thác để truy cập trái phép, trích xuất dữ liệu hoặc làm gián đoạn dịch vụ.</w:t>
        </w:r>
      </w:ins>
      <w:del w:id="335" w:author="Nguyễn Đình Kha" w:date="2024-07-01T13:24:00Z" w16du:dateUtc="2024-07-01T06:24:00Z">
        <w:r w:rsidR="00126A4E" w:rsidRPr="00B14348" w:rsidDel="00673B48">
          <w:rPr>
            <w:rFonts w:ascii="Times New Roman" w:hAnsi="Times New Roman" w:cs="Times New Roman"/>
            <w:szCs w:val="26"/>
            <w:lang w:val="en-US"/>
          </w:rPr>
          <w:delText>Nội dung</w:delText>
        </w:r>
      </w:del>
    </w:p>
    <w:p w14:paraId="380E9769" w14:textId="1C5862CA" w:rsidR="00C05CE5" w:rsidRPr="00B14348" w:rsidRDefault="00673B48">
      <w:pPr>
        <w:pStyle w:val="Heading3"/>
        <w:numPr>
          <w:ilvl w:val="2"/>
          <w:numId w:val="72"/>
        </w:numPr>
        <w:rPr>
          <w:ins w:id="336" w:author="Nguyễn Đình Kha" w:date="2024-07-01T13:25:00Z" w16du:dateUtc="2024-07-01T06:25:00Z"/>
          <w:rFonts w:ascii="Times New Roman" w:eastAsia="Times New Roman" w:hAnsi="Times New Roman" w:cs="Times New Roman"/>
          <w:szCs w:val="26"/>
          <w:lang w:val="en-US"/>
          <w:rPrChange w:id="337" w:author="Nguyễn Đình Kha" w:date="2024-07-02T11:11:00Z" w16du:dateUtc="2024-07-02T04:11:00Z">
            <w:rPr>
              <w:ins w:id="338" w:author="Nguyễn Đình Kha" w:date="2024-07-01T13:25:00Z" w16du:dateUtc="2024-07-01T06:25:00Z"/>
              <w:lang w:val="en-US"/>
            </w:rPr>
          </w:rPrChange>
        </w:rPr>
        <w:pPrChange w:id="339" w:author="Nguyễn Đình Kha" w:date="2024-07-01T13:47:00Z" w16du:dateUtc="2024-07-01T06:47:00Z">
          <w:pPr>
            <w:pStyle w:val="Heading3"/>
          </w:pPr>
        </w:pPrChange>
      </w:pPr>
      <w:bookmarkStart w:id="340" w:name="_Toc171974847"/>
      <w:ins w:id="341" w:author="Nguyễn Đình Kha" w:date="2024-07-01T13:25:00Z" w16du:dateUtc="2024-07-01T06:25:00Z">
        <w:r w:rsidRPr="00B14348">
          <w:rPr>
            <w:rFonts w:ascii="Times New Roman" w:eastAsia="Times New Roman" w:hAnsi="Times New Roman" w:cs="Times New Roman"/>
            <w:szCs w:val="26"/>
            <w:lang w:val="en-US"/>
            <w:rPrChange w:id="342" w:author="Nguyễn Đình Kha" w:date="2024-07-02T11:11:00Z" w16du:dateUtc="2024-07-02T04:11:00Z">
              <w:rPr>
                <w:lang w:val="en-US"/>
              </w:rPr>
            </w:rPrChange>
          </w:rPr>
          <w:lastRenderedPageBreak/>
          <w:t>Chiến lược an ninh mạng và honeypots</w:t>
        </w:r>
      </w:ins>
      <w:bookmarkEnd w:id="340"/>
      <w:del w:id="343" w:author="Nguyễn Đình Kha" w:date="2024-07-01T13:24:00Z" w16du:dateUtc="2024-07-01T06:24:00Z">
        <w:r w:rsidR="00BE161C" w:rsidRPr="00B14348" w:rsidDel="00673B48">
          <w:rPr>
            <w:rFonts w:ascii="Times New Roman" w:eastAsia="Times New Roman" w:hAnsi="Times New Roman" w:cs="Times New Roman"/>
            <w:szCs w:val="26"/>
            <w:lang w:val="en-US"/>
            <w:rPrChange w:id="344" w:author="Nguyễn Đình Kha" w:date="2024-07-02T11:11:00Z" w16du:dateUtc="2024-07-02T04:11:00Z">
              <w:rPr>
                <w:lang w:val="en-US"/>
              </w:rPr>
            </w:rPrChange>
          </w:rPr>
          <w:delText>Chủ đề cấp độ 3</w:delText>
        </w:r>
      </w:del>
    </w:p>
    <w:p w14:paraId="38B4D68A" w14:textId="3397CFE3" w:rsidR="00673B48" w:rsidRPr="00B14348" w:rsidRDefault="00673B48" w:rsidP="00673B48">
      <w:pPr>
        <w:ind w:firstLine="227"/>
        <w:jc w:val="both"/>
        <w:rPr>
          <w:ins w:id="345" w:author="Nguyễn Đình Kha" w:date="2024-07-01T13:25:00Z" w16du:dateUtc="2024-07-01T06:25:00Z"/>
          <w:rFonts w:ascii="Times New Roman" w:hAnsi="Times New Roman" w:cs="Times New Roman"/>
          <w:szCs w:val="26"/>
          <w:lang w:val="en-US"/>
        </w:rPr>
      </w:pPr>
      <w:ins w:id="346" w:author="Nguyễn Đình Kha" w:date="2024-07-01T13:25:00Z" w16du:dateUtc="2024-07-01T06:25:00Z">
        <w:r w:rsidRPr="00B14348">
          <w:rPr>
            <w:rFonts w:ascii="Times New Roman" w:hAnsi="Times New Roman" w:cs="Times New Roman"/>
            <w:szCs w:val="26"/>
            <w:lang w:val="en-US"/>
          </w:rPr>
          <w:t>Nhằm chống lại vô vàn mối đe dọa đối với các ứng dụng web, các chiến lược an ninh mạng phải đa dạng và linh hoạt. Các biện pháp phòng thủ truyền thống như tường lửa, hệ thống phát hiện xâm nhập (IDS) và phần mềm chống virus tạo thành tuyến phòng thủ đầu tiên. Tuy nhiên, các biện pháp này thường không đủ đối phó với các cuộc tấn công zero-day và vect</w:t>
        </w:r>
        <w:r w:rsidR="004D17D8" w:rsidRPr="00B14348">
          <w:rPr>
            <w:rFonts w:ascii="Times New Roman" w:hAnsi="Times New Roman" w:cs="Times New Roman"/>
            <w:szCs w:val="26"/>
            <w:lang w:val="en-US"/>
          </w:rPr>
          <w:t>or</w:t>
        </w:r>
        <w:r w:rsidRPr="00B14348">
          <w:rPr>
            <w:rFonts w:ascii="Times New Roman" w:hAnsi="Times New Roman" w:cs="Times New Roman"/>
            <w:szCs w:val="26"/>
            <w:lang w:val="en-US"/>
          </w:rPr>
          <w:t xml:space="preserve"> tấn công tinh vi liên tục tiến hóa.</w:t>
        </w:r>
      </w:ins>
    </w:p>
    <w:p w14:paraId="0C9749CC" w14:textId="77777777" w:rsidR="00673B48" w:rsidRPr="00B14348" w:rsidRDefault="00673B48" w:rsidP="00673B48">
      <w:pPr>
        <w:ind w:firstLine="227"/>
        <w:jc w:val="both"/>
        <w:rPr>
          <w:ins w:id="347" w:author="Nguyễn Đình Kha" w:date="2024-07-01T13:25:00Z" w16du:dateUtc="2024-07-01T06:25:00Z"/>
          <w:rFonts w:ascii="Times New Roman" w:hAnsi="Times New Roman" w:cs="Times New Roman"/>
          <w:szCs w:val="26"/>
          <w:lang w:val="en-US"/>
        </w:rPr>
      </w:pPr>
      <w:ins w:id="348" w:author="Nguyễn Đình Kha" w:date="2024-07-01T13:25:00Z" w16du:dateUtc="2024-07-01T06:25:00Z">
        <w:r w:rsidRPr="00B14348">
          <w:rPr>
            <w:rFonts w:ascii="Times New Roman" w:hAnsi="Times New Roman" w:cs="Times New Roman"/>
            <w:szCs w:val="26"/>
            <w:lang w:val="en-US"/>
          </w:rPr>
          <w:t>Honeypots đại diện cho một cách tiếp cận chủ động trong an ninh mạng, được thiết kế để lừa dối và phân tích kẻ tấn công bằng cách mô phỏng các hệ thống dễ bị tổn thương. Một honeypot là một hệ thống mồi nhử được cố tình phơi bày trên internet để thu hút các kẻ tấn công mạng. Bằng cách giám sát các tương tác với honeypot, các chuyên gia anh ninh có thể thu thập những hiểu biết vô gia về phương pháp tấn công, xu hướng.</w:t>
        </w:r>
      </w:ins>
    </w:p>
    <w:p w14:paraId="1B2A48F5" w14:textId="782B3196" w:rsidR="004D17D8" w:rsidRPr="00B14348" w:rsidRDefault="00673B48" w:rsidP="004D17D8">
      <w:pPr>
        <w:ind w:firstLine="227"/>
        <w:jc w:val="both"/>
        <w:rPr>
          <w:ins w:id="349" w:author="Nguyễn Đình Kha" w:date="2024-07-01T13:26:00Z" w16du:dateUtc="2024-07-01T06:26:00Z"/>
          <w:rFonts w:ascii="Times New Roman" w:hAnsi="Times New Roman" w:cs="Times New Roman"/>
          <w:szCs w:val="26"/>
          <w:lang w:val="en-US"/>
        </w:rPr>
      </w:pPr>
      <w:ins w:id="350" w:author="Nguyễn Đình Kha" w:date="2024-07-01T13:25:00Z" w16du:dateUtc="2024-07-01T06:25:00Z">
        <w:r w:rsidRPr="00B14348">
          <w:rPr>
            <w:rFonts w:ascii="Times New Roman" w:hAnsi="Times New Roman" w:cs="Times New Roman"/>
            <w:szCs w:val="26"/>
            <w:lang w:val="en-US"/>
          </w:rPr>
          <w:t>Honeypots có thể được phân loại thành honeypot tương tác cao và tương tác thấp. Honeypot tương tác cao mô phỏng các hệ thống hoàn chỉnh, cung cấp nhiều cơ hội tương tác cho kẻ tấn công, do đó cung cấp dữ liệu tấn công chi tiết. Honeypot tương tác thấp, mặt khác, mô phỏng các dịch vụ hoặc lỗ hổng cụ thể, cung cấp tương tác hạn chế nhưng yêu cầu ít tài nguyên hơn để duy trì.</w:t>
        </w:r>
      </w:ins>
    </w:p>
    <w:p w14:paraId="7AE8B4AE" w14:textId="3C6531C6" w:rsidR="004D17D8" w:rsidRPr="00B14348" w:rsidRDefault="004D17D8">
      <w:pPr>
        <w:pStyle w:val="Heading3"/>
        <w:numPr>
          <w:ilvl w:val="2"/>
          <w:numId w:val="72"/>
        </w:numPr>
        <w:rPr>
          <w:ins w:id="351" w:author="Nguyễn Đình Kha" w:date="2024-07-01T13:26:00Z" w16du:dateUtc="2024-07-01T06:26:00Z"/>
          <w:rFonts w:ascii="Times New Roman" w:eastAsia="Times New Roman" w:hAnsi="Times New Roman" w:cs="Times New Roman"/>
          <w:szCs w:val="26"/>
          <w:lang w:val="en-US"/>
          <w:rPrChange w:id="352" w:author="Nguyễn Đình Kha" w:date="2024-07-02T11:11:00Z" w16du:dateUtc="2024-07-02T04:11:00Z">
            <w:rPr>
              <w:ins w:id="353" w:author="Nguyễn Đình Kha" w:date="2024-07-01T13:26:00Z" w16du:dateUtc="2024-07-01T06:26:00Z"/>
              <w:lang w:val="en-US"/>
            </w:rPr>
          </w:rPrChange>
        </w:rPr>
        <w:pPrChange w:id="354" w:author="Nguyễn Đình Kha" w:date="2024-07-01T13:47:00Z" w16du:dateUtc="2024-07-01T06:47:00Z">
          <w:pPr>
            <w:pStyle w:val="Heading3"/>
          </w:pPr>
        </w:pPrChange>
      </w:pPr>
      <w:bookmarkStart w:id="355" w:name="_Toc171974848"/>
      <w:ins w:id="356" w:author="Nguyễn Đình Kha" w:date="2024-07-01T13:26:00Z" w16du:dateUtc="2024-07-01T06:26:00Z">
        <w:r w:rsidRPr="00B14348">
          <w:rPr>
            <w:rFonts w:ascii="Times New Roman" w:eastAsia="Times New Roman" w:hAnsi="Times New Roman" w:cs="Times New Roman"/>
            <w:szCs w:val="26"/>
            <w:lang w:val="en-US"/>
            <w:rPrChange w:id="357" w:author="Nguyễn Đình Kha" w:date="2024-07-02T11:11:00Z" w16du:dateUtc="2024-07-02T04:11:00Z">
              <w:rPr>
                <w:lang w:val="en-US"/>
              </w:rPr>
            </w:rPrChange>
          </w:rPr>
          <w:t>Những tiến bộ trong công nghệ honeypot</w:t>
        </w:r>
        <w:bookmarkEnd w:id="355"/>
      </w:ins>
    </w:p>
    <w:p w14:paraId="1C1ECF0C" w14:textId="77777777" w:rsidR="004D17D8" w:rsidRPr="00B14348" w:rsidRDefault="004D17D8" w:rsidP="004D17D8">
      <w:pPr>
        <w:ind w:firstLine="227"/>
        <w:jc w:val="both"/>
        <w:rPr>
          <w:ins w:id="358" w:author="Nguyễn Đình Kha" w:date="2024-07-01T13:26:00Z" w16du:dateUtc="2024-07-01T06:26:00Z"/>
          <w:rFonts w:ascii="Times New Roman" w:hAnsi="Times New Roman" w:cs="Times New Roman"/>
          <w:szCs w:val="26"/>
          <w:lang w:val="en-US"/>
        </w:rPr>
      </w:pPr>
      <w:ins w:id="359" w:author="Nguyễn Đình Kha" w:date="2024-07-01T13:26:00Z" w16du:dateUtc="2024-07-01T06:26:00Z">
        <w:r w:rsidRPr="00B14348">
          <w:rPr>
            <w:rFonts w:ascii="Times New Roman" w:hAnsi="Times New Roman" w:cs="Times New Roman"/>
            <w:szCs w:val="26"/>
            <w:lang w:val="en-US"/>
          </w:rPr>
          <w:t>Hiệu quả của các honeypot truyền thông thường bị giới hạn bởi tính tĩnh của chúng. Honeypot tĩnh có thể dễ dàng bị phát hiện và vượt qua bởi kẻ tấn công sử dụng các kỹ thuật tiên tiến nhằm xác định danh tính. Để khắc phục hạn chế này, các honeypot thích ứng đã được phát triển, sử dụng các công nghệ tiên tiến như học máy và trí tuệ nhân tạo để thay đổi hành vi của chúng một cách linh hoạt để phản ứng với các mối đe dọa được phát triển.</w:t>
        </w:r>
      </w:ins>
    </w:p>
    <w:p w14:paraId="64F9CDA8" w14:textId="77777777" w:rsidR="004D17D8" w:rsidRPr="00B14348" w:rsidRDefault="004D17D8" w:rsidP="004D17D8">
      <w:pPr>
        <w:ind w:firstLine="227"/>
        <w:jc w:val="both"/>
        <w:rPr>
          <w:ins w:id="360" w:author="Nguyễn Đình Kha" w:date="2024-07-01T13:27:00Z" w16du:dateUtc="2024-07-01T06:27:00Z"/>
          <w:rFonts w:ascii="Times New Roman" w:hAnsi="Times New Roman" w:cs="Times New Roman"/>
          <w:szCs w:val="26"/>
          <w:lang w:val="en-US"/>
        </w:rPr>
      </w:pPr>
      <w:ins w:id="361" w:author="Nguyễn Đình Kha" w:date="2024-07-01T13:26:00Z" w16du:dateUtc="2024-07-01T06:26:00Z">
        <w:r w:rsidRPr="00B14348">
          <w:rPr>
            <w:rFonts w:ascii="Times New Roman" w:hAnsi="Times New Roman" w:cs="Times New Roman"/>
            <w:szCs w:val="26"/>
            <w:lang w:val="en-US"/>
          </w:rPr>
          <w:t>Honeypot thích ứng có thể mô phỏng nhiều kịch bản và điều chỉnh phản ứng của chúng dựa trên các hành động quan sát được của kẻ tấn công. Sự tương tác động này không chỉ làm cho kẻ tấn công khó nhận ra mồi nhử mà còn tăng cường khả năng của honeypot trong việc thu thập thông tin chi tiết về các kỹ thuật tấn công tiên tiến.</w:t>
        </w:r>
      </w:ins>
    </w:p>
    <w:p w14:paraId="0D4F6210" w14:textId="1B15E49B" w:rsidR="004D17D8" w:rsidRPr="00B14348" w:rsidRDefault="004D17D8">
      <w:pPr>
        <w:pStyle w:val="Heading3"/>
        <w:numPr>
          <w:ilvl w:val="2"/>
          <w:numId w:val="72"/>
        </w:numPr>
        <w:rPr>
          <w:ins w:id="362" w:author="Nguyễn Đình Kha" w:date="2024-07-01T13:27:00Z" w16du:dateUtc="2024-07-01T06:27:00Z"/>
          <w:rFonts w:ascii="Times New Roman" w:eastAsia="Times New Roman" w:hAnsi="Times New Roman" w:cs="Times New Roman"/>
          <w:szCs w:val="26"/>
          <w:lang w:val="en-US"/>
          <w:rPrChange w:id="363" w:author="Nguyễn Đình Kha" w:date="2024-07-02T11:11:00Z" w16du:dateUtc="2024-07-02T04:11:00Z">
            <w:rPr>
              <w:ins w:id="364" w:author="Nguyễn Đình Kha" w:date="2024-07-01T13:27:00Z" w16du:dateUtc="2024-07-01T06:27:00Z"/>
              <w:lang w:val="en-US"/>
            </w:rPr>
          </w:rPrChange>
        </w:rPr>
        <w:pPrChange w:id="365" w:author="Nguyễn Đình Kha" w:date="2024-07-01T13:47:00Z" w16du:dateUtc="2024-07-01T06:47:00Z">
          <w:pPr>
            <w:pStyle w:val="Heading3"/>
          </w:pPr>
        </w:pPrChange>
      </w:pPr>
      <w:bookmarkStart w:id="366" w:name="_Toc171974849"/>
      <w:ins w:id="367" w:author="Nguyễn Đình Kha" w:date="2024-07-01T13:27:00Z" w16du:dateUtc="2024-07-01T06:27:00Z">
        <w:r w:rsidRPr="00B14348">
          <w:rPr>
            <w:rFonts w:ascii="Times New Roman" w:eastAsia="Times New Roman" w:hAnsi="Times New Roman" w:cs="Times New Roman"/>
            <w:szCs w:val="26"/>
            <w:lang w:val="en-US"/>
            <w:rPrChange w:id="368" w:author="Nguyễn Đình Kha" w:date="2024-07-02T11:11:00Z" w16du:dateUtc="2024-07-02T04:11:00Z">
              <w:rPr>
                <w:lang w:val="en-US"/>
              </w:rPr>
            </w:rPrChange>
          </w:rPr>
          <w:lastRenderedPageBreak/>
          <w:t>Học Tăng cường trong an ninh mạng</w:t>
        </w:r>
        <w:bookmarkEnd w:id="366"/>
      </w:ins>
    </w:p>
    <w:p w14:paraId="680E00A8" w14:textId="3C42FEC2" w:rsidR="004D17D8" w:rsidRPr="00B14348" w:rsidRDefault="004D17D8" w:rsidP="004D17D8">
      <w:pPr>
        <w:ind w:firstLine="227"/>
        <w:jc w:val="both"/>
        <w:rPr>
          <w:ins w:id="369" w:author="Nguyễn Đình Kha" w:date="2024-07-01T13:27:00Z" w16du:dateUtc="2024-07-01T06:27:00Z"/>
          <w:rFonts w:ascii="Times New Roman" w:hAnsi="Times New Roman" w:cs="Times New Roman"/>
          <w:szCs w:val="26"/>
          <w:lang w:val="en-US"/>
        </w:rPr>
      </w:pPr>
      <w:ins w:id="370" w:author="Nguyễn Đình Kha" w:date="2024-07-01T13:27:00Z" w16du:dateUtc="2024-07-01T06:27:00Z">
        <w:r w:rsidRPr="00B14348">
          <w:rPr>
            <w:rFonts w:ascii="Times New Roman" w:hAnsi="Times New Roman" w:cs="Times New Roman"/>
            <w:szCs w:val="26"/>
            <w:lang w:val="en-US"/>
          </w:rPr>
          <w:t>Học Tăng cường (RL), chính là một phân nhánh của học máy, cho thấy tiềm năng lớn trong việc tăng cường khả năng thích ứng và trí thông minh của honeypot. Trong RL, một agent học cách đưa ra quyết định bằng cách thực hiện các hành động trong một môi trường và nhận phản hồi dưới dạng phần thưởng (reward) hoặc hình phạt. Cách tiếp cận đúng và sai này cho phép</w:t>
        </w:r>
      </w:ins>
      <w:ins w:id="371" w:author="Nguyễn Đình Kha" w:date="2024-07-02T21:00:00Z" w16du:dateUtc="2024-07-02T14:00:00Z">
        <w:r w:rsidR="006218DD">
          <w:rPr>
            <w:rFonts w:ascii="Times New Roman" w:hAnsi="Times New Roman" w:cs="Times New Roman"/>
            <w:szCs w:val="26"/>
            <w:lang w:val="en-US"/>
          </w:rPr>
          <w:t xml:space="preserve"> </w:t>
        </w:r>
      </w:ins>
      <w:ins w:id="372" w:author="Nguyễn Đình Kha" w:date="2024-07-01T13:27:00Z" w16du:dateUtc="2024-07-01T06:27:00Z">
        <w:r w:rsidRPr="00B14348">
          <w:rPr>
            <w:rFonts w:ascii="Times New Roman" w:hAnsi="Times New Roman" w:cs="Times New Roman"/>
            <w:szCs w:val="26"/>
            <w:lang w:val="en-US"/>
          </w:rPr>
          <w:t>agent phát triển các chiến lược tối ưu hóa phần thưởng dài hạn.</w:t>
        </w:r>
      </w:ins>
    </w:p>
    <w:p w14:paraId="7C3C0F1C" w14:textId="77777777" w:rsidR="004D17D8" w:rsidRPr="00B14348" w:rsidRDefault="004D17D8" w:rsidP="004D17D8">
      <w:pPr>
        <w:ind w:firstLine="227"/>
        <w:jc w:val="both"/>
        <w:rPr>
          <w:ins w:id="373" w:author="Nguyễn Đình Kha" w:date="2024-07-01T13:27:00Z" w16du:dateUtc="2024-07-01T06:27:00Z"/>
          <w:rFonts w:ascii="Times New Roman" w:hAnsi="Times New Roman" w:cs="Times New Roman"/>
          <w:szCs w:val="26"/>
          <w:lang w:val="en-US"/>
        </w:rPr>
      </w:pPr>
      <w:ins w:id="374" w:author="Nguyễn Đình Kha" w:date="2024-07-01T13:27:00Z" w16du:dateUtc="2024-07-01T06:27:00Z">
        <w:r w:rsidRPr="00B14348">
          <w:rPr>
            <w:rFonts w:ascii="Times New Roman" w:hAnsi="Times New Roman" w:cs="Times New Roman"/>
            <w:szCs w:val="26"/>
            <w:lang w:val="en-US"/>
          </w:rPr>
          <w:t>Trong bối cảnh an ninh mạng, RL có thể được sử dụng để tạo ra các honeypot thích ứng học hỏi từ các tương tác liên tục với kẻ tấn công mạng. Bằng cách liên tục cập nhật các chiến lược của mình dựa trên dữ liệu thời gian thực, các honeypot dựa trên RL có thể đối phó hiệu quả với các mối đe dọa tiến hóa và cung cấp những hiểu biết sâu hơn về hành vi của kẻ tấn công.</w:t>
        </w:r>
      </w:ins>
    </w:p>
    <w:p w14:paraId="12F46293" w14:textId="4590462A" w:rsidR="004D17D8" w:rsidRPr="00B14348" w:rsidRDefault="004D17D8">
      <w:pPr>
        <w:pStyle w:val="Heading3"/>
        <w:numPr>
          <w:ilvl w:val="2"/>
          <w:numId w:val="72"/>
        </w:numPr>
        <w:rPr>
          <w:ins w:id="375" w:author="Nguyễn Đình Kha" w:date="2024-07-01T13:27:00Z" w16du:dateUtc="2024-07-01T06:27:00Z"/>
          <w:rFonts w:ascii="Times New Roman" w:eastAsia="Times New Roman" w:hAnsi="Times New Roman" w:cs="Times New Roman"/>
          <w:szCs w:val="26"/>
          <w:lang w:val="en-US"/>
          <w:rPrChange w:id="376" w:author="Nguyễn Đình Kha" w:date="2024-07-02T11:11:00Z" w16du:dateUtc="2024-07-02T04:11:00Z">
            <w:rPr>
              <w:ins w:id="377" w:author="Nguyễn Đình Kha" w:date="2024-07-01T13:27:00Z" w16du:dateUtc="2024-07-01T06:27:00Z"/>
              <w:lang w:val="en-US"/>
            </w:rPr>
          </w:rPrChange>
        </w:rPr>
        <w:pPrChange w:id="378" w:author="Nguyễn Đình Kha" w:date="2024-07-01T13:47:00Z" w16du:dateUtc="2024-07-01T06:47:00Z">
          <w:pPr>
            <w:ind w:firstLine="227"/>
            <w:jc w:val="both"/>
          </w:pPr>
        </w:pPrChange>
      </w:pPr>
      <w:bookmarkStart w:id="379" w:name="_Toc171974850"/>
      <w:ins w:id="380" w:author="Nguyễn Đình Kha" w:date="2024-07-01T13:27:00Z" w16du:dateUtc="2024-07-01T06:27:00Z">
        <w:r w:rsidRPr="00B14348">
          <w:rPr>
            <w:rFonts w:ascii="Times New Roman" w:eastAsia="Times New Roman" w:hAnsi="Times New Roman" w:cs="Times New Roman"/>
            <w:szCs w:val="26"/>
            <w:lang w:val="en-US"/>
            <w:rPrChange w:id="381" w:author="Nguyễn Đình Kha" w:date="2024-07-02T11:11:00Z" w16du:dateUtc="2024-07-02T04:11:00Z">
              <w:rPr>
                <w:b/>
                <w:bCs/>
                <w:lang w:val="en-US"/>
              </w:rPr>
            </w:rPrChange>
          </w:rPr>
          <w:t xml:space="preserve">Nhu cầu về các giải pháp </w:t>
        </w:r>
      </w:ins>
      <w:ins w:id="382" w:author="Nguyễn Đình Kha" w:date="2024-07-02T20:50:00Z" w16du:dateUtc="2024-07-02T13:50:00Z">
        <w:r w:rsidR="00223E02">
          <w:rPr>
            <w:rFonts w:ascii="Times New Roman" w:eastAsia="Times New Roman" w:hAnsi="Times New Roman" w:cs="Times New Roman"/>
            <w:szCs w:val="26"/>
            <w:lang w:val="en-US"/>
          </w:rPr>
          <w:t>h</w:t>
        </w:r>
      </w:ins>
      <w:ins w:id="383" w:author="Nguyễn Đình Kha" w:date="2024-07-01T13:27:00Z" w16du:dateUtc="2024-07-01T06:27:00Z">
        <w:r w:rsidRPr="00B14348">
          <w:rPr>
            <w:rFonts w:ascii="Times New Roman" w:eastAsia="Times New Roman" w:hAnsi="Times New Roman" w:cs="Times New Roman"/>
            <w:szCs w:val="26"/>
            <w:lang w:val="en-US"/>
            <w:rPrChange w:id="384" w:author="Nguyễn Đình Kha" w:date="2024-07-02T11:11:00Z" w16du:dateUtc="2024-07-02T04:11:00Z">
              <w:rPr>
                <w:b/>
                <w:bCs/>
                <w:lang w:val="en-US"/>
              </w:rPr>
            </w:rPrChange>
          </w:rPr>
          <w:t>on</w:t>
        </w:r>
      </w:ins>
      <w:ins w:id="385" w:author="Nguyễn Đình Kha" w:date="2024-07-01T13:28:00Z" w16du:dateUtc="2024-07-01T06:28:00Z">
        <w:r w:rsidRPr="00B14348">
          <w:rPr>
            <w:rFonts w:ascii="Times New Roman" w:eastAsia="Times New Roman" w:hAnsi="Times New Roman" w:cs="Times New Roman"/>
            <w:szCs w:val="26"/>
            <w:lang w:val="en-US"/>
            <w:rPrChange w:id="386" w:author="Nguyễn Đình Kha" w:date="2024-07-02T11:11:00Z" w16du:dateUtc="2024-07-02T04:11:00Z">
              <w:rPr>
                <w:b/>
                <w:bCs/>
                <w:lang w:val="en-US"/>
              </w:rPr>
            </w:rPrChange>
          </w:rPr>
          <w:t>eypot tiên tiến</w:t>
        </w:r>
      </w:ins>
      <w:bookmarkEnd w:id="379"/>
    </w:p>
    <w:p w14:paraId="3E4B5259" w14:textId="43A76D8C" w:rsidR="004D17D8" w:rsidRPr="00B14348" w:rsidRDefault="004D17D8" w:rsidP="004D17D8">
      <w:pPr>
        <w:ind w:firstLine="227"/>
        <w:jc w:val="both"/>
        <w:rPr>
          <w:ins w:id="387" w:author="Nguyễn Đình Kha" w:date="2024-07-01T13:28:00Z" w16du:dateUtc="2024-07-01T06:28:00Z"/>
          <w:rFonts w:ascii="Times New Roman" w:hAnsi="Times New Roman" w:cs="Times New Roman"/>
          <w:szCs w:val="26"/>
          <w:lang w:val="en-US"/>
        </w:rPr>
      </w:pPr>
      <w:ins w:id="388" w:author="Nguyễn Đình Kha" w:date="2024-07-01T13:28:00Z" w16du:dateUtc="2024-07-01T06:28:00Z">
        <w:r w:rsidRPr="00B14348">
          <w:rPr>
            <w:rFonts w:ascii="Times New Roman" w:hAnsi="Times New Roman" w:cs="Times New Roman"/>
            <w:szCs w:val="26"/>
            <w:lang w:val="en-US"/>
          </w:rPr>
          <w:t xml:space="preserve">Đứng trước sự tinh vi của các mối đe dọa mạng hiện đại, có nhu cầu cấp bách về các giải pháp honeypot tiên tiến có thể thích ứng với các mô hình tấn công thay đổi. Các honeypot tĩnh truyền thống không đủ đối phó với các đối thủ thông minh sử dụng các công cụ tự động và kỹ thuật do </w:t>
        </w:r>
      </w:ins>
      <w:ins w:id="389" w:author="Nguyễn Đình Kha" w:date="2024-07-01T20:57:00Z" w16du:dateUtc="2024-07-01T13:57:00Z">
        <w:r w:rsidR="00641F10" w:rsidRPr="00B14348">
          <w:rPr>
            <w:rFonts w:ascii="Times New Roman" w:hAnsi="Times New Roman" w:cs="Times New Roman"/>
            <w:szCs w:val="26"/>
            <w:lang w:val="en-US"/>
          </w:rPr>
          <w:t>trí tuệ nhân tạo</w:t>
        </w:r>
      </w:ins>
      <w:ins w:id="390" w:author="Nguyễn Đình Kha" w:date="2024-07-01T13:28:00Z" w16du:dateUtc="2024-07-01T06:28:00Z">
        <w:r w:rsidRPr="00B14348">
          <w:rPr>
            <w:rFonts w:ascii="Times New Roman" w:hAnsi="Times New Roman" w:cs="Times New Roman"/>
            <w:szCs w:val="26"/>
            <w:lang w:val="en-US"/>
          </w:rPr>
          <w:t xml:space="preserve"> điều khiển. Một honeypot thích ứng, được hỗ trợ bởi học tăng cường, đại diện cho một bước tiến đáng kể trong lĩnh vực này.</w:t>
        </w:r>
      </w:ins>
    </w:p>
    <w:p w14:paraId="6AA2E3FD" w14:textId="4A7B7D94" w:rsidR="004D17D8" w:rsidRPr="00B14348" w:rsidRDefault="004D17D8" w:rsidP="004D17D8">
      <w:pPr>
        <w:ind w:firstLine="227"/>
        <w:jc w:val="both"/>
        <w:rPr>
          <w:ins w:id="391" w:author="Nguyễn Đình Kha" w:date="2024-07-01T13:29:00Z" w16du:dateUtc="2024-07-01T06:29:00Z"/>
          <w:rFonts w:ascii="Times New Roman" w:hAnsi="Times New Roman" w:cs="Times New Roman"/>
          <w:szCs w:val="26"/>
          <w:lang w:val="en-US"/>
        </w:rPr>
      </w:pPr>
      <w:ins w:id="392" w:author="Nguyễn Đình Kha" w:date="2024-07-01T13:28:00Z" w16du:dateUtc="2024-07-01T06:28:00Z">
        <w:r w:rsidRPr="00B14348">
          <w:rPr>
            <w:rFonts w:ascii="Times New Roman" w:hAnsi="Times New Roman" w:cs="Times New Roman"/>
            <w:szCs w:val="26"/>
            <w:lang w:val="en-US"/>
          </w:rPr>
          <w:t xml:space="preserve">Bằng cách tích hợp học tăng cường, một honeypot thích ứng có thể thay đổi hành vi của mình một cách linh hoạt, làm cho nó trở nên linh hoạt hơn trước các kỹ thuật phát hiện và né tránh. Ngoài ra, việc sử dụng các phương pháp phân tích pháp </w:t>
        </w:r>
      </w:ins>
      <w:ins w:id="393" w:author="Nguyễn Đình Kha" w:date="2024-07-02T20:47:00Z" w16du:dateUtc="2024-07-02T13:47:00Z">
        <w:r w:rsidR="00862841">
          <w:rPr>
            <w:rFonts w:ascii="Times New Roman" w:hAnsi="Times New Roman" w:cs="Times New Roman"/>
            <w:szCs w:val="26"/>
            <w:lang w:val="en-US"/>
          </w:rPr>
          <w:t>chứng</w:t>
        </w:r>
      </w:ins>
      <w:ins w:id="394" w:author="Nguyễn Đình Kha" w:date="2024-07-01T13:28:00Z" w16du:dateUtc="2024-07-01T06:28:00Z">
        <w:r w:rsidRPr="00B14348">
          <w:rPr>
            <w:rFonts w:ascii="Times New Roman" w:hAnsi="Times New Roman" w:cs="Times New Roman"/>
            <w:szCs w:val="26"/>
            <w:lang w:val="en-US"/>
          </w:rPr>
          <w:t xml:space="preserve"> như DeepDig cho phép kiểm tra và giải thích toàn diện dữ liệu tấn công, cung cấp những hiểu biết hành động để cải thiện các biện pháp an ninh một cách tổng thể. Phân tích pháp </w:t>
        </w:r>
      </w:ins>
      <w:ins w:id="395" w:author="Nguyễn Đình Kha" w:date="2024-07-02T20:48:00Z" w16du:dateUtc="2024-07-02T13:48:00Z">
        <w:r w:rsidR="00862841">
          <w:rPr>
            <w:rFonts w:ascii="Times New Roman" w:hAnsi="Times New Roman" w:cs="Times New Roman"/>
            <w:szCs w:val="26"/>
            <w:lang w:val="en-US"/>
          </w:rPr>
          <w:t>chứng</w:t>
        </w:r>
      </w:ins>
      <w:ins w:id="396" w:author="Nguyễn Đình Kha" w:date="2024-07-01T13:28:00Z" w16du:dateUtc="2024-07-01T06:28:00Z">
        <w:r w:rsidRPr="00B14348">
          <w:rPr>
            <w:rFonts w:ascii="Times New Roman" w:hAnsi="Times New Roman" w:cs="Times New Roman"/>
            <w:szCs w:val="26"/>
            <w:lang w:val="en-US"/>
          </w:rPr>
          <w:t xml:space="preserve"> hiệu quả là điều quan trọng để hiểu rõ phạm vi và tác động của các cuộc tấn công mạng. Các phương pháp pháp </w:t>
        </w:r>
      </w:ins>
      <w:ins w:id="397" w:author="Nguyễn Đình Kha" w:date="2024-07-02T20:48:00Z" w16du:dateUtc="2024-07-02T13:48:00Z">
        <w:r w:rsidR="00862841">
          <w:rPr>
            <w:rFonts w:ascii="Times New Roman" w:hAnsi="Times New Roman" w:cs="Times New Roman"/>
            <w:szCs w:val="26"/>
            <w:lang w:val="en-US"/>
          </w:rPr>
          <w:t>chứng</w:t>
        </w:r>
      </w:ins>
      <w:ins w:id="398" w:author="Nguyễn Đình Kha" w:date="2024-07-01T13:28:00Z" w16du:dateUtc="2024-07-01T06:28:00Z">
        <w:r w:rsidRPr="00B14348">
          <w:rPr>
            <w:rFonts w:ascii="Times New Roman" w:hAnsi="Times New Roman" w:cs="Times New Roman"/>
            <w:szCs w:val="26"/>
            <w:lang w:val="en-US"/>
          </w:rPr>
          <w:t xml:space="preserve"> truyền thống thường tập trung vào việc phân tích nhật ký và dữ liệu được thu thập bởi các hệ thống bảo mật tĩnh, có thể bị giới hạn về phạm vi và độ sâu. Phương pháp DEEP-Dig cung cấp một cách tiếp </w:t>
        </w:r>
        <w:r w:rsidRPr="00B14348">
          <w:rPr>
            <w:rFonts w:ascii="Times New Roman" w:hAnsi="Times New Roman" w:cs="Times New Roman"/>
            <w:szCs w:val="26"/>
            <w:lang w:val="en-US"/>
          </w:rPr>
          <w:lastRenderedPageBreak/>
          <w:t xml:space="preserve">cận phân tích pháp </w:t>
        </w:r>
      </w:ins>
      <w:ins w:id="399" w:author="Nguyễn Đình Kha" w:date="2024-07-02T20:48:00Z" w16du:dateUtc="2024-07-02T13:48:00Z">
        <w:r w:rsidR="00862841">
          <w:rPr>
            <w:rFonts w:ascii="Times New Roman" w:hAnsi="Times New Roman" w:cs="Times New Roman"/>
            <w:szCs w:val="26"/>
            <w:lang w:val="en-US"/>
          </w:rPr>
          <w:t>chứng</w:t>
        </w:r>
      </w:ins>
      <w:ins w:id="400" w:author="Nguyễn Đình Kha" w:date="2024-07-01T13:28:00Z" w16du:dateUtc="2024-07-01T06:28:00Z">
        <w:r w:rsidRPr="00B14348">
          <w:rPr>
            <w:rFonts w:ascii="Times New Roman" w:hAnsi="Times New Roman" w:cs="Times New Roman"/>
            <w:szCs w:val="26"/>
            <w:lang w:val="en-US"/>
          </w:rPr>
          <w:t xml:space="preserve"> tinh vi hơn bằng cách cung cấp một khuôn khổ toàn diện để đào sâu vào các mẫu và hành vi tấn công.</w:t>
        </w:r>
      </w:ins>
    </w:p>
    <w:p w14:paraId="0F65465E" w14:textId="6A447700" w:rsidR="004D17D8" w:rsidRPr="00B14348" w:rsidRDefault="004D17D8">
      <w:pPr>
        <w:pStyle w:val="Heading3"/>
        <w:numPr>
          <w:ilvl w:val="2"/>
          <w:numId w:val="72"/>
        </w:numPr>
        <w:rPr>
          <w:ins w:id="401" w:author="Nguyễn Đình Kha" w:date="2024-07-01T13:28:00Z" w16du:dateUtc="2024-07-01T06:28:00Z"/>
          <w:rFonts w:ascii="Times New Roman" w:eastAsia="Times New Roman" w:hAnsi="Times New Roman" w:cs="Times New Roman"/>
          <w:szCs w:val="26"/>
          <w:lang w:val="en-US"/>
          <w:rPrChange w:id="402" w:author="Nguyễn Đình Kha" w:date="2024-07-02T11:11:00Z" w16du:dateUtc="2024-07-02T04:11:00Z">
            <w:rPr>
              <w:ins w:id="403" w:author="Nguyễn Đình Kha" w:date="2024-07-01T13:28:00Z" w16du:dateUtc="2024-07-01T06:28:00Z"/>
              <w:lang w:val="en-US"/>
            </w:rPr>
          </w:rPrChange>
        </w:rPr>
        <w:pPrChange w:id="404" w:author="Nguyễn Đình Kha" w:date="2024-07-01T13:47:00Z" w16du:dateUtc="2024-07-01T06:47:00Z">
          <w:pPr>
            <w:ind w:firstLine="227"/>
            <w:jc w:val="both"/>
          </w:pPr>
        </w:pPrChange>
      </w:pPr>
      <w:bookmarkStart w:id="405" w:name="_Toc171974851"/>
      <w:ins w:id="406" w:author="Nguyễn Đình Kha" w:date="2024-07-01T13:29:00Z" w16du:dateUtc="2024-07-01T06:29:00Z">
        <w:r w:rsidRPr="00B14348">
          <w:rPr>
            <w:rFonts w:ascii="Times New Roman" w:eastAsia="Times New Roman" w:hAnsi="Times New Roman" w:cs="Times New Roman"/>
            <w:szCs w:val="26"/>
            <w:lang w:val="en-US"/>
            <w:rPrChange w:id="407" w:author="Nguyễn Đình Kha" w:date="2024-07-02T11:11:00Z" w16du:dateUtc="2024-07-02T04:11:00Z">
              <w:rPr>
                <w:b/>
                <w:bCs/>
                <w:lang w:val="en-US"/>
              </w:rPr>
            </w:rPrChange>
          </w:rPr>
          <w:t>Phương pháp DEEP-Dig: Công nghệ đánh lừa tiên tiến</w:t>
        </w:r>
      </w:ins>
      <w:bookmarkEnd w:id="405"/>
    </w:p>
    <w:p w14:paraId="587641A7" w14:textId="0BEFFE1F" w:rsidR="004D17D8" w:rsidRPr="00B14348" w:rsidRDefault="004D17D8" w:rsidP="004D17D8">
      <w:pPr>
        <w:ind w:firstLine="227"/>
        <w:jc w:val="both"/>
        <w:rPr>
          <w:ins w:id="408" w:author="Nguyễn Đình Kha" w:date="2024-07-01T13:29:00Z" w16du:dateUtc="2024-07-01T06:29:00Z"/>
          <w:rFonts w:ascii="Times New Roman" w:hAnsi="Times New Roman" w:cs="Times New Roman"/>
          <w:szCs w:val="26"/>
          <w:lang w:val="en-US"/>
        </w:rPr>
      </w:pPr>
      <w:ins w:id="409" w:author="Nguyễn Đình Kha" w:date="2024-07-01T13:29:00Z" w16du:dateUtc="2024-07-01T06:29:00Z">
        <w:r w:rsidRPr="00B14348">
          <w:rPr>
            <w:rFonts w:ascii="Times New Roman" w:hAnsi="Times New Roman" w:cs="Times New Roman"/>
            <w:szCs w:val="26"/>
            <w:lang w:val="en-US"/>
          </w:rPr>
          <w:t>Phương pháp DEEP-Dig (DEcEPtion DIGging</w:t>
        </w:r>
      </w:ins>
      <m:oMath>
        <m:sSup>
          <m:sSupPr>
            <m:ctrlPr>
              <w:rPr>
                <w:rFonts w:ascii="Cambria Math" w:hAnsi="Cambria Math" w:cs="Times New Roman"/>
                <w:i/>
                <w:szCs w:val="26"/>
                <w:lang w:val="en-US"/>
              </w:rPr>
            </m:ctrlPr>
          </m:sSupPr>
          <m:e>
            <m:r>
              <w:rPr>
                <w:rFonts w:ascii="Cambria Math" w:hAnsi="Cambria Math" w:cs="Times New Roman"/>
                <w:szCs w:val="26"/>
                <w:lang w:val="en-US"/>
              </w:rPr>
              <m:t>)</m:t>
            </m:r>
          </m:e>
          <m:sup>
            <w:hyperlink w:anchor="Ref4" w:history="1">
              <m:d>
                <m:dPr>
                  <m:begChr m:val="["/>
                  <m:endChr m:val="]"/>
                  <m:ctrlPr>
                    <w:rPr>
                      <w:rStyle w:val="Hyperlink"/>
                      <w:rFonts w:ascii="Cambria Math" w:hAnsi="Cambria Math" w:cs="Times New Roman"/>
                      <w:i/>
                      <w:color w:val="auto"/>
                      <w:szCs w:val="26"/>
                      <w:lang w:val="en-US"/>
                    </w:rPr>
                  </m:ctrlPr>
                </m:dPr>
                <m:e>
                  <m:r>
                    <w:rPr>
                      <w:rStyle w:val="Hyperlink"/>
                      <w:rFonts w:ascii="Cambria Math" w:hAnsi="Cambria Math" w:cs="Times New Roman"/>
                      <w:color w:val="auto"/>
                      <w:szCs w:val="26"/>
                      <w:lang w:val="en-US"/>
                    </w:rPr>
                    <m:t>4</m:t>
                  </m:r>
                </m:e>
              </m:d>
            </w:hyperlink>
            <m:r>
              <w:rPr>
                <w:rFonts w:ascii="Cambria Math" w:hAnsi="Cambria Math" w:cs="Times New Roman"/>
                <w:szCs w:val="26"/>
                <w:lang w:val="en-US"/>
              </w:rPr>
              <m:t xml:space="preserve"> </m:t>
            </m:r>
            <w:hyperlink w:anchor="Ref5" w:history="1">
              <m:r>
                <w:rPr>
                  <w:rStyle w:val="Hyperlink"/>
                  <w:rFonts w:ascii="Cambria Math" w:hAnsi="Cambria Math" w:cs="Times New Roman"/>
                  <w:color w:val="auto"/>
                  <w:szCs w:val="26"/>
                  <w:lang w:val="en-US"/>
                </w:rPr>
                <m:t>[5]</m:t>
              </m:r>
            </w:hyperlink>
          </m:sup>
        </m:sSup>
      </m:oMath>
      <w:ins w:id="410" w:author="Nguyễn Đình Kha" w:date="2024-07-01T13:29:00Z" w16du:dateUtc="2024-07-01T06:29:00Z">
        <w:r w:rsidRPr="00B14348">
          <w:rPr>
            <w:rFonts w:ascii="Times New Roman" w:hAnsi="Times New Roman" w:cs="Times New Roman"/>
            <w:szCs w:val="26"/>
            <w:lang w:val="en-US"/>
          </w:rPr>
          <w:t>, được phát triển bởi một nhóm các nhà nghiên cứu bao gồm Tiến sĩ Kevin Hamlen và Tiến sĩ Latifur Khan, đại diện cho một bước tiến quan trọng trong lĩnh vực an ninh mạng. DEEP-Dig sử dụng công nghệ đánh lừa để lôi kéo kẻ tấn công vào một môi trường mồi nhử, cho phép hệ thống học hỏi từ các chiến thuật và chiến lược của kẻ tấn công. Phương pháp này đặc biệt hiệu quả trong việc thu thập dữ liệu tấn công chi tiết và có giá trị, có thể được sử dụng để đào tạo các mô hình học máy nhằm cải thiện khả năng phát hiện và phản ứng với mối đe dọa.</w:t>
        </w:r>
      </w:ins>
    </w:p>
    <w:p w14:paraId="215126C9" w14:textId="3CF4ACC5" w:rsidR="00641F10" w:rsidRPr="00B14348" w:rsidRDefault="004D17D8" w:rsidP="004D17D8">
      <w:pPr>
        <w:ind w:firstLine="227"/>
        <w:jc w:val="both"/>
        <w:rPr>
          <w:ins w:id="411" w:author="Nguyễn Đình Kha" w:date="2024-07-01T20:57:00Z" w16du:dateUtc="2024-07-01T13:57:00Z"/>
          <w:rFonts w:ascii="Times New Roman" w:hAnsi="Times New Roman" w:cs="Times New Roman"/>
          <w:b/>
          <w:bCs/>
          <w:szCs w:val="26"/>
          <w:lang w:val="en-US"/>
        </w:rPr>
      </w:pPr>
      <w:ins w:id="412" w:author="Nguyễn Đình Kha" w:date="2024-07-01T13:29:00Z" w16du:dateUtc="2024-07-01T06:29:00Z">
        <w:r w:rsidRPr="00B14348">
          <w:rPr>
            <w:rFonts w:ascii="Times New Roman" w:hAnsi="Times New Roman" w:cs="Times New Roman"/>
            <w:b/>
            <w:bCs/>
            <w:szCs w:val="26"/>
            <w:lang w:val="en-US"/>
            <w:rPrChange w:id="413" w:author="Nguyễn Đình Kha" w:date="2024-07-02T11:11:00Z" w16du:dateUtc="2024-07-02T04:11:00Z">
              <w:rPr>
                <w:rFonts w:ascii="Times New Roman" w:hAnsi="Times New Roman" w:cs="Times New Roman"/>
                <w:lang w:val="en-US"/>
              </w:rPr>
            </w:rPrChange>
          </w:rPr>
          <w:t xml:space="preserve">Kỹ </w:t>
        </w:r>
      </w:ins>
      <w:ins w:id="414" w:author="Nguyễn Đình Kha" w:date="2024-07-02T20:50:00Z" w16du:dateUtc="2024-07-02T13:50:00Z">
        <w:r w:rsidR="008F2B1A">
          <w:rPr>
            <w:rFonts w:ascii="Times New Roman" w:hAnsi="Times New Roman" w:cs="Times New Roman"/>
            <w:b/>
            <w:bCs/>
            <w:szCs w:val="26"/>
            <w:lang w:val="en-US"/>
          </w:rPr>
          <w:t>t</w:t>
        </w:r>
      </w:ins>
      <w:ins w:id="415" w:author="Nguyễn Đình Kha" w:date="2024-07-01T13:29:00Z" w16du:dateUtc="2024-07-01T06:29:00Z">
        <w:r w:rsidRPr="00B14348">
          <w:rPr>
            <w:rFonts w:ascii="Times New Roman" w:hAnsi="Times New Roman" w:cs="Times New Roman"/>
            <w:b/>
            <w:bCs/>
            <w:szCs w:val="26"/>
            <w:lang w:val="en-US"/>
            <w:rPrChange w:id="416" w:author="Nguyễn Đình Kha" w:date="2024-07-02T11:11:00Z" w16du:dateUtc="2024-07-02T04:11:00Z">
              <w:rPr>
                <w:rFonts w:ascii="Times New Roman" w:hAnsi="Times New Roman" w:cs="Times New Roman"/>
                <w:lang w:val="en-US"/>
              </w:rPr>
            </w:rPrChange>
          </w:rPr>
          <w:t xml:space="preserve">huật </w:t>
        </w:r>
      </w:ins>
      <w:ins w:id="417" w:author="Nguyễn Đình Kha" w:date="2024-07-02T20:50:00Z" w16du:dateUtc="2024-07-02T13:50:00Z">
        <w:r w:rsidR="008F2B1A">
          <w:rPr>
            <w:rFonts w:ascii="Times New Roman" w:hAnsi="Times New Roman" w:cs="Times New Roman"/>
            <w:b/>
            <w:bCs/>
            <w:szCs w:val="26"/>
            <w:lang w:val="en-US"/>
          </w:rPr>
          <w:t>d</w:t>
        </w:r>
      </w:ins>
      <w:ins w:id="418" w:author="Nguyễn Đình Kha" w:date="2024-07-01T13:29:00Z" w16du:dateUtc="2024-07-01T06:29:00Z">
        <w:r w:rsidRPr="00B14348">
          <w:rPr>
            <w:rFonts w:ascii="Times New Roman" w:hAnsi="Times New Roman" w:cs="Times New Roman"/>
            <w:b/>
            <w:bCs/>
            <w:szCs w:val="26"/>
            <w:lang w:val="en-US"/>
            <w:rPrChange w:id="419" w:author="Nguyễn Đình Kha" w:date="2024-07-02T11:11:00Z" w16du:dateUtc="2024-07-02T04:11:00Z">
              <w:rPr>
                <w:rFonts w:ascii="Times New Roman" w:hAnsi="Times New Roman" w:cs="Times New Roman"/>
                <w:lang w:val="en-US"/>
              </w:rPr>
            </w:rPrChange>
          </w:rPr>
          <w:t xml:space="preserve">ựa </w:t>
        </w:r>
      </w:ins>
      <w:ins w:id="420" w:author="Nguyễn Đình Kha" w:date="2024-07-02T20:50:00Z" w16du:dateUtc="2024-07-02T13:50:00Z">
        <w:r w:rsidR="008F2B1A">
          <w:rPr>
            <w:rFonts w:ascii="Times New Roman" w:hAnsi="Times New Roman" w:cs="Times New Roman"/>
            <w:b/>
            <w:bCs/>
            <w:szCs w:val="26"/>
            <w:lang w:val="en-US"/>
          </w:rPr>
          <w:t>t</w:t>
        </w:r>
      </w:ins>
      <w:ins w:id="421" w:author="Nguyễn Đình Kha" w:date="2024-07-01T13:29:00Z" w16du:dateUtc="2024-07-01T06:29:00Z">
        <w:r w:rsidRPr="00B14348">
          <w:rPr>
            <w:rFonts w:ascii="Times New Roman" w:hAnsi="Times New Roman" w:cs="Times New Roman"/>
            <w:b/>
            <w:bCs/>
            <w:szCs w:val="26"/>
            <w:lang w:val="en-US"/>
            <w:rPrChange w:id="422" w:author="Nguyễn Đình Kha" w:date="2024-07-02T11:11:00Z" w16du:dateUtc="2024-07-02T04:11:00Z">
              <w:rPr>
                <w:rFonts w:ascii="Times New Roman" w:hAnsi="Times New Roman" w:cs="Times New Roman"/>
                <w:lang w:val="en-US"/>
              </w:rPr>
            </w:rPrChange>
          </w:rPr>
          <w:t xml:space="preserve">rên </w:t>
        </w:r>
      </w:ins>
      <w:ins w:id="423" w:author="Nguyễn Đình Kha" w:date="2024-07-02T20:50:00Z" w16du:dateUtc="2024-07-02T13:50:00Z">
        <w:r w:rsidR="008F2B1A">
          <w:rPr>
            <w:rFonts w:ascii="Times New Roman" w:hAnsi="Times New Roman" w:cs="Times New Roman"/>
            <w:b/>
            <w:bCs/>
            <w:szCs w:val="26"/>
            <w:lang w:val="en-US"/>
          </w:rPr>
          <w:t>đ</w:t>
        </w:r>
      </w:ins>
      <w:ins w:id="424" w:author="Nguyễn Đình Kha" w:date="2024-07-01T13:29:00Z" w16du:dateUtc="2024-07-01T06:29:00Z">
        <w:r w:rsidRPr="00B14348">
          <w:rPr>
            <w:rFonts w:ascii="Times New Roman" w:hAnsi="Times New Roman" w:cs="Times New Roman"/>
            <w:b/>
            <w:bCs/>
            <w:szCs w:val="26"/>
            <w:lang w:val="en-US"/>
            <w:rPrChange w:id="425" w:author="Nguyễn Đình Kha" w:date="2024-07-02T11:11:00Z" w16du:dateUtc="2024-07-02T04:11:00Z">
              <w:rPr>
                <w:rFonts w:ascii="Times New Roman" w:hAnsi="Times New Roman" w:cs="Times New Roman"/>
                <w:lang w:val="en-US"/>
              </w:rPr>
            </w:rPrChange>
          </w:rPr>
          <w:t>ánh</w:t>
        </w:r>
      </w:ins>
      <w:ins w:id="426" w:author="Nguyễn Đình Kha" w:date="2024-07-02T20:50:00Z" w16du:dateUtc="2024-07-02T13:50:00Z">
        <w:r w:rsidR="008F2B1A">
          <w:rPr>
            <w:rFonts w:ascii="Times New Roman" w:hAnsi="Times New Roman" w:cs="Times New Roman"/>
            <w:b/>
            <w:bCs/>
            <w:szCs w:val="26"/>
            <w:lang w:val="en-US"/>
          </w:rPr>
          <w:t xml:space="preserve"> l</w:t>
        </w:r>
      </w:ins>
      <w:ins w:id="427" w:author="Nguyễn Đình Kha" w:date="2024-07-01T13:29:00Z" w16du:dateUtc="2024-07-01T06:29:00Z">
        <w:r w:rsidRPr="00B14348">
          <w:rPr>
            <w:rFonts w:ascii="Times New Roman" w:hAnsi="Times New Roman" w:cs="Times New Roman"/>
            <w:b/>
            <w:bCs/>
            <w:szCs w:val="26"/>
            <w:lang w:val="en-US"/>
            <w:rPrChange w:id="428" w:author="Nguyễn Đình Kha" w:date="2024-07-02T11:11:00Z" w16du:dateUtc="2024-07-02T04:11:00Z">
              <w:rPr>
                <w:rFonts w:ascii="Times New Roman" w:hAnsi="Times New Roman" w:cs="Times New Roman"/>
                <w:lang w:val="en-US"/>
              </w:rPr>
            </w:rPrChange>
          </w:rPr>
          <w:t>ừa</w:t>
        </w:r>
      </w:ins>
    </w:p>
    <w:p w14:paraId="4BC17BB5" w14:textId="0BDE9C0B" w:rsidR="004D17D8" w:rsidRPr="00B14348" w:rsidRDefault="004D17D8" w:rsidP="004D17D8">
      <w:pPr>
        <w:ind w:firstLine="227"/>
        <w:jc w:val="both"/>
        <w:rPr>
          <w:ins w:id="429" w:author="Nguyễn Đình Kha" w:date="2024-07-01T13:29:00Z" w16du:dateUtc="2024-07-01T06:29:00Z"/>
          <w:rFonts w:ascii="Times New Roman" w:hAnsi="Times New Roman" w:cs="Times New Roman"/>
          <w:szCs w:val="26"/>
          <w:lang w:val="en-US"/>
        </w:rPr>
      </w:pPr>
      <w:ins w:id="430" w:author="Nguyễn Đình Kha" w:date="2024-07-01T13:29:00Z" w16du:dateUtc="2024-07-01T06:29:00Z">
        <w:r w:rsidRPr="00B14348">
          <w:rPr>
            <w:rFonts w:ascii="Times New Roman" w:hAnsi="Times New Roman" w:cs="Times New Roman"/>
            <w:szCs w:val="26"/>
            <w:lang w:val="en-US"/>
          </w:rPr>
          <w:t>DEEP-Dig áp dụng các kỹ thuật dựa trên đánh lừa để tạo ra một môi trường mồi nhử thực tế và hấp dẫn. Môi trường này được thiết kế để thu hút kẻ tấn công, những kẻ vô tình tiết lộ các phương pháp và chiến thuật của chúng. Bằng cách nghiên cứu các tương tác này, hệ thống có thể thu thập được những hiểu biết sâu sắc về các kỹ thuật và chiến lược tấn công mới nhất.</w:t>
        </w:r>
      </w:ins>
    </w:p>
    <w:p w14:paraId="249F8D20" w14:textId="7309FA7D" w:rsidR="00641F10" w:rsidRPr="00B14348" w:rsidRDefault="004D17D8" w:rsidP="004D17D8">
      <w:pPr>
        <w:ind w:firstLine="227"/>
        <w:jc w:val="both"/>
        <w:rPr>
          <w:ins w:id="431" w:author="Nguyễn Đình Kha" w:date="2024-07-01T20:57:00Z" w16du:dateUtc="2024-07-01T13:57:00Z"/>
          <w:rFonts w:ascii="Times New Roman" w:hAnsi="Times New Roman" w:cs="Times New Roman"/>
          <w:b/>
          <w:bCs/>
          <w:szCs w:val="26"/>
          <w:lang w:val="en-US"/>
          <w:rPrChange w:id="432" w:author="Nguyễn Đình Kha" w:date="2024-07-02T11:11:00Z" w16du:dateUtc="2024-07-02T04:11:00Z">
            <w:rPr>
              <w:ins w:id="433" w:author="Nguyễn Đình Kha" w:date="2024-07-01T20:57:00Z" w16du:dateUtc="2024-07-01T13:57:00Z"/>
              <w:rFonts w:ascii="Times New Roman" w:hAnsi="Times New Roman" w:cs="Times New Roman"/>
              <w:lang w:val="en-US"/>
            </w:rPr>
          </w:rPrChange>
        </w:rPr>
      </w:pPr>
      <w:ins w:id="434" w:author="Nguyễn Đình Kha" w:date="2024-07-01T13:29:00Z" w16du:dateUtc="2024-07-01T06:29:00Z">
        <w:r w:rsidRPr="00B14348">
          <w:rPr>
            <w:rFonts w:ascii="Times New Roman" w:hAnsi="Times New Roman" w:cs="Times New Roman"/>
            <w:b/>
            <w:bCs/>
            <w:szCs w:val="26"/>
            <w:lang w:val="en-US"/>
            <w:rPrChange w:id="435" w:author="Nguyễn Đình Kha" w:date="2024-07-02T11:11:00Z" w16du:dateUtc="2024-07-02T04:11:00Z">
              <w:rPr>
                <w:rFonts w:ascii="Times New Roman" w:hAnsi="Times New Roman" w:cs="Times New Roman"/>
                <w:lang w:val="en-US"/>
              </w:rPr>
            </w:rPrChange>
          </w:rPr>
          <w:t xml:space="preserve">Phân </w:t>
        </w:r>
      </w:ins>
      <w:ins w:id="436" w:author="Nguyễn Đình Kha" w:date="2024-07-02T20:51:00Z" w16du:dateUtc="2024-07-02T13:51:00Z">
        <w:r w:rsidR="008F2B1A">
          <w:rPr>
            <w:rFonts w:ascii="Times New Roman" w:hAnsi="Times New Roman" w:cs="Times New Roman"/>
            <w:b/>
            <w:bCs/>
            <w:szCs w:val="26"/>
            <w:lang w:val="en-US"/>
          </w:rPr>
          <w:t>t</w:t>
        </w:r>
      </w:ins>
      <w:ins w:id="437" w:author="Nguyễn Đình Kha" w:date="2024-07-01T13:29:00Z" w16du:dateUtc="2024-07-01T06:29:00Z">
        <w:r w:rsidRPr="00B14348">
          <w:rPr>
            <w:rFonts w:ascii="Times New Roman" w:hAnsi="Times New Roman" w:cs="Times New Roman"/>
            <w:b/>
            <w:bCs/>
            <w:szCs w:val="26"/>
            <w:lang w:val="en-US"/>
            <w:rPrChange w:id="438" w:author="Nguyễn Đình Kha" w:date="2024-07-02T11:11:00Z" w16du:dateUtc="2024-07-02T04:11:00Z">
              <w:rPr>
                <w:rFonts w:ascii="Times New Roman" w:hAnsi="Times New Roman" w:cs="Times New Roman"/>
                <w:lang w:val="en-US"/>
              </w:rPr>
            </w:rPrChange>
          </w:rPr>
          <w:t xml:space="preserve">ích </w:t>
        </w:r>
      </w:ins>
      <w:ins w:id="439" w:author="Nguyễn Đình Kha" w:date="2024-07-02T20:51:00Z" w16du:dateUtc="2024-07-02T13:51:00Z">
        <w:r w:rsidR="008F2B1A">
          <w:rPr>
            <w:rFonts w:ascii="Times New Roman" w:hAnsi="Times New Roman" w:cs="Times New Roman"/>
            <w:b/>
            <w:bCs/>
            <w:szCs w:val="26"/>
            <w:lang w:val="en-US"/>
          </w:rPr>
          <w:t>s</w:t>
        </w:r>
      </w:ins>
      <w:ins w:id="440" w:author="Nguyễn Đình Kha" w:date="2024-07-01T13:29:00Z" w16du:dateUtc="2024-07-01T06:29:00Z">
        <w:r w:rsidRPr="00B14348">
          <w:rPr>
            <w:rFonts w:ascii="Times New Roman" w:hAnsi="Times New Roman" w:cs="Times New Roman"/>
            <w:b/>
            <w:bCs/>
            <w:szCs w:val="26"/>
            <w:lang w:val="en-US"/>
            <w:rPrChange w:id="441" w:author="Nguyễn Đình Kha" w:date="2024-07-02T11:11:00Z" w16du:dateUtc="2024-07-02T04:11:00Z">
              <w:rPr>
                <w:rFonts w:ascii="Times New Roman" w:hAnsi="Times New Roman" w:cs="Times New Roman"/>
                <w:lang w:val="en-US"/>
              </w:rPr>
            </w:rPrChange>
          </w:rPr>
          <w:t>âu</w:t>
        </w:r>
      </w:ins>
    </w:p>
    <w:p w14:paraId="58B3B900" w14:textId="5B6DF6BD" w:rsidR="004D17D8" w:rsidRPr="00B14348" w:rsidRDefault="004D17D8" w:rsidP="004D17D8">
      <w:pPr>
        <w:ind w:firstLine="227"/>
        <w:jc w:val="both"/>
        <w:rPr>
          <w:ins w:id="442" w:author="Nguyễn Đình Kha" w:date="2024-07-01T13:29:00Z" w16du:dateUtc="2024-07-01T06:29:00Z"/>
          <w:rFonts w:ascii="Times New Roman" w:hAnsi="Times New Roman" w:cs="Times New Roman"/>
          <w:szCs w:val="26"/>
          <w:lang w:val="en-US"/>
        </w:rPr>
      </w:pPr>
      <w:ins w:id="443" w:author="Nguyễn Đình Kha" w:date="2024-07-01T13:29:00Z" w16du:dateUtc="2024-07-01T06:29:00Z">
        <w:r w:rsidRPr="00B14348">
          <w:rPr>
            <w:rFonts w:ascii="Times New Roman" w:hAnsi="Times New Roman" w:cs="Times New Roman"/>
            <w:szCs w:val="26"/>
            <w:lang w:val="en-US"/>
          </w:rPr>
          <w:t>DEEP-Dig cung cấp các công cụ để thực hiện phân tích sâu dữ liệu tấn công đã thu được. Điều này bao gồm các kỹ thuật để nhận diện và hiểu các mẫu tấn công phức tạp, liên kết các giai đoạn khác nhau của các cuộc tấn công nhiều giai đoạn, và khám phá các kết nối ẩn giữa các sự kiện tưởng chừng như không liên quan.</w:t>
        </w:r>
      </w:ins>
    </w:p>
    <w:p w14:paraId="6C12AF28" w14:textId="1C20CC51" w:rsidR="00641F10" w:rsidRPr="00B14348" w:rsidRDefault="004D17D8" w:rsidP="004D17D8">
      <w:pPr>
        <w:ind w:firstLine="227"/>
        <w:jc w:val="both"/>
        <w:rPr>
          <w:ins w:id="444" w:author="Nguyễn Đình Kha" w:date="2024-07-01T20:58:00Z" w16du:dateUtc="2024-07-01T13:58:00Z"/>
          <w:rFonts w:ascii="Times New Roman" w:hAnsi="Times New Roman" w:cs="Times New Roman"/>
          <w:b/>
          <w:bCs/>
          <w:szCs w:val="26"/>
          <w:lang w:val="en-US"/>
          <w:rPrChange w:id="445" w:author="Nguyễn Đình Kha" w:date="2024-07-02T11:11:00Z" w16du:dateUtc="2024-07-02T04:11:00Z">
            <w:rPr>
              <w:ins w:id="446" w:author="Nguyễn Đình Kha" w:date="2024-07-01T20:58:00Z" w16du:dateUtc="2024-07-01T13:58:00Z"/>
              <w:rFonts w:ascii="Times New Roman" w:hAnsi="Times New Roman" w:cs="Times New Roman"/>
              <w:lang w:val="en-US"/>
            </w:rPr>
          </w:rPrChange>
        </w:rPr>
      </w:pPr>
      <w:ins w:id="447" w:author="Nguyễn Đình Kha" w:date="2024-07-01T13:29:00Z" w16du:dateUtc="2024-07-01T06:29:00Z">
        <w:r w:rsidRPr="00B14348">
          <w:rPr>
            <w:rFonts w:ascii="Times New Roman" w:hAnsi="Times New Roman" w:cs="Times New Roman"/>
            <w:b/>
            <w:bCs/>
            <w:szCs w:val="26"/>
            <w:lang w:val="en-US"/>
            <w:rPrChange w:id="448" w:author="Nguyễn Đình Kha" w:date="2024-07-02T11:11:00Z" w16du:dateUtc="2024-07-02T04:11:00Z">
              <w:rPr>
                <w:rFonts w:ascii="Times New Roman" w:hAnsi="Times New Roman" w:cs="Times New Roman"/>
                <w:lang w:val="en-US"/>
              </w:rPr>
            </w:rPrChange>
          </w:rPr>
          <w:t xml:space="preserve">Học </w:t>
        </w:r>
      </w:ins>
      <w:ins w:id="449" w:author="Nguyễn Đình Kha" w:date="2024-07-02T20:51:00Z" w16du:dateUtc="2024-07-02T13:51:00Z">
        <w:r w:rsidR="008F2B1A">
          <w:rPr>
            <w:rFonts w:ascii="Times New Roman" w:hAnsi="Times New Roman" w:cs="Times New Roman"/>
            <w:b/>
            <w:bCs/>
            <w:szCs w:val="26"/>
            <w:lang w:val="en-US"/>
          </w:rPr>
          <w:t>t</w:t>
        </w:r>
      </w:ins>
      <w:ins w:id="450" w:author="Nguyễn Đình Kha" w:date="2024-07-01T13:29:00Z" w16du:dateUtc="2024-07-01T06:29:00Z">
        <w:r w:rsidRPr="00B14348">
          <w:rPr>
            <w:rFonts w:ascii="Times New Roman" w:hAnsi="Times New Roman" w:cs="Times New Roman"/>
            <w:b/>
            <w:bCs/>
            <w:szCs w:val="26"/>
            <w:lang w:val="en-US"/>
            <w:rPrChange w:id="451" w:author="Nguyễn Đình Kha" w:date="2024-07-02T11:11:00Z" w16du:dateUtc="2024-07-02T04:11:00Z">
              <w:rPr>
                <w:rFonts w:ascii="Times New Roman" w:hAnsi="Times New Roman" w:cs="Times New Roman"/>
                <w:lang w:val="en-US"/>
              </w:rPr>
            </w:rPrChange>
          </w:rPr>
          <w:t xml:space="preserve">hích </w:t>
        </w:r>
      </w:ins>
      <w:ins w:id="452" w:author="Nguyễn Đình Kha" w:date="2024-07-02T20:51:00Z" w16du:dateUtc="2024-07-02T13:51:00Z">
        <w:r w:rsidR="008F2B1A">
          <w:rPr>
            <w:rFonts w:ascii="Times New Roman" w:hAnsi="Times New Roman" w:cs="Times New Roman"/>
            <w:b/>
            <w:bCs/>
            <w:szCs w:val="26"/>
            <w:lang w:val="en-US"/>
          </w:rPr>
          <w:t>n</w:t>
        </w:r>
      </w:ins>
      <w:ins w:id="453" w:author="Nguyễn Đình Kha" w:date="2024-07-01T13:29:00Z" w16du:dateUtc="2024-07-01T06:29:00Z">
        <w:r w:rsidRPr="00B14348">
          <w:rPr>
            <w:rFonts w:ascii="Times New Roman" w:hAnsi="Times New Roman" w:cs="Times New Roman"/>
            <w:b/>
            <w:bCs/>
            <w:szCs w:val="26"/>
            <w:lang w:val="en-US"/>
            <w:rPrChange w:id="454" w:author="Nguyễn Đình Kha" w:date="2024-07-02T11:11:00Z" w16du:dateUtc="2024-07-02T04:11:00Z">
              <w:rPr>
                <w:rFonts w:ascii="Times New Roman" w:hAnsi="Times New Roman" w:cs="Times New Roman"/>
                <w:lang w:val="en-US"/>
              </w:rPr>
            </w:rPrChange>
          </w:rPr>
          <w:t>ghi</w:t>
        </w:r>
      </w:ins>
    </w:p>
    <w:p w14:paraId="01CD2493" w14:textId="099D2149" w:rsidR="004D17D8" w:rsidRPr="00B14348" w:rsidRDefault="004D17D8" w:rsidP="004D17D8">
      <w:pPr>
        <w:ind w:firstLine="227"/>
        <w:jc w:val="both"/>
        <w:rPr>
          <w:ins w:id="455" w:author="Nguyễn Đình Kha" w:date="2024-07-01T13:29:00Z" w16du:dateUtc="2024-07-01T06:29:00Z"/>
          <w:rFonts w:ascii="Times New Roman" w:hAnsi="Times New Roman" w:cs="Times New Roman"/>
          <w:szCs w:val="26"/>
          <w:lang w:val="en-US"/>
        </w:rPr>
      </w:pPr>
      <w:ins w:id="456" w:author="Nguyễn Đình Kha" w:date="2024-07-01T13:29:00Z" w16du:dateUtc="2024-07-01T06:29:00Z">
        <w:r w:rsidRPr="00B14348">
          <w:rPr>
            <w:rFonts w:ascii="Times New Roman" w:hAnsi="Times New Roman" w:cs="Times New Roman"/>
            <w:szCs w:val="26"/>
            <w:lang w:val="en-US"/>
          </w:rPr>
          <w:t>Bằng cách tích hợp với hệ thống honeypot thích nghi, DEEP-Dig có thể tận dụng các thuật toán học máy để liên tục cải thiện khả năng phát hiện và phân tích của mình. Cách tiếp cận học thích nghi này đảm bảo rằng hệ thống vẫn hiệu quả đối với các mối đe dọa mới và đang phát triển.</w:t>
        </w:r>
      </w:ins>
    </w:p>
    <w:p w14:paraId="7095E713" w14:textId="0AB7C3E1" w:rsidR="004D17D8" w:rsidRPr="00B14348" w:rsidRDefault="004D17D8" w:rsidP="009105EF">
      <w:pPr>
        <w:ind w:firstLine="227"/>
        <w:jc w:val="both"/>
        <w:rPr>
          <w:ins w:id="457" w:author="Nguyễn Đình Kha" w:date="2024-07-01T13:50:00Z" w16du:dateUtc="2024-07-01T06:50:00Z"/>
          <w:rFonts w:ascii="Times New Roman" w:hAnsi="Times New Roman" w:cs="Times New Roman"/>
          <w:szCs w:val="26"/>
          <w:lang w:val="en-US"/>
        </w:rPr>
      </w:pPr>
      <w:ins w:id="458" w:author="Nguyễn Đình Kha" w:date="2024-07-01T13:29:00Z" w16du:dateUtc="2024-07-01T06:29:00Z">
        <w:r w:rsidRPr="00B14348">
          <w:rPr>
            <w:rFonts w:ascii="Times New Roman" w:hAnsi="Times New Roman" w:cs="Times New Roman"/>
            <w:szCs w:val="26"/>
            <w:lang w:val="en-US"/>
          </w:rPr>
          <w:lastRenderedPageBreak/>
          <w:t>DEEP-Dig thúc đẩy một lĩnh vực đang phát triển nhanh chóng được gọi là công nghệ đánh lừa, hay "crook sourcing", bao gồm việc đặt bẫy cho các hacker. Các nhà nghiên cứu hy vọng rằng phương pháp này có thể đặc biệt hữu ích cho các tổ chức phòng thủ. Thay vì chỉ chặn kẻ tấn công, DEEP-Dig coi chúng là một nguồn lao động miễn phí, cung cấp dữ liệu về các cuộc tấn công độc hại. Dữ liệu quý giá này sau đó có thể được sử dụng để đào tạo máy tính nhận diện và ngăn chặn các cuộc tấn công trong tương lai.</w:t>
        </w:r>
      </w:ins>
    </w:p>
    <w:p w14:paraId="02B0F048" w14:textId="213E4AEA" w:rsidR="009105EF" w:rsidRPr="00B14348" w:rsidRDefault="009105EF">
      <w:pPr>
        <w:rPr>
          <w:ins w:id="459" w:author="Nguyễn Đình Kha" w:date="2024-07-01T13:29:00Z" w16du:dateUtc="2024-07-01T06:29:00Z"/>
          <w:rFonts w:ascii="Times New Roman" w:hAnsi="Times New Roman" w:cs="Times New Roman"/>
          <w:szCs w:val="26"/>
          <w:lang w:val="en-US"/>
          <w:rPrChange w:id="460" w:author="Nguyễn Đình Kha" w:date="2024-07-02T11:11:00Z" w16du:dateUtc="2024-07-02T04:11:00Z">
            <w:rPr>
              <w:ins w:id="461" w:author="Nguyễn Đình Kha" w:date="2024-07-01T13:29:00Z" w16du:dateUtc="2024-07-01T06:29:00Z"/>
            </w:rPr>
          </w:rPrChange>
        </w:rPr>
        <w:pPrChange w:id="462" w:author="Nguyễn Đình Kha" w:date="2024-07-01T13:50:00Z" w16du:dateUtc="2024-07-01T06:50:00Z">
          <w:pPr>
            <w:ind w:firstLine="227"/>
            <w:jc w:val="both"/>
          </w:pPr>
        </w:pPrChange>
      </w:pPr>
    </w:p>
    <w:p w14:paraId="3C90CEA4" w14:textId="36BF0916" w:rsidR="004D17D8" w:rsidRPr="00B14348" w:rsidRDefault="004D17D8">
      <w:pPr>
        <w:pStyle w:val="Heading2"/>
        <w:numPr>
          <w:ilvl w:val="1"/>
          <w:numId w:val="72"/>
        </w:numPr>
        <w:ind w:left="567" w:hanging="567"/>
        <w:rPr>
          <w:ins w:id="463" w:author="Nguyễn Đình Kha" w:date="2024-07-01T13:29:00Z" w16du:dateUtc="2024-07-01T06:29:00Z"/>
          <w:rFonts w:ascii="Times New Roman" w:eastAsia="Times New Roman" w:hAnsi="Times New Roman" w:cs="Times New Roman"/>
          <w:lang w:val="en-US"/>
          <w:rPrChange w:id="464" w:author="Nguyễn Đình Kha" w:date="2024-07-02T11:11:00Z" w16du:dateUtc="2024-07-02T04:11:00Z">
            <w:rPr>
              <w:ins w:id="465" w:author="Nguyễn Đình Kha" w:date="2024-07-01T13:29:00Z" w16du:dateUtc="2024-07-01T06:29:00Z"/>
              <w:lang w:val="en-US"/>
            </w:rPr>
          </w:rPrChange>
        </w:rPr>
        <w:pPrChange w:id="466" w:author="Nguyễn Đình Kha" w:date="2024-07-01T13:51:00Z" w16du:dateUtc="2024-07-01T06:51:00Z">
          <w:pPr>
            <w:ind w:firstLine="227"/>
            <w:jc w:val="both"/>
          </w:pPr>
        </w:pPrChange>
      </w:pPr>
      <w:bookmarkStart w:id="467" w:name="_Toc171974852"/>
      <w:ins w:id="468" w:author="Nguyễn Đình Kha" w:date="2024-07-01T13:29:00Z" w16du:dateUtc="2024-07-01T06:29:00Z">
        <w:r w:rsidRPr="00B14348">
          <w:rPr>
            <w:rFonts w:ascii="Times New Roman" w:eastAsia="Times New Roman" w:hAnsi="Times New Roman" w:cs="Times New Roman"/>
            <w:lang w:val="en-US"/>
            <w:rPrChange w:id="469" w:author="Nguyễn Đình Kha" w:date="2024-07-02T11:11:00Z" w16du:dateUtc="2024-07-02T04:11:00Z">
              <w:rPr>
                <w:b/>
                <w:bCs/>
                <w:lang w:val="en-US"/>
              </w:rPr>
            </w:rPrChange>
          </w:rPr>
          <w:t>Lí do chọn đề tài</w:t>
        </w:r>
        <w:bookmarkEnd w:id="467"/>
      </w:ins>
    </w:p>
    <w:p w14:paraId="73A7883E" w14:textId="77777777" w:rsidR="00F71B18" w:rsidRPr="00B14348" w:rsidRDefault="004D17D8" w:rsidP="00F71B18">
      <w:pPr>
        <w:ind w:firstLine="227"/>
        <w:jc w:val="both"/>
        <w:rPr>
          <w:ins w:id="470" w:author="Nguyễn Đình Kha" w:date="2024-07-01T14:41:00Z" w16du:dateUtc="2024-07-01T07:41:00Z"/>
          <w:rFonts w:ascii="Times New Roman" w:hAnsi="Times New Roman" w:cs="Times New Roman"/>
          <w:szCs w:val="26"/>
          <w:lang w:val="en-US"/>
        </w:rPr>
      </w:pPr>
      <w:ins w:id="471" w:author="Nguyễn Đình Kha" w:date="2024-07-01T13:30:00Z" w16du:dateUtc="2024-07-01T06:30:00Z">
        <w:r w:rsidRPr="00B14348">
          <w:rPr>
            <w:rFonts w:ascii="Times New Roman" w:hAnsi="Times New Roman" w:cs="Times New Roman"/>
            <w:szCs w:val="26"/>
            <w:lang w:val="en-US"/>
          </w:rPr>
          <w:t>Sự quan tâm của tôi đối với an ninh mạng và học máy đã thúc đẩy tôi khám phá các giải pháp sáng tạo cho những thách thức an ninh hiện đại. Thật thú vị khi được là một phần của lĩnh vực đóng vai trò quan trọng đối với sự thành công của các tổ chức và việc bảo vệ tài sản của họ. Nghiên cứu này không chỉ nhằm đóng góp vào mục đích học thuật mà còn hướng đến việc cung cấp các giải pháp thực tế có thể triển khai trong các tình huống thực tế. Bằng cách phát triển một hệ thống honeypot mạnh mẽ và thích ứng, luận văn này nhằm nâng cao bảo mật cho các ứng dụng web và bảo vệ chống lại các mối đe dọa mạng tiên tiến.</w:t>
        </w:r>
      </w:ins>
      <w:ins w:id="472" w:author="Nguyễn Đình Kha" w:date="2024-07-01T14:41:00Z" w16du:dateUtc="2024-07-01T07:41:00Z">
        <w:r w:rsidR="00F71B18" w:rsidRPr="00B14348">
          <w:rPr>
            <w:rFonts w:ascii="Times New Roman" w:hAnsi="Times New Roman" w:cs="Times New Roman"/>
            <w:szCs w:val="26"/>
            <w:lang w:val="en-US"/>
          </w:rPr>
          <w:t xml:space="preserve"> </w:t>
        </w:r>
      </w:ins>
    </w:p>
    <w:p w14:paraId="14297B76" w14:textId="60D28582" w:rsidR="004D17D8" w:rsidRPr="00B14348" w:rsidRDefault="004D17D8">
      <w:pPr>
        <w:ind w:firstLine="227"/>
        <w:jc w:val="both"/>
        <w:rPr>
          <w:ins w:id="473" w:author="Nguyễn Đình Kha" w:date="2024-07-01T13:31:00Z" w16du:dateUtc="2024-07-01T06:31:00Z"/>
          <w:rFonts w:ascii="Times New Roman" w:hAnsi="Times New Roman" w:cs="Times New Roman"/>
          <w:szCs w:val="26"/>
          <w:lang w:val="en-US"/>
        </w:rPr>
        <w:pPrChange w:id="474" w:author="Nguyễn Đình Kha" w:date="2024-07-01T14:41:00Z" w16du:dateUtc="2024-07-01T07:41:00Z">
          <w:pPr>
            <w:ind w:firstLine="227"/>
          </w:pPr>
        </w:pPrChange>
      </w:pPr>
      <w:ins w:id="475" w:author="Nguyễn Đình Kha" w:date="2024-07-01T13:30:00Z" w16du:dateUtc="2024-07-01T06:30:00Z">
        <w:r w:rsidRPr="00B14348">
          <w:rPr>
            <w:rFonts w:ascii="Times New Roman" w:hAnsi="Times New Roman" w:cs="Times New Roman"/>
            <w:szCs w:val="26"/>
            <w:lang w:val="en-US"/>
          </w:rPr>
          <w:t xml:space="preserve">Động lực chính của tôi cho việc lựa chọn đề tài nghiên cứu này bắt nguồn từ bản chất liên tục và phát triển của các mối đe dọa mạng nhắm vào các ứng dụng web. Các hệ thống honeypot truyền thống, được thiết kế để thu hút và giám sát kẻ tấn công, song chúng thường thiếu khả năng thích ứng động cần thiết để phản ứng hiệu quả với các cuộc tấn công tinh vi. Bằng cách tích hợp DRL, cụ thể là một </w:t>
        </w:r>
      </w:ins>
      <w:ins w:id="476" w:author="Nguyễn Đình Kha" w:date="2024-07-02T20:51:00Z" w16du:dateUtc="2024-07-02T13:51:00Z">
        <w:r w:rsidR="008F2B1A">
          <w:rPr>
            <w:rFonts w:ascii="Times New Roman" w:hAnsi="Times New Roman" w:cs="Times New Roman"/>
            <w:szCs w:val="26"/>
            <w:lang w:val="en-US"/>
          </w:rPr>
          <w:t>agent</w:t>
        </w:r>
      </w:ins>
      <w:ins w:id="477" w:author="Nguyễn Đình Kha" w:date="2024-07-01T13:30:00Z" w16du:dateUtc="2024-07-01T06:30:00Z">
        <w:r w:rsidRPr="00B14348">
          <w:rPr>
            <w:rFonts w:ascii="Times New Roman" w:hAnsi="Times New Roman" w:cs="Times New Roman"/>
            <w:szCs w:val="26"/>
            <w:lang w:val="en-US"/>
          </w:rPr>
          <w:t xml:space="preserve"> Deep Q-Network (DQN), với công nghệ honeypot, nghiên cứu này nhằm phát triển một hệ thống có khả năng học hỏi và thích nghi với các mẫu tấn công mới trong thời gian thực. Hơn nữa, việc kết hợp phương pháp DEEP-Dig nâng cao khả năng pháp </w:t>
        </w:r>
      </w:ins>
      <w:ins w:id="478" w:author="Nguyễn Đình Kha" w:date="2024-07-02T20:48:00Z" w16du:dateUtc="2024-07-02T13:48:00Z">
        <w:r w:rsidR="00862841">
          <w:rPr>
            <w:rFonts w:ascii="Times New Roman" w:hAnsi="Times New Roman" w:cs="Times New Roman"/>
            <w:szCs w:val="26"/>
            <w:lang w:val="en-US"/>
          </w:rPr>
          <w:t>chứng</w:t>
        </w:r>
      </w:ins>
      <w:ins w:id="479" w:author="Nguyễn Đình Kha" w:date="2024-07-01T13:30:00Z" w16du:dateUtc="2024-07-01T06:30:00Z">
        <w:r w:rsidRPr="00B14348">
          <w:rPr>
            <w:rFonts w:ascii="Times New Roman" w:hAnsi="Times New Roman" w:cs="Times New Roman"/>
            <w:szCs w:val="26"/>
            <w:lang w:val="en-US"/>
          </w:rPr>
          <w:t xml:space="preserve"> của hệ thống, giúp đánh lừa kẻ tấn công, cung cấp cái nhìn sâu sắc hơn về hành vi tấn công và cải thiện khả năng phát hiện và giảm thiểu mối đe dọa tổng thể.</w:t>
        </w:r>
      </w:ins>
    </w:p>
    <w:p w14:paraId="51EFCCEF" w14:textId="30500E18" w:rsidR="004D17D8" w:rsidRPr="00B14348" w:rsidRDefault="004D17D8">
      <w:pPr>
        <w:pStyle w:val="Heading2"/>
        <w:numPr>
          <w:ilvl w:val="1"/>
          <w:numId w:val="72"/>
        </w:numPr>
        <w:ind w:left="567" w:hanging="567"/>
        <w:rPr>
          <w:ins w:id="480" w:author="Nguyễn Đình Kha" w:date="2024-07-01T13:30:00Z" w16du:dateUtc="2024-07-01T06:30:00Z"/>
          <w:rFonts w:ascii="Times New Roman" w:eastAsia="Times New Roman" w:hAnsi="Times New Roman" w:cs="Times New Roman"/>
          <w:lang w:val="en-US"/>
          <w:rPrChange w:id="481" w:author="Nguyễn Đình Kha" w:date="2024-07-02T11:11:00Z" w16du:dateUtc="2024-07-02T04:11:00Z">
            <w:rPr>
              <w:ins w:id="482" w:author="Nguyễn Đình Kha" w:date="2024-07-01T13:30:00Z" w16du:dateUtc="2024-07-01T06:30:00Z"/>
              <w:lang w:val="en-US"/>
            </w:rPr>
          </w:rPrChange>
        </w:rPr>
        <w:pPrChange w:id="483" w:author="Nguyễn Đình Kha" w:date="2024-07-01T13:51:00Z" w16du:dateUtc="2024-07-01T06:51:00Z">
          <w:pPr>
            <w:ind w:firstLine="227"/>
          </w:pPr>
        </w:pPrChange>
      </w:pPr>
      <w:bookmarkStart w:id="484" w:name="_Toc171974853"/>
      <w:ins w:id="485" w:author="Nguyễn Đình Kha" w:date="2024-07-01T13:31:00Z" w16du:dateUtc="2024-07-01T06:31:00Z">
        <w:r w:rsidRPr="00B14348">
          <w:rPr>
            <w:rFonts w:ascii="Times New Roman" w:eastAsia="Times New Roman" w:hAnsi="Times New Roman" w:cs="Times New Roman"/>
            <w:lang w:val="en-US"/>
            <w:rPrChange w:id="486" w:author="Nguyễn Đình Kha" w:date="2024-07-02T11:11:00Z" w16du:dateUtc="2024-07-02T04:11:00Z">
              <w:rPr>
                <w:b/>
                <w:bCs/>
                <w:lang w:val="en-US"/>
              </w:rPr>
            </w:rPrChange>
          </w:rPr>
          <w:lastRenderedPageBreak/>
          <w:t>Mục đích</w:t>
        </w:r>
      </w:ins>
      <w:bookmarkEnd w:id="484"/>
    </w:p>
    <w:p w14:paraId="7EAA83D9" w14:textId="73B8940A" w:rsidR="004D17D8" w:rsidRPr="00B14348" w:rsidRDefault="004D17D8">
      <w:pPr>
        <w:ind w:firstLine="227"/>
        <w:jc w:val="both"/>
        <w:rPr>
          <w:ins w:id="487" w:author="Nguyễn Đình Kha" w:date="2024-07-01T13:31:00Z" w16du:dateUtc="2024-07-01T06:31:00Z"/>
          <w:rFonts w:ascii="Times New Roman" w:hAnsi="Times New Roman" w:cs="Times New Roman"/>
          <w:szCs w:val="26"/>
          <w:lang w:val="en-US"/>
        </w:rPr>
        <w:pPrChange w:id="488" w:author="Nguyễn Đình Kha" w:date="2024-07-01T13:34:00Z" w16du:dateUtc="2024-07-01T06:34:00Z">
          <w:pPr>
            <w:spacing w:before="100" w:beforeAutospacing="1" w:after="100" w:afterAutospacing="1" w:line="240" w:lineRule="auto"/>
            <w:jc w:val="both"/>
          </w:pPr>
        </w:pPrChange>
      </w:pPr>
      <w:ins w:id="489" w:author="Nguyễn Đình Kha" w:date="2024-07-01T13:31:00Z" w16du:dateUtc="2024-07-01T06:31:00Z">
        <w:r w:rsidRPr="00B14348">
          <w:rPr>
            <w:rFonts w:ascii="Times New Roman" w:hAnsi="Times New Roman" w:cs="Times New Roman"/>
            <w:szCs w:val="26"/>
            <w:lang w:val="en-US"/>
          </w:rPr>
          <w:t xml:space="preserve">Mục đích chính của nghiên cứu này là thiết kế và triển khai một hệ thống honeypot thích ứng sử dụng Học tăng cường </w:t>
        </w:r>
      </w:ins>
      <w:ins w:id="490" w:author="Nguyễn Đình Kha" w:date="2024-07-01T21:00:00Z" w16du:dateUtc="2024-07-01T14:00:00Z">
        <w:r w:rsidR="00365602" w:rsidRPr="00B14348">
          <w:rPr>
            <w:rFonts w:ascii="Times New Roman" w:hAnsi="Times New Roman" w:cs="Times New Roman"/>
            <w:szCs w:val="26"/>
            <w:lang w:val="en-US"/>
          </w:rPr>
          <w:t xml:space="preserve">sâu </w:t>
        </w:r>
      </w:ins>
      <w:ins w:id="491" w:author="Nguyễn Đình Kha" w:date="2024-07-01T13:31:00Z" w16du:dateUtc="2024-07-01T06:31:00Z">
        <w:r w:rsidRPr="00B14348">
          <w:rPr>
            <w:rFonts w:ascii="Times New Roman" w:hAnsi="Times New Roman" w:cs="Times New Roman"/>
            <w:szCs w:val="26"/>
            <w:lang w:val="en-US"/>
          </w:rPr>
          <w:t>(</w:t>
        </w:r>
      </w:ins>
      <w:ins w:id="492" w:author="Nguyễn Đình Kha" w:date="2024-07-01T21:00:00Z" w16du:dateUtc="2024-07-01T14:00:00Z">
        <w:r w:rsidR="00365602" w:rsidRPr="00B14348">
          <w:rPr>
            <w:rFonts w:ascii="Times New Roman" w:hAnsi="Times New Roman" w:cs="Times New Roman"/>
            <w:szCs w:val="26"/>
            <w:lang w:val="en-US"/>
          </w:rPr>
          <w:t>D</w:t>
        </w:r>
      </w:ins>
      <w:ins w:id="493" w:author="Nguyễn Đình Kha" w:date="2024-07-01T13:31:00Z" w16du:dateUtc="2024-07-01T06:31:00Z">
        <w:r w:rsidRPr="00B14348">
          <w:rPr>
            <w:rFonts w:ascii="Times New Roman" w:hAnsi="Times New Roman" w:cs="Times New Roman"/>
            <w:szCs w:val="26"/>
            <w:lang w:val="en-US"/>
          </w:rPr>
          <w:t>RL) và phương pháp DEEP-Dig để phát hiện và phản ứng hiệu quả với các cuộc tấn công web</w:t>
        </w:r>
      </w:ins>
      <w:r w:rsidR="00EF0C82">
        <w:rPr>
          <w:rFonts w:ascii="Times New Roman" w:hAnsi="Times New Roman" w:cs="Times New Roman"/>
          <w:szCs w:val="26"/>
          <w:lang w:val="en-US"/>
        </w:rPr>
        <w:t xml:space="preserve"> nâng cao</w:t>
      </w:r>
      <w:ins w:id="494" w:author="Nguyễn Đình Kha" w:date="2024-07-01T13:31:00Z" w16du:dateUtc="2024-07-01T06:31:00Z">
        <w:r w:rsidRPr="00B14348">
          <w:rPr>
            <w:rFonts w:ascii="Times New Roman" w:hAnsi="Times New Roman" w:cs="Times New Roman"/>
            <w:szCs w:val="26"/>
            <w:lang w:val="en-US"/>
          </w:rPr>
          <w:t>. Các mục tiêu cụ thể bao gồm:</w:t>
        </w:r>
      </w:ins>
    </w:p>
    <w:p w14:paraId="6E912061" w14:textId="3B5C0877" w:rsidR="004D17D8" w:rsidRPr="00B14348" w:rsidRDefault="004D17D8">
      <w:pPr>
        <w:pStyle w:val="Heading3"/>
        <w:numPr>
          <w:ilvl w:val="2"/>
          <w:numId w:val="72"/>
        </w:numPr>
        <w:rPr>
          <w:ins w:id="495" w:author="Nguyễn Đình Kha" w:date="2024-07-01T13:31:00Z" w16du:dateUtc="2024-07-01T06:31:00Z"/>
          <w:rFonts w:ascii="Times New Roman" w:eastAsia="Times New Roman" w:hAnsi="Times New Roman" w:cs="Times New Roman"/>
          <w:szCs w:val="26"/>
          <w:lang w:val="en-US"/>
        </w:rPr>
        <w:pPrChange w:id="496" w:author="Nguyễn Đình Kha" w:date="2024-07-01T13:52:00Z" w16du:dateUtc="2024-07-01T06:52:00Z">
          <w:pPr>
            <w:pStyle w:val="Heading3"/>
          </w:pPr>
        </w:pPrChange>
      </w:pPr>
      <w:bookmarkStart w:id="497" w:name="_Toc170624528"/>
      <w:bookmarkStart w:id="498" w:name="_Toc170709985"/>
      <w:bookmarkStart w:id="499" w:name="_Toc171974854"/>
      <w:ins w:id="500" w:author="Nguyễn Đình Kha" w:date="2024-07-01T13:31:00Z" w16du:dateUtc="2024-07-01T06:31:00Z">
        <w:r w:rsidRPr="00B14348">
          <w:rPr>
            <w:rFonts w:ascii="Times New Roman" w:eastAsia="Times New Roman" w:hAnsi="Times New Roman" w:cs="Times New Roman"/>
            <w:szCs w:val="26"/>
            <w:lang w:val="en-US"/>
          </w:rPr>
          <w:t xml:space="preserve">Phát triển một </w:t>
        </w:r>
      </w:ins>
      <w:ins w:id="501" w:author="Nguyễn Đình Kha" w:date="2024-07-02T20:53:00Z" w16du:dateUtc="2024-07-02T13:53:00Z">
        <w:r w:rsidR="00E94EC1">
          <w:rPr>
            <w:rFonts w:ascii="Times New Roman" w:eastAsia="Times New Roman" w:hAnsi="Times New Roman" w:cs="Times New Roman"/>
            <w:szCs w:val="26"/>
            <w:lang w:val="en-US"/>
          </w:rPr>
          <w:t xml:space="preserve">Agent </w:t>
        </w:r>
      </w:ins>
      <w:ins w:id="502" w:author="Nguyễn Đình Kha" w:date="2024-07-01T13:31:00Z" w16du:dateUtc="2024-07-01T06:31:00Z">
        <w:r w:rsidRPr="00B14348">
          <w:rPr>
            <w:rFonts w:ascii="Times New Roman" w:eastAsia="Times New Roman" w:hAnsi="Times New Roman" w:cs="Times New Roman"/>
            <w:szCs w:val="26"/>
            <w:lang w:val="en-US"/>
          </w:rPr>
          <w:t xml:space="preserve">DQN để </w:t>
        </w:r>
      </w:ins>
      <w:ins w:id="503" w:author="Nguyễn Đình Kha" w:date="2024-07-02T20:53:00Z" w16du:dateUtc="2024-07-02T13:53:00Z">
        <w:r w:rsidR="00E94EC1">
          <w:rPr>
            <w:rFonts w:ascii="Times New Roman" w:eastAsia="Times New Roman" w:hAnsi="Times New Roman" w:cs="Times New Roman"/>
            <w:szCs w:val="26"/>
            <w:lang w:val="en-US"/>
          </w:rPr>
          <w:t>h</w:t>
        </w:r>
      </w:ins>
      <w:ins w:id="504" w:author="Nguyễn Đình Kha" w:date="2024-07-01T13:31:00Z" w16du:dateUtc="2024-07-01T06:31:00Z">
        <w:r w:rsidRPr="00B14348">
          <w:rPr>
            <w:rFonts w:ascii="Times New Roman" w:eastAsia="Times New Roman" w:hAnsi="Times New Roman" w:cs="Times New Roman"/>
            <w:szCs w:val="26"/>
            <w:lang w:val="en-US"/>
          </w:rPr>
          <w:t xml:space="preserve">ọc tập và </w:t>
        </w:r>
      </w:ins>
      <w:ins w:id="505" w:author="Nguyễn Đình Kha" w:date="2024-07-02T20:53:00Z" w16du:dateUtc="2024-07-02T13:53:00Z">
        <w:r w:rsidR="00E94EC1">
          <w:rPr>
            <w:rFonts w:ascii="Times New Roman" w:eastAsia="Times New Roman" w:hAnsi="Times New Roman" w:cs="Times New Roman"/>
            <w:szCs w:val="26"/>
            <w:lang w:val="en-US"/>
          </w:rPr>
          <w:t>t</w:t>
        </w:r>
      </w:ins>
      <w:ins w:id="506" w:author="Nguyễn Đình Kha" w:date="2024-07-01T13:31:00Z" w16du:dateUtc="2024-07-01T06:31:00Z">
        <w:r w:rsidRPr="00B14348">
          <w:rPr>
            <w:rFonts w:ascii="Times New Roman" w:eastAsia="Times New Roman" w:hAnsi="Times New Roman" w:cs="Times New Roman"/>
            <w:szCs w:val="26"/>
            <w:lang w:val="en-US"/>
          </w:rPr>
          <w:t>hích ứng</w:t>
        </w:r>
        <w:bookmarkEnd w:id="497"/>
        <w:bookmarkEnd w:id="498"/>
        <w:bookmarkEnd w:id="499"/>
      </w:ins>
    </w:p>
    <w:p w14:paraId="50940F84" w14:textId="38CFB0D3" w:rsidR="004D17D8" w:rsidRPr="00B14348" w:rsidRDefault="004D17D8" w:rsidP="004D17D8">
      <w:pPr>
        <w:ind w:firstLine="227"/>
        <w:jc w:val="both"/>
        <w:rPr>
          <w:ins w:id="507" w:author="Nguyễn Đình Kha" w:date="2024-07-01T13:31:00Z" w16du:dateUtc="2024-07-01T06:31:00Z"/>
          <w:rFonts w:ascii="Times New Roman" w:hAnsi="Times New Roman" w:cs="Times New Roman"/>
          <w:szCs w:val="26"/>
          <w:lang w:val="en-US"/>
        </w:rPr>
      </w:pPr>
      <w:ins w:id="508" w:author="Nguyễn Đình Kha" w:date="2024-07-01T13:31:00Z" w16du:dateUtc="2024-07-01T06:31:00Z">
        <w:r w:rsidRPr="00B14348">
          <w:rPr>
            <w:rFonts w:ascii="Times New Roman" w:hAnsi="Times New Roman" w:cs="Times New Roman"/>
            <w:szCs w:val="26"/>
            <w:lang w:val="en-US"/>
          </w:rPr>
          <w:t xml:space="preserve">Với sự phát triển nhanh chóng của các kỹ thuật tấn công web, các honeypot tĩnh truyền thống trở nên kém hiệu quả hơn. Một cách tiếp cận động, dựa trên học tập là cần thiết để thích ứng với các mô hình tấn công mới. Phương pháp được nhắm đến chính là triển khai một </w:t>
        </w:r>
      </w:ins>
      <w:ins w:id="509" w:author="Nguyễn Đình Kha" w:date="2024-07-02T20:59:00Z" w16du:dateUtc="2024-07-02T13:59:00Z">
        <w:r w:rsidR="006218DD">
          <w:rPr>
            <w:rFonts w:ascii="Times New Roman" w:hAnsi="Times New Roman" w:cs="Times New Roman"/>
            <w:szCs w:val="26"/>
            <w:lang w:val="en-US"/>
          </w:rPr>
          <w:t>agent</w:t>
        </w:r>
      </w:ins>
      <w:ins w:id="510" w:author="Nguyễn Đình Kha" w:date="2024-07-01T13:31:00Z" w16du:dateUtc="2024-07-01T06:31:00Z">
        <w:r w:rsidRPr="00B14348">
          <w:rPr>
            <w:rFonts w:ascii="Times New Roman" w:hAnsi="Times New Roman" w:cs="Times New Roman"/>
            <w:szCs w:val="26"/>
            <w:lang w:val="en-US"/>
          </w:rPr>
          <w:t xml:space="preserve"> Deep Q-Network (DQN) có khả năng học từ các tương tác với kẻ tấn công.</w:t>
        </w:r>
      </w:ins>
      <w:ins w:id="511" w:author="Nguyễn Đình Kha" w:date="2024-07-02T20:59:00Z" w16du:dateUtc="2024-07-02T13:59:00Z">
        <w:r w:rsidR="006218DD">
          <w:rPr>
            <w:rFonts w:ascii="Times New Roman" w:hAnsi="Times New Roman" w:cs="Times New Roman"/>
            <w:szCs w:val="26"/>
            <w:lang w:val="en-US"/>
          </w:rPr>
          <w:t xml:space="preserve"> Agent</w:t>
        </w:r>
      </w:ins>
      <w:ins w:id="512" w:author="Nguyễn Đình Kha" w:date="2024-07-01T13:31:00Z" w16du:dateUtc="2024-07-01T06:31:00Z">
        <w:r w:rsidRPr="00B14348">
          <w:rPr>
            <w:rFonts w:ascii="Times New Roman" w:hAnsi="Times New Roman" w:cs="Times New Roman"/>
            <w:szCs w:val="26"/>
            <w:lang w:val="en-US"/>
          </w:rPr>
          <w:t xml:space="preserve"> này sẽ được huấn luyện bằng cách sử dụng các mẫu tấn công web khác nhau, chẳng hạn như SQL injection, Cross-Site Scripting (XSS), và Cross-Site Request Forgery (CSRF).</w:t>
        </w:r>
      </w:ins>
      <w:ins w:id="513" w:author="Nguyễn Đình Kha" w:date="2024-07-01T20:59:00Z" w16du:dateUtc="2024-07-01T13:59:00Z">
        <w:r w:rsidR="00365602" w:rsidRPr="00B14348">
          <w:rPr>
            <w:rFonts w:ascii="Times New Roman" w:hAnsi="Times New Roman" w:cs="Times New Roman"/>
            <w:szCs w:val="26"/>
            <w:lang w:val="en-US"/>
          </w:rPr>
          <w:t xml:space="preserve"> </w:t>
        </w:r>
      </w:ins>
      <w:ins w:id="514" w:author="Nguyễn Đình Kha" w:date="2024-07-01T13:31:00Z" w16du:dateUtc="2024-07-01T06:31:00Z">
        <w:r w:rsidRPr="00B14348">
          <w:rPr>
            <w:rFonts w:ascii="Times New Roman" w:hAnsi="Times New Roman" w:cs="Times New Roman"/>
            <w:szCs w:val="26"/>
            <w:lang w:val="en-US"/>
          </w:rPr>
          <w:t>Kết quả mong đợi từ agent này sẽ có khả năng phát hiện và phản ứng với các cuộc tấn công này với độ chính xác cao và thích ứng với các mẫu mới thông qua việc học liên tục, từ đó nâng cao an ninh cho các ứng dụng web.</w:t>
        </w:r>
      </w:ins>
    </w:p>
    <w:p w14:paraId="5B24128B" w14:textId="5EEC2BA0" w:rsidR="004D17D8" w:rsidRPr="00B14348" w:rsidRDefault="004D17D8">
      <w:pPr>
        <w:pStyle w:val="Heading3"/>
        <w:numPr>
          <w:ilvl w:val="2"/>
          <w:numId w:val="72"/>
        </w:numPr>
        <w:rPr>
          <w:ins w:id="515" w:author="Nguyễn Đình Kha" w:date="2024-07-01T13:31:00Z" w16du:dateUtc="2024-07-01T06:31:00Z"/>
          <w:rFonts w:ascii="Times New Roman" w:eastAsia="Times New Roman" w:hAnsi="Times New Roman" w:cs="Times New Roman"/>
          <w:szCs w:val="26"/>
          <w:lang w:val="en-US"/>
        </w:rPr>
        <w:pPrChange w:id="516" w:author="Nguyễn Đình Kha" w:date="2024-07-01T13:52:00Z" w16du:dateUtc="2024-07-01T06:52:00Z">
          <w:pPr>
            <w:pStyle w:val="Heading3"/>
          </w:pPr>
        </w:pPrChange>
      </w:pPr>
      <w:bookmarkStart w:id="517" w:name="_Toc170624529"/>
      <w:bookmarkStart w:id="518" w:name="_Toc170709986"/>
      <w:bookmarkStart w:id="519" w:name="_Toc171974855"/>
      <w:ins w:id="520" w:author="Nguyễn Đình Kha" w:date="2024-07-01T13:31:00Z" w16du:dateUtc="2024-07-01T06:31:00Z">
        <w:r w:rsidRPr="00B14348">
          <w:rPr>
            <w:rFonts w:ascii="Times New Roman" w:eastAsia="Times New Roman" w:hAnsi="Times New Roman" w:cs="Times New Roman"/>
            <w:szCs w:val="26"/>
            <w:lang w:val="en-US"/>
          </w:rPr>
          <w:t xml:space="preserve">Tích hợp Phương pháp DEEP-Dig cho </w:t>
        </w:r>
      </w:ins>
      <w:ins w:id="521" w:author="Nguyễn Đình Kha" w:date="2024-07-02T20:53:00Z" w16du:dateUtc="2024-07-02T13:53:00Z">
        <w:r w:rsidR="00E94EC1">
          <w:rPr>
            <w:rFonts w:ascii="Times New Roman" w:eastAsia="Times New Roman" w:hAnsi="Times New Roman" w:cs="Times New Roman"/>
            <w:szCs w:val="26"/>
            <w:lang w:val="en-US"/>
          </w:rPr>
          <w:t>p</w:t>
        </w:r>
      </w:ins>
      <w:ins w:id="522" w:author="Nguyễn Đình Kha" w:date="2024-07-01T13:31:00Z" w16du:dateUtc="2024-07-01T06:31:00Z">
        <w:r w:rsidRPr="00B14348">
          <w:rPr>
            <w:rFonts w:ascii="Times New Roman" w:eastAsia="Times New Roman" w:hAnsi="Times New Roman" w:cs="Times New Roman"/>
            <w:szCs w:val="26"/>
            <w:lang w:val="en-US"/>
          </w:rPr>
          <w:t xml:space="preserve">hân tích </w:t>
        </w:r>
      </w:ins>
      <w:ins w:id="523" w:author="Nguyễn Đình Kha" w:date="2024-07-01T13:34:00Z" w16du:dateUtc="2024-07-01T06:34:00Z">
        <w:r w:rsidRPr="00B14348">
          <w:rPr>
            <w:rFonts w:ascii="Times New Roman" w:eastAsia="Times New Roman" w:hAnsi="Times New Roman" w:cs="Times New Roman"/>
            <w:szCs w:val="26"/>
            <w:lang w:val="en-US"/>
          </w:rPr>
          <w:t>p</w:t>
        </w:r>
      </w:ins>
      <w:ins w:id="524" w:author="Nguyễn Đình Kha" w:date="2024-07-01T13:31:00Z" w16du:dateUtc="2024-07-01T06:31:00Z">
        <w:r w:rsidRPr="00B14348">
          <w:rPr>
            <w:rFonts w:ascii="Times New Roman" w:eastAsia="Times New Roman" w:hAnsi="Times New Roman" w:cs="Times New Roman"/>
            <w:szCs w:val="26"/>
            <w:lang w:val="en-US"/>
          </w:rPr>
          <w:t xml:space="preserve">háp </w:t>
        </w:r>
      </w:ins>
      <w:bookmarkEnd w:id="517"/>
      <w:bookmarkEnd w:id="518"/>
      <w:ins w:id="525" w:author="Nguyễn Đình Kha" w:date="2024-07-02T20:45:00Z" w16du:dateUtc="2024-07-02T13:45:00Z">
        <w:r w:rsidR="00862841">
          <w:rPr>
            <w:rFonts w:ascii="Times New Roman" w:eastAsia="Times New Roman" w:hAnsi="Times New Roman" w:cs="Times New Roman"/>
            <w:szCs w:val="26"/>
            <w:lang w:val="en-US"/>
          </w:rPr>
          <w:t>chứng</w:t>
        </w:r>
      </w:ins>
      <w:bookmarkEnd w:id="519"/>
    </w:p>
    <w:p w14:paraId="11E8454D" w14:textId="1EFF67BC" w:rsidR="004D17D8" w:rsidRPr="00B14348" w:rsidRDefault="004D17D8" w:rsidP="004D17D8">
      <w:pPr>
        <w:ind w:firstLine="227"/>
        <w:jc w:val="both"/>
        <w:rPr>
          <w:ins w:id="526" w:author="Nguyễn Đình Kha" w:date="2024-07-01T13:31:00Z" w16du:dateUtc="2024-07-01T06:31:00Z"/>
          <w:rFonts w:ascii="Times New Roman" w:hAnsi="Times New Roman" w:cs="Times New Roman"/>
          <w:szCs w:val="26"/>
          <w:lang w:val="en-US"/>
        </w:rPr>
      </w:pPr>
      <w:ins w:id="527" w:author="Nguyễn Đình Kha" w:date="2024-07-01T13:31:00Z" w16du:dateUtc="2024-07-01T06:31:00Z">
        <w:r w:rsidRPr="00B14348">
          <w:rPr>
            <w:rFonts w:ascii="Times New Roman" w:hAnsi="Times New Roman" w:cs="Times New Roman"/>
            <w:szCs w:val="26"/>
            <w:lang w:val="en-US"/>
          </w:rPr>
          <w:t xml:space="preserve"> Phân tích pháp </w:t>
        </w:r>
      </w:ins>
      <w:ins w:id="528" w:author="Nguyễn Đình Kha" w:date="2024-07-02T20:45:00Z" w16du:dateUtc="2024-07-02T13:45:00Z">
        <w:r w:rsidR="00862841">
          <w:rPr>
            <w:rFonts w:ascii="Times New Roman" w:hAnsi="Times New Roman" w:cs="Times New Roman"/>
            <w:szCs w:val="26"/>
            <w:lang w:val="en-US"/>
          </w:rPr>
          <w:t>chứng</w:t>
        </w:r>
      </w:ins>
      <w:ins w:id="529" w:author="Nguyễn Đình Kha" w:date="2024-07-01T13:31:00Z" w16du:dateUtc="2024-07-01T06:31:00Z">
        <w:r w:rsidRPr="00B14348">
          <w:rPr>
            <w:rFonts w:ascii="Times New Roman" w:hAnsi="Times New Roman" w:cs="Times New Roman"/>
            <w:szCs w:val="26"/>
            <w:lang w:val="en-US"/>
          </w:rPr>
          <w:t xml:space="preserve"> là rất quan trọng để hiểu hành vi và kỹ thuật của kẻ tấn công. Phương pháp DEEP-Dig cung cấp một khung phân tích pháp </w:t>
        </w:r>
      </w:ins>
      <w:ins w:id="530" w:author="Nguyễn Đình Kha" w:date="2024-07-02T20:45:00Z" w16du:dateUtc="2024-07-02T13:45:00Z">
        <w:r w:rsidR="00862841">
          <w:rPr>
            <w:rFonts w:ascii="Times New Roman" w:hAnsi="Times New Roman" w:cs="Times New Roman"/>
            <w:szCs w:val="26"/>
            <w:lang w:val="en-US"/>
          </w:rPr>
          <w:t>chứng</w:t>
        </w:r>
      </w:ins>
      <w:ins w:id="531" w:author="Nguyễn Đình Kha" w:date="2024-07-01T13:31:00Z" w16du:dateUtc="2024-07-01T06:31:00Z">
        <w:r w:rsidRPr="00B14348">
          <w:rPr>
            <w:rFonts w:ascii="Times New Roman" w:hAnsi="Times New Roman" w:cs="Times New Roman"/>
            <w:szCs w:val="26"/>
            <w:lang w:val="en-US"/>
          </w:rPr>
          <w:t xml:space="preserve"> và lừa đảo sâu mạnh mẽ. Cách thức được sử dụng chinh là </w:t>
        </w:r>
      </w:ins>
      <w:ins w:id="532" w:author="Nguyễn Đình Kha" w:date="2024-07-01T13:34:00Z" w16du:dateUtc="2024-07-01T06:34:00Z">
        <w:r w:rsidRPr="00B14348">
          <w:rPr>
            <w:rFonts w:ascii="Times New Roman" w:hAnsi="Times New Roman" w:cs="Times New Roman"/>
            <w:szCs w:val="26"/>
            <w:lang w:val="en-US"/>
          </w:rPr>
          <w:t>t</w:t>
        </w:r>
      </w:ins>
      <w:ins w:id="533" w:author="Nguyễn Đình Kha" w:date="2024-07-01T13:31:00Z" w16du:dateUtc="2024-07-01T06:31:00Z">
        <w:r w:rsidRPr="00B14348">
          <w:rPr>
            <w:rFonts w:ascii="Times New Roman" w:hAnsi="Times New Roman" w:cs="Times New Roman"/>
            <w:szCs w:val="26"/>
            <w:lang w:val="en-US"/>
          </w:rPr>
          <w:t>ích hợp DEEP-Dig vào hệ thống honeypot để thu thập thông tin chi tiết về các vector và chiến lược tấn công. Điều này bao gồm thiết lập 20 dữ liệu cá nhân giả mạo để có thể đánh lừa kẻ tấn công.</w:t>
        </w:r>
      </w:ins>
    </w:p>
    <w:p w14:paraId="16B7568B" w14:textId="77777777" w:rsidR="004D17D8" w:rsidRPr="00B14348" w:rsidRDefault="004D17D8">
      <w:pPr>
        <w:pStyle w:val="Heading3"/>
        <w:numPr>
          <w:ilvl w:val="2"/>
          <w:numId w:val="72"/>
        </w:numPr>
        <w:rPr>
          <w:ins w:id="534" w:author="Nguyễn Đình Kha" w:date="2024-07-01T13:31:00Z" w16du:dateUtc="2024-07-01T06:31:00Z"/>
          <w:rFonts w:ascii="Times New Roman" w:eastAsia="Times New Roman" w:hAnsi="Times New Roman" w:cs="Times New Roman"/>
          <w:szCs w:val="26"/>
          <w:lang w:val="en-US"/>
        </w:rPr>
        <w:pPrChange w:id="535" w:author="Nguyễn Đình Kha" w:date="2024-07-01T13:52:00Z" w16du:dateUtc="2024-07-01T06:52:00Z">
          <w:pPr>
            <w:pStyle w:val="Heading3"/>
          </w:pPr>
        </w:pPrChange>
      </w:pPr>
      <w:bookmarkStart w:id="536" w:name="_Toc170624530"/>
      <w:bookmarkStart w:id="537" w:name="_Toc170709987"/>
      <w:bookmarkStart w:id="538" w:name="_Toc171974856"/>
      <w:ins w:id="539" w:author="Nguyễn Đình Kha" w:date="2024-07-01T13:31:00Z" w16du:dateUtc="2024-07-01T06:31:00Z">
        <w:r w:rsidRPr="00B14348">
          <w:rPr>
            <w:rFonts w:ascii="Times New Roman" w:eastAsia="Times New Roman" w:hAnsi="Times New Roman" w:cs="Times New Roman"/>
            <w:szCs w:val="26"/>
            <w:lang w:val="en-US"/>
          </w:rPr>
          <w:t>Đánh giá hiệu quả và hiệu suất trong môi trường Kiểm soát</w:t>
        </w:r>
        <w:bookmarkEnd w:id="536"/>
        <w:bookmarkEnd w:id="537"/>
        <w:bookmarkEnd w:id="538"/>
      </w:ins>
    </w:p>
    <w:p w14:paraId="127FD57C" w14:textId="77777777" w:rsidR="004D17D8" w:rsidRPr="00B14348" w:rsidRDefault="004D17D8" w:rsidP="004D17D8">
      <w:pPr>
        <w:ind w:firstLine="227"/>
        <w:jc w:val="both"/>
        <w:rPr>
          <w:ins w:id="540" w:author="Nguyễn Đình Kha" w:date="2024-07-01T13:31:00Z" w16du:dateUtc="2024-07-01T06:31:00Z"/>
          <w:rFonts w:ascii="Times New Roman" w:hAnsi="Times New Roman" w:cs="Times New Roman"/>
          <w:szCs w:val="26"/>
          <w:lang w:val="en-US"/>
        </w:rPr>
      </w:pPr>
      <w:ins w:id="541" w:author="Nguyễn Đình Kha" w:date="2024-07-01T13:31:00Z" w16du:dateUtc="2024-07-01T06:31:00Z">
        <w:r w:rsidRPr="00B14348">
          <w:rPr>
            <w:rFonts w:ascii="Times New Roman" w:hAnsi="Times New Roman" w:cs="Times New Roman"/>
            <w:szCs w:val="26"/>
            <w:lang w:val="en-US"/>
          </w:rPr>
          <w:t xml:space="preserve">Đánh giá hệ thống trong môi trường kiểm soát cho phép kiểm tra nghiêm ngặt khả năng và hiệu suất của nó dưới các kịch bản khác nhau. Tôi đã thiết lập một môi trường thử nghiệm với các biến số kiểm soát để kiểm tra honeypot thích ứng. Đo lường các chỉ số như độ chính xác phát hiện, thời gian phản hồi, khả năng thích ứng với các </w:t>
        </w:r>
        <w:r w:rsidRPr="00B14348">
          <w:rPr>
            <w:rFonts w:ascii="Times New Roman" w:hAnsi="Times New Roman" w:cs="Times New Roman"/>
            <w:szCs w:val="26"/>
            <w:lang w:val="en-US"/>
          </w:rPr>
          <w:lastRenderedPageBreak/>
          <w:t>mẫu tấn công mới và khả năng chống chịu của hệ thống. Kết quả đầu ra mong đợi sẽ là dữ liệu định lượng chứng minh hiệu quả của hệ thống, bao gồm độ chính xác phát hiện cao và thời gian phản hồi nhanh. Dữ liệu này sẽ rất quan trọng để xác thực hiệu suất của hệ thống và xác định các lĩnh vực cần cải thiện.</w:t>
        </w:r>
      </w:ins>
    </w:p>
    <w:p w14:paraId="4D2DB85C" w14:textId="77777777" w:rsidR="004D17D8" w:rsidRPr="00B14348" w:rsidRDefault="004D17D8" w:rsidP="004D17D8">
      <w:pPr>
        <w:ind w:firstLine="227"/>
        <w:jc w:val="both"/>
        <w:rPr>
          <w:ins w:id="542" w:author="Nguyễn Đình Kha" w:date="2024-07-01T13:31:00Z" w16du:dateUtc="2024-07-01T06:31:00Z"/>
          <w:rFonts w:ascii="Times New Roman" w:hAnsi="Times New Roman" w:cs="Times New Roman"/>
          <w:szCs w:val="26"/>
          <w:lang w:val="en-US"/>
        </w:rPr>
      </w:pPr>
      <w:ins w:id="543" w:author="Nguyễn Đình Kha" w:date="2024-07-01T13:31:00Z" w16du:dateUtc="2024-07-01T06:31:00Z">
        <w:r w:rsidRPr="00B14348">
          <w:rPr>
            <w:rFonts w:ascii="Times New Roman" w:hAnsi="Times New Roman" w:cs="Times New Roman"/>
            <w:szCs w:val="26"/>
            <w:lang w:val="en-US"/>
          </w:rPr>
          <w:t>Một phân tích kỹ lưỡng về hiệu suất của hệ thống là cần thiết để hiểu đầy đủ điểm mạnh và điểm yếu của nó. Phân tích này sẽ cung cấp cái nhìn sâu sắc về cách hệ thống có thể được cải thiện và thích ứng cho các mối đe dọa trong tương lai. Phương pháp được thực hiện chính là phân tích dữ liệu thử nghiệm để xác định các mẫu, điểm mạnh và điểm yếu. So sánh hiệu suất của hệ thống với các giải pháp hiện có để làm nổi bật những ưu điểm và hạn chế của nó. Từ đó có một báo cáo chi tiết về hiệu suất của hệ thống, bao gồm các khuyến nghị cho các cải tiến trong tương lai. Phân tích này sẽ giúp tinh chỉnh hệ thống và xác định hướng nghiên cứu trong tương lai.</w:t>
        </w:r>
      </w:ins>
    </w:p>
    <w:p w14:paraId="728F78E2" w14:textId="77777777" w:rsidR="004D17D8" w:rsidRPr="00B14348" w:rsidRDefault="004D17D8">
      <w:pPr>
        <w:rPr>
          <w:ins w:id="544" w:author="Nguyễn Đình Kha" w:date="2024-07-01T13:26:00Z" w16du:dateUtc="2024-07-01T06:26:00Z"/>
          <w:rFonts w:ascii="Times New Roman" w:hAnsi="Times New Roman" w:cs="Times New Roman"/>
          <w:szCs w:val="26"/>
          <w:lang w:val="en-US"/>
          <w:rPrChange w:id="545" w:author="Nguyễn Đình Kha" w:date="2024-07-02T11:11:00Z" w16du:dateUtc="2024-07-02T04:11:00Z">
            <w:rPr>
              <w:ins w:id="546" w:author="Nguyễn Đình Kha" w:date="2024-07-01T13:26:00Z" w16du:dateUtc="2024-07-01T06:26:00Z"/>
              <w:lang w:val="en-US"/>
            </w:rPr>
          </w:rPrChange>
        </w:rPr>
        <w:pPrChange w:id="547" w:author="Nguyễn Đình Kha" w:date="2024-07-01T13:27:00Z" w16du:dateUtc="2024-07-01T06:27:00Z">
          <w:pPr>
            <w:ind w:firstLine="227"/>
            <w:jc w:val="both"/>
          </w:pPr>
        </w:pPrChange>
      </w:pPr>
    </w:p>
    <w:p w14:paraId="575A81B2" w14:textId="1C10BAE3" w:rsidR="004D17D8" w:rsidRPr="00B14348" w:rsidRDefault="004D17D8">
      <w:pPr>
        <w:pStyle w:val="Heading2"/>
        <w:numPr>
          <w:ilvl w:val="1"/>
          <w:numId w:val="72"/>
        </w:numPr>
        <w:ind w:left="567" w:hanging="567"/>
        <w:rPr>
          <w:ins w:id="548" w:author="Nguyễn Đình Kha" w:date="2024-07-01T13:35:00Z" w16du:dateUtc="2024-07-01T06:35:00Z"/>
          <w:rFonts w:ascii="Times New Roman" w:eastAsia="Times New Roman" w:hAnsi="Times New Roman" w:cs="Times New Roman"/>
          <w:lang w:val="en-US"/>
          <w:rPrChange w:id="549" w:author="Nguyễn Đình Kha" w:date="2024-07-02T11:11:00Z" w16du:dateUtc="2024-07-02T04:11:00Z">
            <w:rPr>
              <w:ins w:id="550" w:author="Nguyễn Đình Kha" w:date="2024-07-01T13:35:00Z" w16du:dateUtc="2024-07-01T06:35:00Z"/>
              <w:lang w:val="en-US"/>
            </w:rPr>
          </w:rPrChange>
        </w:rPr>
        <w:pPrChange w:id="551" w:author="Nguyễn Đình Kha" w:date="2024-07-01T13:53:00Z" w16du:dateUtc="2024-07-01T06:53:00Z">
          <w:pPr>
            <w:pStyle w:val="Heading2"/>
          </w:pPr>
        </w:pPrChange>
      </w:pPr>
      <w:bookmarkStart w:id="552" w:name="_Toc171974857"/>
      <w:ins w:id="553" w:author="Nguyễn Đình Kha" w:date="2024-07-01T13:35:00Z" w16du:dateUtc="2024-07-01T06:35:00Z">
        <w:r w:rsidRPr="00B14348">
          <w:rPr>
            <w:rFonts w:ascii="Times New Roman" w:eastAsia="Times New Roman" w:hAnsi="Times New Roman" w:cs="Times New Roman"/>
            <w:lang w:val="en-US"/>
            <w:rPrChange w:id="554" w:author="Nguyễn Đình Kha" w:date="2024-07-02T11:11:00Z" w16du:dateUtc="2024-07-02T04:11:00Z">
              <w:rPr>
                <w:lang w:val="en-US"/>
              </w:rPr>
            </w:rPrChange>
          </w:rPr>
          <w:t>Đối tượng và phạm vi nghiên cứu</w:t>
        </w:r>
        <w:bookmarkEnd w:id="552"/>
      </w:ins>
    </w:p>
    <w:p w14:paraId="61A0CBFE" w14:textId="72403897" w:rsidR="004D17D8" w:rsidRPr="00B14348" w:rsidRDefault="004D17D8">
      <w:pPr>
        <w:pStyle w:val="Heading3"/>
        <w:numPr>
          <w:ilvl w:val="2"/>
          <w:numId w:val="72"/>
        </w:numPr>
        <w:rPr>
          <w:ins w:id="555" w:author="Nguyễn Đình Kha" w:date="2024-07-01T13:35:00Z" w16du:dateUtc="2024-07-01T06:35:00Z"/>
          <w:rFonts w:ascii="Times New Roman" w:eastAsia="Times New Roman" w:hAnsi="Times New Roman" w:cs="Times New Roman"/>
          <w:szCs w:val="26"/>
          <w:lang w:val="en-US"/>
          <w:rPrChange w:id="556" w:author="Nguyễn Đình Kha" w:date="2024-07-02T11:11:00Z" w16du:dateUtc="2024-07-02T04:11:00Z">
            <w:rPr>
              <w:ins w:id="557" w:author="Nguyễn Đình Kha" w:date="2024-07-01T13:35:00Z" w16du:dateUtc="2024-07-01T06:35:00Z"/>
              <w:lang w:val="en-US"/>
            </w:rPr>
          </w:rPrChange>
        </w:rPr>
        <w:pPrChange w:id="558" w:author="Nguyễn Đình Kha" w:date="2024-07-01T13:53:00Z" w16du:dateUtc="2024-07-01T06:53:00Z">
          <w:pPr>
            <w:pStyle w:val="Heading3"/>
          </w:pPr>
        </w:pPrChange>
      </w:pPr>
      <w:bookmarkStart w:id="559" w:name="_Toc171974858"/>
      <w:ins w:id="560" w:author="Nguyễn Đình Kha" w:date="2024-07-01T13:35:00Z" w16du:dateUtc="2024-07-01T06:35:00Z">
        <w:r w:rsidRPr="00B14348">
          <w:rPr>
            <w:rFonts w:ascii="Times New Roman" w:eastAsia="Times New Roman" w:hAnsi="Times New Roman" w:cs="Times New Roman"/>
            <w:szCs w:val="26"/>
            <w:lang w:val="en-US"/>
            <w:rPrChange w:id="561" w:author="Nguyễn Đình Kha" w:date="2024-07-02T11:11:00Z" w16du:dateUtc="2024-07-02T04:11:00Z">
              <w:rPr>
                <w:lang w:val="en-US"/>
              </w:rPr>
            </w:rPrChange>
          </w:rPr>
          <w:t>Đối tượng</w:t>
        </w:r>
        <w:bookmarkEnd w:id="559"/>
      </w:ins>
    </w:p>
    <w:p w14:paraId="64F23B96" w14:textId="3DCCE43C" w:rsidR="004D17D8" w:rsidRPr="00B14348" w:rsidRDefault="004D17D8" w:rsidP="004D17D8">
      <w:pPr>
        <w:ind w:firstLine="227"/>
        <w:jc w:val="both"/>
        <w:rPr>
          <w:ins w:id="562" w:author="Nguyễn Đình Kha" w:date="2024-07-01T13:44:00Z" w16du:dateUtc="2024-07-01T06:44:00Z"/>
          <w:rFonts w:ascii="Times New Roman" w:hAnsi="Times New Roman" w:cs="Times New Roman"/>
          <w:szCs w:val="26"/>
          <w:lang w:val="en-US"/>
        </w:rPr>
      </w:pPr>
      <w:ins w:id="563" w:author="Nguyễn Đình Kha" w:date="2024-07-01T13:35:00Z" w16du:dateUtc="2024-07-01T06:35:00Z">
        <w:r w:rsidRPr="00B14348">
          <w:rPr>
            <w:rFonts w:ascii="Times New Roman" w:hAnsi="Times New Roman" w:cs="Times New Roman"/>
            <w:szCs w:val="26"/>
            <w:lang w:val="en-US"/>
            <w:rPrChange w:id="564" w:author="Nguyễn Đình Kha" w:date="2024-07-02T11:11:00Z" w16du:dateUtc="2024-07-02T04:11:00Z">
              <w:rPr>
                <w:lang w:val="en-US"/>
              </w:rPr>
            </w:rPrChange>
          </w:rPr>
          <w:t>Đối tượng nghiên cứu của bài khóa luận này bao gồm:</w:t>
        </w:r>
      </w:ins>
    </w:p>
    <w:p w14:paraId="79E80C68" w14:textId="299899F4" w:rsidR="00BE313E" w:rsidRPr="00B14348" w:rsidRDefault="00BE313E">
      <w:pPr>
        <w:pStyle w:val="Heading4"/>
        <w:rPr>
          <w:ins w:id="565" w:author="Nguyễn Đình Kha" w:date="2024-07-01T13:39:00Z" w16du:dateUtc="2024-07-01T06:39:00Z"/>
          <w:rFonts w:ascii="Times New Roman" w:hAnsi="Times New Roman" w:cs="Times New Roman"/>
          <w:szCs w:val="26"/>
          <w:lang w:val="en-US"/>
          <w:rPrChange w:id="566" w:author="Nguyễn Đình Kha" w:date="2024-07-02T11:11:00Z" w16du:dateUtc="2024-07-02T04:11:00Z">
            <w:rPr>
              <w:ins w:id="567" w:author="Nguyễn Đình Kha" w:date="2024-07-01T13:39:00Z" w16du:dateUtc="2024-07-01T06:39:00Z"/>
              <w:lang w:val="en-US"/>
            </w:rPr>
          </w:rPrChange>
        </w:rPr>
        <w:pPrChange w:id="568" w:author="Nguyễn Đình Kha" w:date="2024-07-01T13:45:00Z" w16du:dateUtc="2024-07-01T06:45:00Z">
          <w:pPr>
            <w:ind w:firstLine="227"/>
            <w:jc w:val="both"/>
          </w:pPr>
        </w:pPrChange>
      </w:pPr>
      <w:bookmarkStart w:id="569" w:name="_Toc171974859"/>
      <w:ins w:id="570" w:author="Nguyễn Đình Kha" w:date="2024-07-01T13:44:00Z" w16du:dateUtc="2024-07-01T06:44:00Z">
        <w:r w:rsidRPr="00B14348">
          <w:rPr>
            <w:rFonts w:ascii="Times New Roman" w:hAnsi="Times New Roman" w:cs="Times New Roman"/>
            <w:szCs w:val="26"/>
            <w:lang w:val="en-US"/>
            <w:rPrChange w:id="571" w:author="Nguyễn Đình Kha" w:date="2024-07-02T11:11:00Z" w16du:dateUtc="2024-07-02T04:11:00Z">
              <w:rPr>
                <w:b/>
                <w:bCs/>
                <w:iCs/>
                <w:lang w:val="en-US"/>
              </w:rPr>
            </w:rPrChange>
          </w:rPr>
          <w:t>Hệ th</w:t>
        </w:r>
      </w:ins>
      <w:ins w:id="572" w:author="Nguyễn Đình Kha" w:date="2024-07-01T13:45:00Z" w16du:dateUtc="2024-07-01T06:45:00Z">
        <w:r w:rsidRPr="00B14348">
          <w:rPr>
            <w:rFonts w:ascii="Times New Roman" w:hAnsi="Times New Roman" w:cs="Times New Roman"/>
            <w:szCs w:val="26"/>
            <w:lang w:val="en-US"/>
            <w:rPrChange w:id="573" w:author="Nguyễn Đình Kha" w:date="2024-07-02T11:11:00Z" w16du:dateUtc="2024-07-02T04:11:00Z">
              <w:rPr>
                <w:b/>
                <w:bCs/>
                <w:iCs/>
                <w:lang w:val="en-US"/>
              </w:rPr>
            </w:rPrChange>
          </w:rPr>
          <w:t xml:space="preserve">ống </w:t>
        </w:r>
      </w:ins>
      <w:ins w:id="574" w:author="Nguyễn Đình Kha" w:date="2024-07-02T20:53:00Z" w16du:dateUtc="2024-07-02T13:53:00Z">
        <w:r w:rsidR="00E94EC1">
          <w:rPr>
            <w:rFonts w:ascii="Times New Roman" w:hAnsi="Times New Roman" w:cs="Times New Roman"/>
            <w:szCs w:val="26"/>
            <w:lang w:val="en-US"/>
          </w:rPr>
          <w:t>h</w:t>
        </w:r>
      </w:ins>
      <w:ins w:id="575" w:author="Nguyễn Đình Kha" w:date="2024-07-01T13:45:00Z" w16du:dateUtc="2024-07-01T06:45:00Z">
        <w:r w:rsidRPr="00B14348">
          <w:rPr>
            <w:rFonts w:ascii="Times New Roman" w:hAnsi="Times New Roman" w:cs="Times New Roman"/>
            <w:szCs w:val="26"/>
            <w:lang w:val="en-US"/>
            <w:rPrChange w:id="576" w:author="Nguyễn Đình Kha" w:date="2024-07-02T11:11:00Z" w16du:dateUtc="2024-07-02T04:11:00Z">
              <w:rPr>
                <w:b/>
                <w:bCs/>
                <w:iCs/>
                <w:lang w:val="en-US"/>
              </w:rPr>
            </w:rPrChange>
          </w:rPr>
          <w:t>oneypot thích ứng</w:t>
        </w:r>
        <w:bookmarkEnd w:id="569"/>
        <w:r w:rsidRPr="00B14348">
          <w:rPr>
            <w:rFonts w:ascii="Times New Roman" w:hAnsi="Times New Roman" w:cs="Times New Roman"/>
            <w:szCs w:val="26"/>
            <w:lang w:val="en-US"/>
            <w:rPrChange w:id="577" w:author="Nguyễn Đình Kha" w:date="2024-07-02T11:11:00Z" w16du:dateUtc="2024-07-02T04:11:00Z">
              <w:rPr>
                <w:b/>
                <w:bCs/>
                <w:iCs/>
                <w:lang w:val="en-US"/>
              </w:rPr>
            </w:rPrChange>
          </w:rPr>
          <w:t xml:space="preserve"> </w:t>
        </w:r>
      </w:ins>
    </w:p>
    <w:p w14:paraId="19B72F9D" w14:textId="01923EF7" w:rsidR="00BE313E" w:rsidRPr="00B14348" w:rsidRDefault="00BE313E">
      <w:pPr>
        <w:ind w:firstLine="227"/>
        <w:jc w:val="both"/>
        <w:rPr>
          <w:ins w:id="578" w:author="Nguyễn Đình Kha" w:date="2024-07-01T13:36:00Z" w16du:dateUtc="2024-07-01T06:36:00Z"/>
          <w:rFonts w:ascii="Times New Roman" w:hAnsi="Times New Roman" w:cs="Times New Roman"/>
          <w:szCs w:val="26"/>
          <w:lang w:val="en-US"/>
          <w:rPrChange w:id="579" w:author="Nguyễn Đình Kha" w:date="2024-07-02T11:11:00Z" w16du:dateUtc="2024-07-02T04:11:00Z">
            <w:rPr>
              <w:ins w:id="580" w:author="Nguyễn Đình Kha" w:date="2024-07-01T13:36:00Z" w16du:dateUtc="2024-07-01T06:36:00Z"/>
              <w:lang w:val="en-US"/>
            </w:rPr>
          </w:rPrChange>
        </w:rPr>
        <w:pPrChange w:id="581" w:author="Nguyễn Đình Kha" w:date="2024-07-01T13:53:00Z" w16du:dateUtc="2024-07-01T06:53:00Z">
          <w:pPr/>
        </w:pPrChange>
      </w:pPr>
      <w:ins w:id="582" w:author="Nguyễn Đình Kha" w:date="2024-07-01T13:40:00Z" w16du:dateUtc="2024-07-01T06:40:00Z">
        <w:r w:rsidRPr="00B14348">
          <w:rPr>
            <w:rFonts w:ascii="Times New Roman" w:hAnsi="Times New Roman" w:cs="Times New Roman"/>
            <w:szCs w:val="26"/>
            <w:lang w:val="en-US"/>
          </w:rPr>
          <w:t>Khám phá các hệ thống honeypot được thiết kế để thu hút và phân tích các cuộc tấn công mạng bằng cách mô phỏng các hệ thống thực trong khi được cách ly với các hệ thống sản xuất thực tế. Tập trung vào các honeypot thích ứng có thể thay đổi hành vi của chúng một cách động dựa trên các cuộc tấn công mà chúng gặp phải.</w:t>
        </w:r>
      </w:ins>
    </w:p>
    <w:p w14:paraId="10DF879D" w14:textId="6C8628D3" w:rsidR="004D17D8" w:rsidRPr="00B14348" w:rsidRDefault="004D17D8">
      <w:pPr>
        <w:pStyle w:val="Heading4"/>
        <w:rPr>
          <w:ins w:id="583" w:author="Nguyễn Đình Kha" w:date="2024-07-01T13:36:00Z" w16du:dateUtc="2024-07-01T06:36:00Z"/>
          <w:rFonts w:ascii="Times New Roman" w:hAnsi="Times New Roman" w:cs="Times New Roman"/>
          <w:szCs w:val="26"/>
          <w:lang w:val="en-US"/>
          <w:rPrChange w:id="584" w:author="Nguyễn Đình Kha" w:date="2024-07-02T11:11:00Z" w16du:dateUtc="2024-07-02T04:11:00Z">
            <w:rPr>
              <w:ins w:id="585" w:author="Nguyễn Đình Kha" w:date="2024-07-01T13:36:00Z" w16du:dateUtc="2024-07-01T06:36:00Z"/>
              <w:rFonts w:cstheme="majorBidi"/>
              <w:lang w:val="en-US"/>
            </w:rPr>
          </w:rPrChange>
        </w:rPr>
        <w:pPrChange w:id="586" w:author="Nguyễn Đình Kha" w:date="2024-07-01T13:46:00Z" w16du:dateUtc="2024-07-01T06:46:00Z">
          <w:pPr>
            <w:ind w:firstLine="227"/>
          </w:pPr>
        </w:pPrChange>
      </w:pPr>
      <w:bookmarkStart w:id="587" w:name="_Toc170709991"/>
      <w:bookmarkStart w:id="588" w:name="_Toc171974860"/>
      <w:ins w:id="589" w:author="Nguyễn Đình Kha" w:date="2024-07-01T13:36:00Z" w16du:dateUtc="2024-07-01T06:36:00Z">
        <w:r w:rsidRPr="00B14348">
          <w:rPr>
            <w:rFonts w:ascii="Times New Roman" w:hAnsi="Times New Roman" w:cs="Times New Roman"/>
            <w:szCs w:val="26"/>
            <w:lang w:val="en-US"/>
          </w:rPr>
          <w:t xml:space="preserve">Học </w:t>
        </w:r>
      </w:ins>
      <w:ins w:id="590" w:author="Nguyễn Đình Kha" w:date="2024-07-02T20:54:00Z" w16du:dateUtc="2024-07-02T13:54:00Z">
        <w:r w:rsidR="00E94EC1">
          <w:rPr>
            <w:rFonts w:ascii="Times New Roman" w:hAnsi="Times New Roman" w:cs="Times New Roman"/>
            <w:szCs w:val="26"/>
            <w:lang w:val="en-US"/>
          </w:rPr>
          <w:t>t</w:t>
        </w:r>
      </w:ins>
      <w:ins w:id="591" w:author="Nguyễn Đình Kha" w:date="2024-07-01T13:36:00Z" w16du:dateUtc="2024-07-01T06:36:00Z">
        <w:r w:rsidRPr="00B14348">
          <w:rPr>
            <w:rFonts w:ascii="Times New Roman" w:hAnsi="Times New Roman" w:cs="Times New Roman"/>
            <w:szCs w:val="26"/>
            <w:lang w:val="en-US"/>
          </w:rPr>
          <w:t xml:space="preserve">ăng </w:t>
        </w:r>
      </w:ins>
      <w:ins w:id="592" w:author="Nguyễn Đình Kha" w:date="2024-07-02T20:54:00Z" w16du:dateUtc="2024-07-02T13:54:00Z">
        <w:r w:rsidR="00E94EC1">
          <w:rPr>
            <w:rFonts w:ascii="Times New Roman" w:hAnsi="Times New Roman" w:cs="Times New Roman"/>
            <w:szCs w:val="26"/>
            <w:lang w:val="en-US"/>
          </w:rPr>
          <w:t>c</w:t>
        </w:r>
      </w:ins>
      <w:ins w:id="593" w:author="Nguyễn Đình Kha" w:date="2024-07-01T13:36:00Z" w16du:dateUtc="2024-07-01T06:36:00Z">
        <w:r w:rsidRPr="00B14348">
          <w:rPr>
            <w:rFonts w:ascii="Times New Roman" w:hAnsi="Times New Roman" w:cs="Times New Roman"/>
            <w:szCs w:val="26"/>
            <w:lang w:val="en-US"/>
          </w:rPr>
          <w:t xml:space="preserve">ường </w:t>
        </w:r>
      </w:ins>
      <w:ins w:id="594" w:author="Nguyễn Đình Kha" w:date="2024-07-02T20:53:00Z" w16du:dateUtc="2024-07-02T13:53:00Z">
        <w:r w:rsidR="00E94EC1">
          <w:rPr>
            <w:rFonts w:ascii="Times New Roman" w:hAnsi="Times New Roman" w:cs="Times New Roman"/>
            <w:szCs w:val="26"/>
            <w:lang w:val="en-US"/>
          </w:rPr>
          <w:t>s</w:t>
        </w:r>
      </w:ins>
      <w:ins w:id="595" w:author="Nguyễn Đình Kha" w:date="2024-07-01T13:36:00Z" w16du:dateUtc="2024-07-01T06:36:00Z">
        <w:r w:rsidRPr="00B14348">
          <w:rPr>
            <w:rFonts w:ascii="Times New Roman" w:hAnsi="Times New Roman" w:cs="Times New Roman"/>
            <w:szCs w:val="26"/>
            <w:lang w:val="en-US"/>
          </w:rPr>
          <w:t>âu (DRL)</w:t>
        </w:r>
        <w:bookmarkEnd w:id="587"/>
        <w:bookmarkEnd w:id="588"/>
      </w:ins>
    </w:p>
    <w:p w14:paraId="6A6250BF" w14:textId="0762B9DF" w:rsidR="004D17D8" w:rsidRPr="00B14348" w:rsidRDefault="004D17D8">
      <w:pPr>
        <w:ind w:firstLine="227"/>
        <w:jc w:val="both"/>
        <w:rPr>
          <w:ins w:id="596" w:author="Nguyễn Đình Kha" w:date="2024-07-01T13:36:00Z" w16du:dateUtc="2024-07-01T06:36:00Z"/>
          <w:rFonts w:ascii="Times New Roman" w:hAnsi="Times New Roman" w:cs="Times New Roman"/>
          <w:szCs w:val="26"/>
          <w:lang w:val="en-US"/>
        </w:rPr>
        <w:pPrChange w:id="597" w:author="Nguyễn Đình Kha" w:date="2024-07-01T13:36:00Z" w16du:dateUtc="2024-07-01T06:36:00Z">
          <w:pPr>
            <w:ind w:firstLine="227"/>
          </w:pPr>
        </w:pPrChange>
      </w:pPr>
      <w:ins w:id="598" w:author="Nguyễn Đình Kha" w:date="2024-07-01T13:36:00Z" w16du:dateUtc="2024-07-01T06:36:00Z">
        <w:r w:rsidRPr="00B14348">
          <w:rPr>
            <w:rFonts w:ascii="Times New Roman" w:hAnsi="Times New Roman" w:cs="Times New Roman"/>
            <w:szCs w:val="26"/>
            <w:lang w:val="en-US"/>
          </w:rPr>
          <w:t xml:space="preserve">Tôi đã lựa </w:t>
        </w:r>
      </w:ins>
      <w:ins w:id="599" w:author="Nguyễn Đình Kha" w:date="2024-07-01T13:43:00Z" w16du:dateUtc="2024-07-01T06:43:00Z">
        <w:r w:rsidR="00BE313E" w:rsidRPr="00B14348">
          <w:rPr>
            <w:rFonts w:ascii="Times New Roman" w:hAnsi="Times New Roman" w:cs="Times New Roman"/>
            <w:szCs w:val="26"/>
            <w:lang w:val="en-US"/>
          </w:rPr>
          <w:t>c</w:t>
        </w:r>
      </w:ins>
      <w:ins w:id="600" w:author="Nguyễn Đình Kha" w:date="2024-07-01T13:36:00Z" w16du:dateUtc="2024-07-01T06:36:00Z">
        <w:r w:rsidRPr="00B14348">
          <w:rPr>
            <w:rFonts w:ascii="Times New Roman" w:hAnsi="Times New Roman" w:cs="Times New Roman"/>
            <w:szCs w:val="26"/>
            <w:lang w:val="en-US"/>
          </w:rPr>
          <w:t xml:space="preserve">họn thuật toán </w:t>
        </w:r>
        <w:r w:rsidR="000F382D" w:rsidRPr="00B14348">
          <w:rPr>
            <w:rFonts w:ascii="Times New Roman" w:hAnsi="Times New Roman" w:cs="Times New Roman"/>
            <w:szCs w:val="26"/>
            <w:lang w:val="en-US"/>
          </w:rPr>
          <w:t>DQN</w:t>
        </w:r>
      </w:ins>
      <w:r w:rsidR="000F382D">
        <w:rPr>
          <w:rFonts w:ascii="Times New Roman" w:hAnsi="Times New Roman" w:cs="Times New Roman"/>
          <w:szCs w:val="26"/>
          <w:lang w:val="en-US"/>
        </w:rPr>
        <w:t xml:space="preserve"> </w:t>
      </w:r>
      <m:oMath>
        <m:sSup>
          <m:sSupPr>
            <m:ctrlPr>
              <w:rPr>
                <w:rFonts w:ascii="Cambria Math" w:hAnsi="Cambria Math" w:cs="Times New Roman"/>
                <w:i/>
                <w:szCs w:val="26"/>
                <w:lang w:val="en-US"/>
              </w:rPr>
            </m:ctrlPr>
          </m:sSupPr>
          <m:e>
            <m:r>
              <w:ins w:id="601" w:author="Nguyễn Đình Kha" w:date="2024-07-01T13:36:00Z" w16du:dateUtc="2024-07-01T06:36:00Z">
                <m:rPr>
                  <m:sty m:val="p"/>
                </m:rPr>
                <w:rPr>
                  <w:rFonts w:ascii="Cambria Math" w:hAnsi="Cambria Math" w:cs="Times New Roman"/>
                  <w:szCs w:val="26"/>
                  <w:lang w:val="en-US"/>
                </w:rPr>
                <m:t>(Deep Q-Network)</m:t>
              </w:ins>
            </m:r>
            <m:r>
              <m:rPr>
                <m:sty m:val="p"/>
              </m:rPr>
              <w:rPr>
                <w:rFonts w:ascii="Cambria Math" w:hAnsi="Cambria Math" w:cs="Times New Roman"/>
                <w:szCs w:val="26"/>
                <w:lang w:val="en-US"/>
              </w:rPr>
              <m:t xml:space="preserve"> </m:t>
            </m:r>
          </m:e>
          <m:sup>
            <m:r>
              <w:rPr>
                <w:rFonts w:ascii="Cambria Math" w:hAnsi="Cambria Math" w:cs="Times New Roman"/>
                <w:i/>
                <w:szCs w:val="26"/>
                <w:lang w:val="en-US"/>
              </w:rPr>
              <w:fldChar w:fldCharType="begin"/>
            </m:r>
            <m:r>
              <w:rPr>
                <w:rFonts w:ascii="Cambria Math" w:hAnsi="Cambria Math" w:cs="Times New Roman"/>
                <w:szCs w:val="26"/>
                <w:lang w:val="en-US"/>
              </w:rPr>
              <m:t>HYPERLINK  \l "Ref1"</m:t>
            </m:r>
            <m:r>
              <w:rPr>
                <w:rFonts w:ascii="Cambria Math" w:hAnsi="Cambria Math" w:cs="Times New Roman"/>
                <w:i/>
                <w:szCs w:val="26"/>
                <w:lang w:val="en-US"/>
              </w:rPr>
            </m:r>
            <m:r>
              <w:rPr>
                <w:rFonts w:ascii="Cambria Math" w:hAnsi="Cambria Math" w:cs="Times New Roman"/>
                <w:i/>
                <w:szCs w:val="26"/>
                <w:lang w:val="en-US"/>
              </w:rPr>
              <w:fldChar w:fldCharType="separate"/>
            </m:r>
            <m:r>
              <w:rPr>
                <w:rStyle w:val="Hyperlink"/>
                <w:rFonts w:ascii="Cambria Math" w:hAnsi="Cambria Math" w:cs="Times New Roman"/>
                <w:color w:val="auto"/>
                <w:szCs w:val="26"/>
                <w:lang w:val="en-US"/>
              </w:rPr>
              <m:t>[1</m:t>
            </m:r>
            <m:r>
              <w:rPr>
                <w:rStyle w:val="Hyperlink"/>
                <w:rFonts w:ascii="Cambria Math" w:hAnsi="Cambria Math" w:cs="Times New Roman"/>
                <w:color w:val="auto"/>
                <w:szCs w:val="26"/>
                <w:lang w:val="en-US"/>
              </w:rPr>
              <m:t>]</m:t>
            </m:r>
            <m:r>
              <w:rPr>
                <w:rFonts w:ascii="Cambria Math" w:hAnsi="Cambria Math" w:cs="Times New Roman"/>
                <w:i/>
                <w:szCs w:val="26"/>
                <w:lang w:val="en-US"/>
              </w:rPr>
              <w:fldChar w:fldCharType="end"/>
            </m:r>
          </m:sup>
        </m:sSup>
      </m:oMath>
      <w:r w:rsidR="000F382D" w:rsidRPr="000F382D">
        <w:rPr>
          <w:rFonts w:ascii="Times New Roman" w:eastAsiaTheme="minorEastAsia" w:hAnsi="Times New Roman" w:cs="Times New Roman"/>
          <w:szCs w:val="26"/>
          <w:lang w:val="en-US"/>
        </w:rPr>
        <w:t xml:space="preserve"> </w:t>
      </w:r>
      <w:ins w:id="602" w:author="Nguyễn Đình Kha" w:date="2024-07-01T13:36:00Z" w16du:dateUtc="2024-07-01T06:36:00Z">
        <w:r w:rsidRPr="00B14348">
          <w:rPr>
            <w:rFonts w:ascii="Times New Roman" w:hAnsi="Times New Roman" w:cs="Times New Roman"/>
            <w:szCs w:val="26"/>
            <w:lang w:val="en-US"/>
          </w:rPr>
          <w:t>, tiến hành nghiên cứu và triển khai của nó và sự phù hợp của nó trong việc phát hiện và phản ứng với các cuộc tấn công web. Nghiên cứu sâu vào cách DQN có thể được sử dụng để cho phép honeypot học từ các mẫu tấn công và cải thiện phản ứng của nó theo thời gian.</w:t>
        </w:r>
      </w:ins>
    </w:p>
    <w:p w14:paraId="58C0B0DD" w14:textId="632BF3A9" w:rsidR="004D17D8" w:rsidRPr="00B14348" w:rsidRDefault="004D17D8">
      <w:pPr>
        <w:ind w:firstLine="227"/>
        <w:jc w:val="both"/>
        <w:rPr>
          <w:ins w:id="603" w:author="Nguyễn Đình Kha" w:date="2024-07-01T13:36:00Z" w16du:dateUtc="2024-07-01T06:36:00Z"/>
          <w:rFonts w:ascii="Times New Roman" w:hAnsi="Times New Roman" w:cs="Times New Roman"/>
          <w:szCs w:val="26"/>
          <w:lang w:val="en-US"/>
        </w:rPr>
        <w:pPrChange w:id="604" w:author="Nguyễn Đình Kha" w:date="2024-07-01T13:36:00Z" w16du:dateUtc="2024-07-01T06:36:00Z">
          <w:pPr>
            <w:ind w:firstLine="227"/>
          </w:pPr>
        </w:pPrChange>
      </w:pPr>
      <w:ins w:id="605" w:author="Nguyễn Đình Kha" w:date="2024-07-01T13:36:00Z" w16du:dateUtc="2024-07-01T06:36:00Z">
        <w:r w:rsidRPr="00B14348">
          <w:rPr>
            <w:rFonts w:ascii="Times New Roman" w:hAnsi="Times New Roman" w:cs="Times New Roman"/>
            <w:b/>
            <w:bCs/>
            <w:szCs w:val="26"/>
            <w:lang w:val="en-US"/>
            <w:rPrChange w:id="606" w:author="Nguyễn Đình Kha" w:date="2024-07-02T11:11:00Z" w16du:dateUtc="2024-07-02T04:11:00Z">
              <w:rPr>
                <w:rFonts w:ascii="Times New Roman" w:hAnsi="Times New Roman" w:cs="Times New Roman"/>
                <w:lang w:val="en-US"/>
              </w:rPr>
            </w:rPrChange>
          </w:rPr>
          <w:lastRenderedPageBreak/>
          <w:t xml:space="preserve">Các </w:t>
        </w:r>
      </w:ins>
      <w:ins w:id="607" w:author="Nguyễn Đình Kha" w:date="2024-07-02T21:09:00Z" w16du:dateUtc="2024-07-02T14:09:00Z">
        <w:r w:rsidR="0038111F">
          <w:rPr>
            <w:rFonts w:ascii="Times New Roman" w:hAnsi="Times New Roman" w:cs="Times New Roman"/>
            <w:b/>
            <w:bCs/>
            <w:szCs w:val="26"/>
            <w:lang w:val="en-US"/>
          </w:rPr>
          <w:t>c</w:t>
        </w:r>
      </w:ins>
      <w:ins w:id="608" w:author="Nguyễn Đình Kha" w:date="2024-07-01T13:36:00Z" w16du:dateUtc="2024-07-01T06:36:00Z">
        <w:r w:rsidRPr="00B14348">
          <w:rPr>
            <w:rFonts w:ascii="Times New Roman" w:hAnsi="Times New Roman" w:cs="Times New Roman"/>
            <w:b/>
            <w:bCs/>
            <w:szCs w:val="26"/>
            <w:lang w:val="en-US"/>
            <w:rPrChange w:id="609" w:author="Nguyễn Đình Kha" w:date="2024-07-02T11:11:00Z" w16du:dateUtc="2024-07-02T04:11:00Z">
              <w:rPr>
                <w:rFonts w:ascii="Times New Roman" w:hAnsi="Times New Roman" w:cs="Times New Roman"/>
                <w:lang w:val="en-US"/>
              </w:rPr>
            </w:rPrChange>
          </w:rPr>
          <w:t xml:space="preserve">hỉ </w:t>
        </w:r>
      </w:ins>
      <w:ins w:id="610" w:author="Nguyễn Đình Kha" w:date="2024-07-02T21:09:00Z" w16du:dateUtc="2024-07-02T14:09:00Z">
        <w:r w:rsidR="0038111F">
          <w:rPr>
            <w:rFonts w:ascii="Times New Roman" w:hAnsi="Times New Roman" w:cs="Times New Roman"/>
            <w:b/>
            <w:bCs/>
            <w:szCs w:val="26"/>
            <w:lang w:val="en-US"/>
          </w:rPr>
          <w:t>s</w:t>
        </w:r>
      </w:ins>
      <w:ins w:id="611" w:author="Nguyễn Đình Kha" w:date="2024-07-01T13:36:00Z" w16du:dateUtc="2024-07-01T06:36:00Z">
        <w:r w:rsidRPr="00B14348">
          <w:rPr>
            <w:rFonts w:ascii="Times New Roman" w:hAnsi="Times New Roman" w:cs="Times New Roman"/>
            <w:b/>
            <w:bCs/>
            <w:szCs w:val="26"/>
            <w:lang w:val="en-US"/>
            <w:rPrChange w:id="612" w:author="Nguyễn Đình Kha" w:date="2024-07-02T11:11:00Z" w16du:dateUtc="2024-07-02T04:11:00Z">
              <w:rPr>
                <w:rFonts w:ascii="Times New Roman" w:hAnsi="Times New Roman" w:cs="Times New Roman"/>
                <w:lang w:val="en-US"/>
              </w:rPr>
            </w:rPrChange>
          </w:rPr>
          <w:t xml:space="preserve">ố </w:t>
        </w:r>
      </w:ins>
      <w:ins w:id="613" w:author="Nguyễn Đình Kha" w:date="2024-07-02T21:09:00Z" w16du:dateUtc="2024-07-02T14:09:00Z">
        <w:r w:rsidR="0038111F">
          <w:rPr>
            <w:rFonts w:ascii="Times New Roman" w:hAnsi="Times New Roman" w:cs="Times New Roman"/>
            <w:b/>
            <w:bCs/>
            <w:szCs w:val="26"/>
            <w:lang w:val="en-US"/>
          </w:rPr>
          <w:t>h</w:t>
        </w:r>
      </w:ins>
      <w:ins w:id="614" w:author="Nguyễn Đình Kha" w:date="2024-07-01T13:36:00Z" w16du:dateUtc="2024-07-01T06:36:00Z">
        <w:r w:rsidRPr="00B14348">
          <w:rPr>
            <w:rFonts w:ascii="Times New Roman" w:hAnsi="Times New Roman" w:cs="Times New Roman"/>
            <w:b/>
            <w:bCs/>
            <w:szCs w:val="26"/>
            <w:lang w:val="en-US"/>
            <w:rPrChange w:id="615" w:author="Nguyễn Đình Kha" w:date="2024-07-02T11:11:00Z" w16du:dateUtc="2024-07-02T04:11:00Z">
              <w:rPr>
                <w:rFonts w:ascii="Times New Roman" w:hAnsi="Times New Roman" w:cs="Times New Roman"/>
                <w:lang w:val="en-US"/>
              </w:rPr>
            </w:rPrChange>
          </w:rPr>
          <w:t xml:space="preserve">iệu </w:t>
        </w:r>
      </w:ins>
      <w:ins w:id="616" w:author="Nguyễn Đình Kha" w:date="2024-07-02T21:09:00Z" w16du:dateUtc="2024-07-02T14:09:00Z">
        <w:r w:rsidR="0038111F">
          <w:rPr>
            <w:rFonts w:ascii="Times New Roman" w:hAnsi="Times New Roman" w:cs="Times New Roman"/>
            <w:b/>
            <w:bCs/>
            <w:szCs w:val="26"/>
            <w:lang w:val="en-US"/>
          </w:rPr>
          <w:t>s</w:t>
        </w:r>
      </w:ins>
      <w:ins w:id="617" w:author="Nguyễn Đình Kha" w:date="2024-07-01T13:36:00Z" w16du:dateUtc="2024-07-01T06:36:00Z">
        <w:r w:rsidRPr="00B14348">
          <w:rPr>
            <w:rFonts w:ascii="Times New Roman" w:hAnsi="Times New Roman" w:cs="Times New Roman"/>
            <w:b/>
            <w:bCs/>
            <w:szCs w:val="26"/>
            <w:lang w:val="en-US"/>
            <w:rPrChange w:id="618" w:author="Nguyễn Đình Kha" w:date="2024-07-02T11:11:00Z" w16du:dateUtc="2024-07-02T04:11:00Z">
              <w:rPr>
                <w:rFonts w:ascii="Times New Roman" w:hAnsi="Times New Roman" w:cs="Times New Roman"/>
                <w:lang w:val="en-US"/>
              </w:rPr>
            </w:rPrChange>
          </w:rPr>
          <w:t>uất:</w:t>
        </w:r>
        <w:r w:rsidRPr="00B14348">
          <w:rPr>
            <w:rFonts w:ascii="Times New Roman" w:hAnsi="Times New Roman" w:cs="Times New Roman"/>
            <w:szCs w:val="26"/>
            <w:lang w:val="en-US"/>
          </w:rPr>
          <w:t xml:space="preserve"> Hiểu các chỉ số được sử dụng để đánh giá hiệu suất của các mô hình DRL trong các ứng dụng an ninh mạng, như độ chính xác phát hiện, khả năng thích ứng và thời gian phản ứng.</w:t>
        </w:r>
      </w:ins>
    </w:p>
    <w:p w14:paraId="734DE353" w14:textId="40E71896" w:rsidR="004D17D8" w:rsidRPr="00B14348" w:rsidRDefault="004D17D8" w:rsidP="009105EF">
      <w:pPr>
        <w:pStyle w:val="Heading4"/>
        <w:rPr>
          <w:ins w:id="619" w:author="Nguyễn Đình Kha" w:date="2024-07-01T13:36:00Z" w16du:dateUtc="2024-07-01T06:36:00Z"/>
          <w:rFonts w:ascii="Times New Roman" w:hAnsi="Times New Roman" w:cs="Times New Roman"/>
          <w:szCs w:val="26"/>
          <w:lang w:val="en-US"/>
        </w:rPr>
      </w:pPr>
      <w:bookmarkStart w:id="620" w:name="_Toc170624535"/>
      <w:bookmarkStart w:id="621" w:name="_Toc170709992"/>
      <w:bookmarkStart w:id="622" w:name="_Toc171974861"/>
      <w:ins w:id="623" w:author="Nguyễn Đình Kha" w:date="2024-07-01T13:36:00Z" w16du:dateUtc="2024-07-01T06:36:00Z">
        <w:r w:rsidRPr="00B14348">
          <w:rPr>
            <w:rFonts w:ascii="Times New Roman" w:hAnsi="Times New Roman" w:cs="Times New Roman"/>
            <w:szCs w:val="26"/>
            <w:lang w:val="en-US"/>
          </w:rPr>
          <w:t xml:space="preserve">Các mối đe dọa </w:t>
        </w:r>
      </w:ins>
      <w:ins w:id="624" w:author="Nguyễn Đình Kha" w:date="2024-07-02T21:09:00Z" w16du:dateUtc="2024-07-02T14:09:00Z">
        <w:r w:rsidR="0038111F">
          <w:rPr>
            <w:rFonts w:ascii="Times New Roman" w:hAnsi="Times New Roman" w:cs="Times New Roman"/>
            <w:szCs w:val="26"/>
            <w:lang w:val="en-US"/>
          </w:rPr>
          <w:t>a</w:t>
        </w:r>
      </w:ins>
      <w:ins w:id="625" w:author="Nguyễn Đình Kha" w:date="2024-07-01T13:36:00Z" w16du:dateUtc="2024-07-01T06:36:00Z">
        <w:r w:rsidRPr="00B14348">
          <w:rPr>
            <w:rFonts w:ascii="Times New Roman" w:hAnsi="Times New Roman" w:cs="Times New Roman"/>
            <w:szCs w:val="26"/>
            <w:lang w:val="en-US"/>
          </w:rPr>
          <w:t>n ninh web</w:t>
        </w:r>
        <w:bookmarkEnd w:id="620"/>
        <w:bookmarkEnd w:id="621"/>
        <w:bookmarkEnd w:id="622"/>
      </w:ins>
    </w:p>
    <w:p w14:paraId="0E16ED94" w14:textId="77777777" w:rsidR="004D17D8" w:rsidRPr="00B14348" w:rsidRDefault="004D17D8">
      <w:pPr>
        <w:ind w:firstLine="227"/>
        <w:jc w:val="both"/>
        <w:rPr>
          <w:ins w:id="626" w:author="Nguyễn Đình Kha" w:date="2024-07-01T13:36:00Z" w16du:dateUtc="2024-07-01T06:36:00Z"/>
          <w:rFonts w:ascii="Times New Roman" w:hAnsi="Times New Roman" w:cs="Times New Roman"/>
          <w:szCs w:val="26"/>
          <w:lang w:val="en-US"/>
        </w:rPr>
        <w:pPrChange w:id="627" w:author="Nguyễn Đình Kha" w:date="2024-07-01T13:36:00Z" w16du:dateUtc="2024-07-01T06:36:00Z">
          <w:pPr>
            <w:ind w:firstLine="227"/>
          </w:pPr>
        </w:pPrChange>
      </w:pPr>
      <w:ins w:id="628" w:author="Nguyễn Đình Kha" w:date="2024-07-01T13:36:00Z" w16du:dateUtc="2024-07-01T06:36:00Z">
        <w:r w:rsidRPr="00B14348">
          <w:rPr>
            <w:rFonts w:ascii="Times New Roman" w:hAnsi="Times New Roman" w:cs="Times New Roman"/>
            <w:szCs w:val="26"/>
            <w:lang w:val="en-US"/>
          </w:rPr>
          <w:t>Phân tích các cuộc tấn công web phổ biến và tiên tiến như SQL Injection, Cross-Site Scripting (XSS) và Cross-Site Request Forgery (CSRF). Bao gồm việc hiểu cơ chế của chúng, kỹ thuật phát hiện và chiến lược giảm thiểu.</w:t>
        </w:r>
      </w:ins>
    </w:p>
    <w:p w14:paraId="20A4F526" w14:textId="5DFB1637" w:rsidR="004D17D8" w:rsidRPr="00B14348" w:rsidRDefault="004D17D8" w:rsidP="009105EF">
      <w:pPr>
        <w:pStyle w:val="Heading4"/>
        <w:rPr>
          <w:ins w:id="629" w:author="Nguyễn Đình Kha" w:date="2024-07-01T13:36:00Z" w16du:dateUtc="2024-07-01T06:36:00Z"/>
          <w:rFonts w:ascii="Times New Roman" w:hAnsi="Times New Roman" w:cs="Times New Roman"/>
          <w:szCs w:val="26"/>
          <w:lang w:val="en-US"/>
          <w:rPrChange w:id="630" w:author="Nguyễn Đình Kha" w:date="2024-07-02T11:11:00Z" w16du:dateUtc="2024-07-02T04:11:00Z">
            <w:rPr>
              <w:ins w:id="631" w:author="Nguyễn Đình Kha" w:date="2024-07-01T13:36:00Z" w16du:dateUtc="2024-07-01T06:36:00Z"/>
              <w:rFonts w:ascii="Times New Roman" w:hAnsi="Times New Roman" w:cs="Times New Roman"/>
              <w:b w:val="0"/>
              <w:bCs w:val="0"/>
              <w:lang w:val="en-US"/>
            </w:rPr>
          </w:rPrChange>
        </w:rPr>
      </w:pPr>
      <w:bookmarkStart w:id="632" w:name="_Toc170709993"/>
      <w:bookmarkStart w:id="633" w:name="_Toc171974862"/>
      <w:ins w:id="634" w:author="Nguyễn Đình Kha" w:date="2024-07-01T13:36:00Z" w16du:dateUtc="2024-07-01T06:36:00Z">
        <w:r w:rsidRPr="00B14348">
          <w:rPr>
            <w:rFonts w:ascii="Times New Roman" w:hAnsi="Times New Roman" w:cs="Times New Roman"/>
            <w:szCs w:val="26"/>
            <w:lang w:val="en-US"/>
          </w:rPr>
          <w:t xml:space="preserve">Mô </w:t>
        </w:r>
      </w:ins>
      <w:ins w:id="635" w:author="Nguyễn Đình Kha" w:date="2024-07-02T21:09:00Z" w16du:dateUtc="2024-07-02T14:09:00Z">
        <w:r w:rsidR="0038111F">
          <w:rPr>
            <w:rFonts w:ascii="Times New Roman" w:hAnsi="Times New Roman" w:cs="Times New Roman"/>
            <w:szCs w:val="26"/>
            <w:lang w:val="en-US"/>
          </w:rPr>
          <w:t>p</w:t>
        </w:r>
      </w:ins>
      <w:ins w:id="636" w:author="Nguyễn Đình Kha" w:date="2024-07-01T13:36:00Z" w16du:dateUtc="2024-07-01T06:36:00Z">
        <w:r w:rsidRPr="00B14348">
          <w:rPr>
            <w:rFonts w:ascii="Times New Roman" w:hAnsi="Times New Roman" w:cs="Times New Roman"/>
            <w:szCs w:val="26"/>
            <w:lang w:val="en-US"/>
          </w:rPr>
          <w:t xml:space="preserve">hỏng </w:t>
        </w:r>
      </w:ins>
      <w:ins w:id="637" w:author="Nguyễn Đình Kha" w:date="2024-07-02T21:09:00Z" w16du:dateUtc="2024-07-02T14:09:00Z">
        <w:r w:rsidR="0038111F">
          <w:rPr>
            <w:rFonts w:ascii="Times New Roman" w:hAnsi="Times New Roman" w:cs="Times New Roman"/>
            <w:szCs w:val="26"/>
            <w:lang w:val="en-US"/>
          </w:rPr>
          <w:t>t</w:t>
        </w:r>
      </w:ins>
      <w:ins w:id="638" w:author="Nguyễn Đình Kha" w:date="2024-07-01T13:36:00Z" w16du:dateUtc="2024-07-01T06:36:00Z">
        <w:r w:rsidRPr="00B14348">
          <w:rPr>
            <w:rFonts w:ascii="Times New Roman" w:hAnsi="Times New Roman" w:cs="Times New Roman"/>
            <w:szCs w:val="26"/>
            <w:lang w:val="en-US"/>
          </w:rPr>
          <w:t xml:space="preserve">ấn </w:t>
        </w:r>
      </w:ins>
      <w:ins w:id="639" w:author="Nguyễn Đình Kha" w:date="2024-07-02T21:09:00Z" w16du:dateUtc="2024-07-02T14:09:00Z">
        <w:r w:rsidR="0038111F">
          <w:rPr>
            <w:rFonts w:ascii="Times New Roman" w:hAnsi="Times New Roman" w:cs="Times New Roman"/>
            <w:szCs w:val="26"/>
            <w:lang w:val="en-US"/>
          </w:rPr>
          <w:t>c</w:t>
        </w:r>
      </w:ins>
      <w:ins w:id="640" w:author="Nguyễn Đình Kha" w:date="2024-07-01T13:36:00Z" w16du:dateUtc="2024-07-01T06:36:00Z">
        <w:r w:rsidRPr="00B14348">
          <w:rPr>
            <w:rFonts w:ascii="Times New Roman" w:hAnsi="Times New Roman" w:cs="Times New Roman"/>
            <w:szCs w:val="26"/>
            <w:lang w:val="en-US"/>
          </w:rPr>
          <w:t>ông</w:t>
        </w:r>
        <w:bookmarkEnd w:id="632"/>
        <w:bookmarkEnd w:id="633"/>
      </w:ins>
    </w:p>
    <w:p w14:paraId="735D76FD" w14:textId="77777777" w:rsidR="004D17D8" w:rsidRPr="00B14348" w:rsidRDefault="004D17D8">
      <w:pPr>
        <w:ind w:firstLine="227"/>
        <w:jc w:val="both"/>
        <w:rPr>
          <w:ins w:id="641" w:author="Nguyễn Đình Kha" w:date="2024-07-01T13:36:00Z" w16du:dateUtc="2024-07-01T06:36:00Z"/>
          <w:rFonts w:ascii="Times New Roman" w:hAnsi="Times New Roman" w:cs="Times New Roman"/>
          <w:szCs w:val="26"/>
          <w:lang w:val="en-US"/>
        </w:rPr>
        <w:pPrChange w:id="642" w:author="Nguyễn Đình Kha" w:date="2024-07-01T13:36:00Z" w16du:dateUtc="2024-07-01T06:36:00Z">
          <w:pPr>
            <w:ind w:firstLine="227"/>
          </w:pPr>
        </w:pPrChange>
      </w:pPr>
      <w:ins w:id="643" w:author="Nguyễn Đình Kha" w:date="2024-07-01T13:36:00Z" w16du:dateUtc="2024-07-01T06:36:00Z">
        <w:r w:rsidRPr="00B14348">
          <w:rPr>
            <w:rFonts w:ascii="Times New Roman" w:hAnsi="Times New Roman" w:cs="Times New Roman"/>
            <w:szCs w:val="26"/>
            <w:lang w:val="en-US"/>
          </w:rPr>
          <w:t>Sử dụng các công cụ như SQLMap, Burp Suite tạo các script tùy chỉnh để mô phỏng các cuộc tấn công này chống lại hệ thống honeypot để huấn luyện và đánh giá.</w:t>
        </w:r>
      </w:ins>
    </w:p>
    <w:p w14:paraId="63AAACFD" w14:textId="2BA677C5" w:rsidR="004D17D8" w:rsidRPr="00B14348" w:rsidRDefault="004D17D8" w:rsidP="009105EF">
      <w:pPr>
        <w:pStyle w:val="Heading4"/>
        <w:rPr>
          <w:ins w:id="644" w:author="Nguyễn Đình Kha" w:date="2024-07-01T13:36:00Z" w16du:dateUtc="2024-07-01T06:36:00Z"/>
          <w:rFonts w:ascii="Times New Roman" w:hAnsi="Times New Roman" w:cs="Times New Roman"/>
          <w:szCs w:val="26"/>
          <w:lang w:val="en-US"/>
        </w:rPr>
      </w:pPr>
      <w:bookmarkStart w:id="645" w:name="_Toc170624536"/>
      <w:bookmarkStart w:id="646" w:name="_Toc170709994"/>
      <w:bookmarkStart w:id="647" w:name="_Toc171974863"/>
      <w:ins w:id="648" w:author="Nguyễn Đình Kha" w:date="2024-07-01T13:36:00Z" w16du:dateUtc="2024-07-01T06:36:00Z">
        <w:r w:rsidRPr="00B14348">
          <w:rPr>
            <w:rFonts w:ascii="Times New Roman" w:hAnsi="Times New Roman" w:cs="Times New Roman"/>
            <w:szCs w:val="26"/>
            <w:lang w:val="en-US"/>
          </w:rPr>
          <w:t xml:space="preserve">Phân tích pháp </w:t>
        </w:r>
      </w:ins>
      <w:ins w:id="649" w:author="Nguyễn Đình Kha" w:date="2024-07-02T20:46:00Z" w16du:dateUtc="2024-07-02T13:46:00Z">
        <w:r w:rsidR="00862841">
          <w:rPr>
            <w:rFonts w:ascii="Times New Roman" w:hAnsi="Times New Roman" w:cs="Times New Roman"/>
            <w:szCs w:val="26"/>
            <w:lang w:val="en-US"/>
          </w:rPr>
          <w:t>chứng</w:t>
        </w:r>
      </w:ins>
      <w:ins w:id="650" w:author="Nguyễn Đình Kha" w:date="2024-07-01T13:36:00Z" w16du:dateUtc="2024-07-01T06:36:00Z">
        <w:r w:rsidRPr="00B14348">
          <w:rPr>
            <w:rFonts w:ascii="Times New Roman" w:hAnsi="Times New Roman" w:cs="Times New Roman"/>
            <w:szCs w:val="26"/>
            <w:lang w:val="en-US"/>
          </w:rPr>
          <w:t xml:space="preserve"> bới DEEP-Dig</w:t>
        </w:r>
        <w:bookmarkEnd w:id="645"/>
        <w:bookmarkEnd w:id="646"/>
        <w:bookmarkEnd w:id="647"/>
      </w:ins>
    </w:p>
    <w:p w14:paraId="41D3F1B7" w14:textId="34301895" w:rsidR="00BE313E" w:rsidRPr="00B14348" w:rsidRDefault="004D17D8" w:rsidP="009105EF">
      <w:pPr>
        <w:ind w:firstLine="227"/>
        <w:jc w:val="both"/>
        <w:rPr>
          <w:ins w:id="651" w:author="Nguyễn Đình Kha" w:date="2024-07-01T13:42:00Z" w16du:dateUtc="2024-07-01T06:42:00Z"/>
          <w:rFonts w:ascii="Times New Roman" w:hAnsi="Times New Roman" w:cs="Times New Roman"/>
          <w:szCs w:val="26"/>
          <w:lang w:val="en-US"/>
        </w:rPr>
      </w:pPr>
      <w:ins w:id="652" w:author="Nguyễn Đình Kha" w:date="2024-07-01T13:36:00Z" w16du:dateUtc="2024-07-01T06:36:00Z">
        <w:r w:rsidRPr="00B14348">
          <w:rPr>
            <w:rFonts w:ascii="Times New Roman" w:hAnsi="Times New Roman" w:cs="Times New Roman"/>
            <w:szCs w:val="26"/>
            <w:lang w:val="en-US"/>
          </w:rPr>
          <w:t xml:space="preserve">Khám phá cách phương pháp DEEP-Dig có thể được tích hợp vào hệ thống honeypot cho phân tích pháp </w:t>
        </w:r>
      </w:ins>
      <w:ins w:id="653" w:author="Nguyễn Đình Kha" w:date="2024-07-02T20:46:00Z" w16du:dateUtc="2024-07-02T13:46:00Z">
        <w:r w:rsidR="00862841">
          <w:rPr>
            <w:rFonts w:ascii="Times New Roman" w:hAnsi="Times New Roman" w:cs="Times New Roman"/>
            <w:szCs w:val="26"/>
            <w:lang w:val="en-US"/>
          </w:rPr>
          <w:t>chứng</w:t>
        </w:r>
      </w:ins>
      <w:ins w:id="654" w:author="Nguyễn Đình Kha" w:date="2024-07-01T13:36:00Z" w16du:dateUtc="2024-07-01T06:36:00Z">
        <w:r w:rsidRPr="00B14348">
          <w:rPr>
            <w:rFonts w:ascii="Times New Roman" w:hAnsi="Times New Roman" w:cs="Times New Roman"/>
            <w:szCs w:val="26"/>
            <w:lang w:val="en-US"/>
          </w:rPr>
          <w:t>. Bằng cách tạo ra những dữ liệu cá nhân giả mạo, giúp honeypot trong việc đánh lừa kẻ tấn công khiến chúng nghĩ rằng chúng đã lấy được dữ liệu người dùng thực tế.</w:t>
        </w:r>
      </w:ins>
    </w:p>
    <w:p w14:paraId="11D2B15E" w14:textId="5E5D192A" w:rsidR="00BE313E" w:rsidRPr="00B14348" w:rsidRDefault="00BE313E" w:rsidP="009105EF">
      <w:pPr>
        <w:pStyle w:val="Heading3"/>
        <w:numPr>
          <w:ilvl w:val="2"/>
          <w:numId w:val="72"/>
        </w:numPr>
        <w:rPr>
          <w:ins w:id="655" w:author="Nguyễn Đình Kha" w:date="2024-07-01T13:55:00Z" w16du:dateUtc="2024-07-01T06:55:00Z"/>
          <w:rFonts w:ascii="Times New Roman" w:eastAsia="Times New Roman" w:hAnsi="Times New Roman" w:cs="Times New Roman"/>
          <w:szCs w:val="26"/>
          <w:lang w:val="en-US"/>
        </w:rPr>
      </w:pPr>
      <w:bookmarkStart w:id="656" w:name="_Toc171974864"/>
      <w:ins w:id="657" w:author="Nguyễn Đình Kha" w:date="2024-07-01T13:42:00Z" w16du:dateUtc="2024-07-01T06:42:00Z">
        <w:r w:rsidRPr="00B14348">
          <w:rPr>
            <w:rFonts w:ascii="Times New Roman" w:eastAsia="Times New Roman" w:hAnsi="Times New Roman" w:cs="Times New Roman"/>
            <w:szCs w:val="26"/>
            <w:lang w:val="en-US"/>
            <w:rPrChange w:id="658" w:author="Nguyễn Đình Kha" w:date="2024-07-02T11:11:00Z" w16du:dateUtc="2024-07-02T04:11:00Z">
              <w:rPr>
                <w:lang w:val="en-US"/>
              </w:rPr>
            </w:rPrChange>
          </w:rPr>
          <w:t>Phạm vi nghiên cứu</w:t>
        </w:r>
      </w:ins>
      <w:bookmarkEnd w:id="656"/>
    </w:p>
    <w:p w14:paraId="0FF3E4B6" w14:textId="1BD88C0F" w:rsidR="009105EF" w:rsidRPr="00B14348" w:rsidRDefault="009105EF">
      <w:pPr>
        <w:pStyle w:val="Heading4"/>
        <w:rPr>
          <w:ins w:id="659" w:author="Nguyễn Đình Kha" w:date="2024-07-01T13:42:00Z" w16du:dateUtc="2024-07-01T06:42:00Z"/>
          <w:rFonts w:ascii="Times New Roman" w:hAnsi="Times New Roman" w:cs="Times New Roman"/>
          <w:szCs w:val="26"/>
          <w:lang w:val="en-US"/>
          <w:rPrChange w:id="660" w:author="Nguyễn Đình Kha" w:date="2024-07-02T11:11:00Z" w16du:dateUtc="2024-07-02T04:11:00Z">
            <w:rPr>
              <w:ins w:id="661" w:author="Nguyễn Đình Kha" w:date="2024-07-01T13:42:00Z" w16du:dateUtc="2024-07-01T06:42:00Z"/>
              <w:lang w:val="en-US"/>
            </w:rPr>
          </w:rPrChange>
        </w:rPr>
        <w:pPrChange w:id="662" w:author="Nguyễn Đình Kha" w:date="2024-07-01T13:55:00Z" w16du:dateUtc="2024-07-01T06:55:00Z">
          <w:pPr>
            <w:pStyle w:val="Heading3"/>
          </w:pPr>
        </w:pPrChange>
      </w:pPr>
      <w:bookmarkStart w:id="663" w:name="_Toc171974865"/>
      <w:ins w:id="664" w:author="Nguyễn Đình Kha" w:date="2024-07-01T13:55:00Z" w16du:dateUtc="2024-07-01T06:55:00Z">
        <w:r w:rsidRPr="00B14348">
          <w:rPr>
            <w:rFonts w:ascii="Times New Roman" w:hAnsi="Times New Roman" w:cs="Times New Roman"/>
            <w:szCs w:val="26"/>
            <w:lang w:val="en-US"/>
            <w:rPrChange w:id="665" w:author="Nguyễn Đình Kha" w:date="2024-07-02T11:11:00Z" w16du:dateUtc="2024-07-02T04:11:00Z">
              <w:rPr>
                <w:iCs/>
                <w:lang w:val="en-US"/>
              </w:rPr>
            </w:rPrChange>
          </w:rPr>
          <w:t>Phạm vi kỹ thuật</w:t>
        </w:r>
      </w:ins>
      <w:bookmarkEnd w:id="663"/>
    </w:p>
    <w:p w14:paraId="37229CC8" w14:textId="1C93FA36" w:rsidR="00BE313E" w:rsidRPr="00B14348" w:rsidRDefault="00BE313E" w:rsidP="00BE313E">
      <w:pPr>
        <w:ind w:firstLine="227"/>
        <w:jc w:val="both"/>
        <w:rPr>
          <w:ins w:id="666" w:author="Nguyễn Đình Kha" w:date="2024-07-01T13:55:00Z" w16du:dateUtc="2024-07-01T06:55:00Z"/>
          <w:rFonts w:ascii="Times New Roman" w:hAnsi="Times New Roman" w:cs="Times New Roman"/>
          <w:szCs w:val="26"/>
          <w:lang w:val="en-US"/>
        </w:rPr>
      </w:pPr>
      <w:ins w:id="667" w:author="Nguyễn Đình Kha" w:date="2024-07-01T13:42:00Z" w16du:dateUtc="2024-07-01T06:42:00Z">
        <w:r w:rsidRPr="00B14348">
          <w:rPr>
            <w:rFonts w:ascii="Times New Roman" w:hAnsi="Times New Roman" w:cs="Times New Roman"/>
            <w:szCs w:val="26"/>
            <w:lang w:val="en-US"/>
          </w:rPr>
          <w:t xml:space="preserve">Nghiên cứu tập trung vào việc phát triển và triển khai hệ thống honeypot thích ứng sử dụng </w:t>
        </w:r>
      </w:ins>
      <w:ins w:id="668" w:author="Nguyễn Đình Kha" w:date="2024-07-02T20:54:00Z" w16du:dateUtc="2024-07-02T13:54:00Z">
        <w:r w:rsidR="00E94EC1">
          <w:rPr>
            <w:rFonts w:ascii="Times New Roman" w:hAnsi="Times New Roman" w:cs="Times New Roman"/>
            <w:szCs w:val="26"/>
            <w:lang w:val="en-US"/>
          </w:rPr>
          <w:t>H</w:t>
        </w:r>
      </w:ins>
      <w:ins w:id="669" w:author="Nguyễn Đình Kha" w:date="2024-07-01T13:42:00Z" w16du:dateUtc="2024-07-01T06:42:00Z">
        <w:r w:rsidRPr="00B14348">
          <w:rPr>
            <w:rFonts w:ascii="Times New Roman" w:hAnsi="Times New Roman" w:cs="Times New Roman"/>
            <w:szCs w:val="26"/>
            <w:lang w:val="en-US"/>
          </w:rPr>
          <w:t xml:space="preserve">ọc tăng cường sâu (DRL). Phạm vi bao gồm việc thiết kế kiến trúc hệ thống, phát triển các thành phần chính, và tích hợp phương pháp DEEP-Dig để phân tích pháp </w:t>
        </w:r>
      </w:ins>
      <w:ins w:id="670" w:author="Nguyễn Đình Kha" w:date="2024-07-02T20:46:00Z" w16du:dateUtc="2024-07-02T13:46:00Z">
        <w:r w:rsidR="00862841">
          <w:rPr>
            <w:rFonts w:ascii="Times New Roman" w:hAnsi="Times New Roman" w:cs="Times New Roman"/>
            <w:szCs w:val="26"/>
            <w:lang w:val="en-US"/>
          </w:rPr>
          <w:t>chứng</w:t>
        </w:r>
      </w:ins>
      <w:ins w:id="671" w:author="Nguyễn Đình Kha" w:date="2024-07-01T13:42:00Z" w16du:dateUtc="2024-07-01T06:42:00Z">
        <w:r w:rsidRPr="00B14348">
          <w:rPr>
            <w:rFonts w:ascii="Times New Roman" w:hAnsi="Times New Roman" w:cs="Times New Roman"/>
            <w:szCs w:val="26"/>
            <w:lang w:val="en-US"/>
          </w:rPr>
          <w:t>.</w:t>
        </w:r>
      </w:ins>
    </w:p>
    <w:p w14:paraId="01DF3A1F" w14:textId="6662C8C9" w:rsidR="009105EF" w:rsidRPr="00B14348" w:rsidRDefault="009105EF">
      <w:pPr>
        <w:pStyle w:val="Heading4"/>
        <w:rPr>
          <w:ins w:id="672" w:author="Nguyễn Đình Kha" w:date="2024-07-01T13:42:00Z" w16du:dateUtc="2024-07-01T06:42:00Z"/>
          <w:rFonts w:ascii="Times New Roman" w:hAnsi="Times New Roman" w:cs="Times New Roman"/>
          <w:szCs w:val="26"/>
          <w:lang w:val="en-US"/>
          <w:rPrChange w:id="673" w:author="Nguyễn Đình Kha" w:date="2024-07-02T11:11:00Z" w16du:dateUtc="2024-07-02T04:11:00Z">
            <w:rPr>
              <w:ins w:id="674" w:author="Nguyễn Đình Kha" w:date="2024-07-01T13:42:00Z" w16du:dateUtc="2024-07-01T06:42:00Z"/>
              <w:lang w:val="en-US"/>
            </w:rPr>
          </w:rPrChange>
        </w:rPr>
        <w:pPrChange w:id="675" w:author="Nguyễn Đình Kha" w:date="2024-07-01T13:55:00Z" w16du:dateUtc="2024-07-01T06:55:00Z">
          <w:pPr>
            <w:ind w:firstLine="227"/>
          </w:pPr>
        </w:pPrChange>
      </w:pPr>
      <w:bookmarkStart w:id="676" w:name="_Toc171974866"/>
      <w:ins w:id="677" w:author="Nguyễn Đình Kha" w:date="2024-07-01T13:55:00Z" w16du:dateUtc="2024-07-01T06:55:00Z">
        <w:r w:rsidRPr="00B14348">
          <w:rPr>
            <w:rFonts w:ascii="Times New Roman" w:hAnsi="Times New Roman" w:cs="Times New Roman"/>
            <w:szCs w:val="26"/>
            <w:lang w:val="en-US"/>
            <w:rPrChange w:id="678" w:author="Nguyễn Đình Kha" w:date="2024-07-02T11:11:00Z" w16du:dateUtc="2024-07-02T04:11:00Z">
              <w:rPr>
                <w:b/>
                <w:bCs/>
                <w:iCs/>
                <w:lang w:val="en-US"/>
              </w:rPr>
            </w:rPrChange>
          </w:rPr>
          <w:t>Phạm vi ứng dụng</w:t>
        </w:r>
      </w:ins>
      <w:bookmarkEnd w:id="676"/>
    </w:p>
    <w:p w14:paraId="0CEACE80" w14:textId="77777777" w:rsidR="009105EF" w:rsidRPr="00B14348" w:rsidRDefault="009105EF">
      <w:pPr>
        <w:ind w:firstLine="227"/>
        <w:jc w:val="both"/>
        <w:rPr>
          <w:ins w:id="679" w:author="Nguyễn Đình Kha" w:date="2024-07-01T13:55:00Z" w16du:dateUtc="2024-07-01T06:55:00Z"/>
          <w:rFonts w:ascii="Times New Roman" w:hAnsi="Times New Roman" w:cs="Times New Roman"/>
          <w:szCs w:val="26"/>
          <w:lang w:val="en-US"/>
        </w:rPr>
        <w:pPrChange w:id="680" w:author="Nguyễn Đình Kha" w:date="2024-07-01T13:55:00Z" w16du:dateUtc="2024-07-01T06:55:00Z">
          <w:pPr>
            <w:ind w:firstLine="227"/>
          </w:pPr>
        </w:pPrChange>
      </w:pPr>
      <w:ins w:id="681" w:author="Nguyễn Đình Kha" w:date="2024-07-01T13:55:00Z" w16du:dateUtc="2024-07-01T06:55:00Z">
        <w:r w:rsidRPr="00B14348">
          <w:rPr>
            <w:rFonts w:ascii="Times New Roman" w:hAnsi="Times New Roman" w:cs="Times New Roman"/>
            <w:szCs w:val="26"/>
            <w:lang w:val="en-US"/>
          </w:rPr>
          <w:t>Hệ thống được triển khai và thử nghiệm trong môi trường kiểm soát, mô phỏng các cuộc tấn công thực tế nhằm đánh giá hiệu quả và hiệu suất. Các tình huống kiểm tra bao gồm các cuộc tấn công SQL Injection, XSS, và CSRF.</w:t>
        </w:r>
      </w:ins>
    </w:p>
    <w:p w14:paraId="2700BAAD" w14:textId="77777777" w:rsidR="009105EF" w:rsidRPr="00B14348" w:rsidRDefault="009105EF">
      <w:pPr>
        <w:pStyle w:val="Heading4"/>
        <w:rPr>
          <w:ins w:id="682" w:author="Nguyễn Đình Kha" w:date="2024-07-01T13:55:00Z" w16du:dateUtc="2024-07-01T06:55:00Z"/>
          <w:rFonts w:ascii="Times New Roman" w:hAnsi="Times New Roman" w:cs="Times New Roman"/>
          <w:szCs w:val="26"/>
          <w:lang w:val="en-US"/>
        </w:rPr>
        <w:pPrChange w:id="683" w:author="Nguyễn Đình Kha" w:date="2024-07-01T13:56:00Z" w16du:dateUtc="2024-07-01T06:56:00Z">
          <w:pPr>
            <w:pStyle w:val="Heading4"/>
            <w:numPr>
              <w:numId w:val="44"/>
            </w:numPr>
          </w:pPr>
        </w:pPrChange>
      </w:pPr>
      <w:bookmarkStart w:id="684" w:name="_Toc170624540"/>
      <w:bookmarkStart w:id="685" w:name="_Toc170709998"/>
      <w:bookmarkStart w:id="686" w:name="_Toc171974867"/>
      <w:ins w:id="687" w:author="Nguyễn Đình Kha" w:date="2024-07-01T13:55:00Z" w16du:dateUtc="2024-07-01T06:55:00Z">
        <w:r w:rsidRPr="00B14348">
          <w:rPr>
            <w:rFonts w:ascii="Times New Roman" w:hAnsi="Times New Roman" w:cs="Times New Roman"/>
            <w:szCs w:val="26"/>
            <w:lang w:val="en-US"/>
          </w:rPr>
          <w:lastRenderedPageBreak/>
          <w:t>Phạm vi thời gian</w:t>
        </w:r>
        <w:bookmarkEnd w:id="684"/>
        <w:bookmarkEnd w:id="685"/>
        <w:bookmarkEnd w:id="686"/>
      </w:ins>
    </w:p>
    <w:p w14:paraId="62064C7E" w14:textId="77777777" w:rsidR="009105EF" w:rsidRPr="00B14348" w:rsidRDefault="009105EF">
      <w:pPr>
        <w:ind w:firstLine="227"/>
        <w:jc w:val="both"/>
        <w:rPr>
          <w:ins w:id="688" w:author="Nguyễn Đình Kha" w:date="2024-07-01T13:55:00Z" w16du:dateUtc="2024-07-01T06:55:00Z"/>
          <w:rFonts w:ascii="Times New Roman" w:hAnsi="Times New Roman" w:cs="Times New Roman"/>
          <w:szCs w:val="26"/>
          <w:lang w:val="en-US"/>
        </w:rPr>
        <w:pPrChange w:id="689" w:author="Nguyễn Đình Kha" w:date="2024-07-01T13:56:00Z" w16du:dateUtc="2024-07-01T06:56:00Z">
          <w:pPr>
            <w:ind w:firstLine="227"/>
          </w:pPr>
        </w:pPrChange>
      </w:pPr>
      <w:ins w:id="690" w:author="Nguyễn Đình Kha" w:date="2024-07-01T13:55:00Z" w16du:dateUtc="2024-07-01T06:55:00Z">
        <w:r w:rsidRPr="00B14348">
          <w:rPr>
            <w:rFonts w:ascii="Times New Roman" w:hAnsi="Times New Roman" w:cs="Times New Roman"/>
            <w:szCs w:val="26"/>
            <w:lang w:val="en-US"/>
          </w:rPr>
          <w:t>Nghiên cứu được thực hiện trong khoảng thời gian từ ngày 3 tháng 3 đến ngày 30 tháng 6 năm 2024, bao gồm các giai đoạn phát triển, triển khai, thử nghiệm, và đánh giá.</w:t>
        </w:r>
      </w:ins>
    </w:p>
    <w:p w14:paraId="26B156A4" w14:textId="77777777" w:rsidR="009105EF" w:rsidRPr="00B14348" w:rsidRDefault="009105EF" w:rsidP="009105EF">
      <w:pPr>
        <w:rPr>
          <w:ins w:id="691" w:author="Nguyễn Đình Kha" w:date="2024-07-01T13:55:00Z" w16du:dateUtc="2024-07-01T06:55:00Z"/>
          <w:rFonts w:ascii="Times New Roman" w:hAnsi="Times New Roman" w:cs="Times New Roman"/>
          <w:szCs w:val="26"/>
          <w:lang w:val="en-US"/>
        </w:rPr>
      </w:pPr>
    </w:p>
    <w:p w14:paraId="477BEA70" w14:textId="77777777" w:rsidR="00BE313E" w:rsidRPr="00B14348" w:rsidRDefault="00BE313E">
      <w:pPr>
        <w:rPr>
          <w:ins w:id="692" w:author="Nguyễn Đình Kha" w:date="2024-07-01T13:42:00Z" w16du:dateUtc="2024-07-01T06:42:00Z"/>
          <w:rFonts w:ascii="Times New Roman" w:hAnsi="Times New Roman" w:cs="Times New Roman"/>
          <w:szCs w:val="26"/>
          <w:lang w:val="en-US"/>
          <w:rPrChange w:id="693" w:author="Nguyễn Đình Kha" w:date="2024-07-02T11:11:00Z" w16du:dateUtc="2024-07-02T04:11:00Z">
            <w:rPr>
              <w:ins w:id="694" w:author="Nguyễn Đình Kha" w:date="2024-07-01T13:42:00Z" w16du:dateUtc="2024-07-01T06:42:00Z"/>
              <w:lang w:val="en-US"/>
            </w:rPr>
          </w:rPrChange>
        </w:rPr>
        <w:pPrChange w:id="695" w:author="Nguyễn Đình Kha" w:date="2024-07-01T13:42:00Z" w16du:dateUtc="2024-07-01T06:42:00Z">
          <w:pPr>
            <w:pStyle w:val="Heading4"/>
          </w:pPr>
        </w:pPrChange>
      </w:pPr>
    </w:p>
    <w:p w14:paraId="359838DE" w14:textId="392E4CE4" w:rsidR="00673B48" w:rsidRPr="00B14348" w:rsidDel="009105EF" w:rsidRDefault="00673B48">
      <w:pPr>
        <w:rPr>
          <w:del w:id="696" w:author="Nguyễn Đình Kha" w:date="2024-07-01T13:56:00Z" w16du:dateUtc="2024-07-01T06:56:00Z"/>
          <w:rFonts w:ascii="Times New Roman" w:hAnsi="Times New Roman" w:cs="Times New Roman"/>
          <w:szCs w:val="26"/>
          <w:lang w:val="en-US"/>
          <w:rPrChange w:id="697" w:author="Nguyễn Đình Kha" w:date="2024-07-02T11:11:00Z" w16du:dateUtc="2024-07-02T04:11:00Z">
            <w:rPr>
              <w:del w:id="698" w:author="Nguyễn Đình Kha" w:date="2024-07-01T13:56:00Z" w16du:dateUtc="2024-07-01T06:56:00Z"/>
            </w:rPr>
          </w:rPrChange>
        </w:rPr>
        <w:pPrChange w:id="699" w:author="Nguyễn Đình Kha" w:date="2024-07-01T13:25:00Z" w16du:dateUtc="2024-07-01T06:25:00Z">
          <w:pPr>
            <w:pStyle w:val="Heading3"/>
          </w:pPr>
        </w:pPrChange>
      </w:pPr>
    </w:p>
    <w:p w14:paraId="22D360CD" w14:textId="2AF59167" w:rsidR="00D8251D" w:rsidRPr="00B14348" w:rsidDel="009105EF" w:rsidRDefault="00DC43AC" w:rsidP="00D8251D">
      <w:pPr>
        <w:pStyle w:val="Heading4"/>
        <w:rPr>
          <w:del w:id="700" w:author="Nguyễn Đình Kha" w:date="2024-07-01T13:56:00Z" w16du:dateUtc="2024-07-01T06:56:00Z"/>
          <w:rFonts w:ascii="Times New Roman" w:hAnsi="Times New Roman" w:cs="Times New Roman"/>
          <w:szCs w:val="26"/>
          <w:lang w:val="en-US"/>
        </w:rPr>
      </w:pPr>
      <w:del w:id="701" w:author="Nguyễn Đình Kha" w:date="2024-07-01T13:56:00Z" w16du:dateUtc="2024-07-01T06:56:00Z">
        <w:r w:rsidRPr="00B14348" w:rsidDel="009105EF">
          <w:rPr>
            <w:rFonts w:ascii="Times New Roman" w:hAnsi="Times New Roman" w:cs="Times New Roman"/>
            <w:szCs w:val="26"/>
            <w:lang w:val="en-US"/>
          </w:rPr>
          <w:delText>Chủ đề cấp độ 4</w:delText>
        </w:r>
      </w:del>
    </w:p>
    <w:p w14:paraId="22356128" w14:textId="1A19BFF6" w:rsidR="00126A4E" w:rsidRPr="00B14348" w:rsidDel="009105EF" w:rsidRDefault="00126A4E" w:rsidP="00D8251D">
      <w:pPr>
        <w:ind w:firstLine="624"/>
        <w:rPr>
          <w:del w:id="702" w:author="Nguyễn Đình Kha" w:date="2024-07-01T13:56:00Z" w16du:dateUtc="2024-07-01T06:56:00Z"/>
          <w:rFonts w:ascii="Times New Roman" w:hAnsi="Times New Roman" w:cs="Times New Roman"/>
          <w:szCs w:val="26"/>
          <w:lang w:val="en-US"/>
        </w:rPr>
      </w:pPr>
      <w:del w:id="703" w:author="Nguyễn Đình Kha" w:date="2024-07-01T13:56:00Z" w16du:dateUtc="2024-07-01T06:56:00Z">
        <w:r w:rsidRPr="00B14348" w:rsidDel="009105EF">
          <w:rPr>
            <w:rFonts w:ascii="Times New Roman" w:hAnsi="Times New Roman" w:cs="Times New Roman"/>
            <w:szCs w:val="26"/>
            <w:lang w:val="en-US"/>
          </w:rPr>
          <w:delText>Nội dung</w:delText>
        </w:r>
      </w:del>
    </w:p>
    <w:p w14:paraId="74DCF659" w14:textId="4BA34231" w:rsidR="007F4B40" w:rsidRPr="00B14348" w:rsidDel="002848F3" w:rsidRDefault="007F4B40" w:rsidP="00C05CE5">
      <w:pPr>
        <w:spacing w:after="0"/>
        <w:jc w:val="both"/>
        <w:outlineLvl w:val="0"/>
        <w:rPr>
          <w:del w:id="704" w:author="Nguyễn Đình Kha" w:date="2024-07-01T21:00:00Z" w16du:dateUtc="2024-07-01T14:00:00Z"/>
          <w:rFonts w:ascii="Times New Roman" w:eastAsia="Times New Roman" w:hAnsi="Times New Roman" w:cs="Times New Roman"/>
          <w:b/>
          <w:szCs w:val="26"/>
          <w:lang w:val="en-US"/>
          <w:rPrChange w:id="705" w:author="Nguyễn Đình Kha" w:date="2024-07-02T11:11:00Z" w16du:dateUtc="2024-07-02T04:11:00Z">
            <w:rPr>
              <w:del w:id="706" w:author="Nguyễn Đình Kha" w:date="2024-07-01T21:00:00Z" w16du:dateUtc="2024-07-01T14:00:00Z"/>
              <w:rFonts w:ascii="Times New Roman" w:eastAsia="Times New Roman" w:hAnsi="Times New Roman" w:cs="Times New Roman"/>
              <w:b/>
              <w:sz w:val="30"/>
              <w:szCs w:val="30"/>
              <w:lang w:val="en-US"/>
            </w:rPr>
          </w:rPrChange>
        </w:rPr>
      </w:pPr>
      <w:bookmarkStart w:id="707" w:name="_Toc140297269"/>
      <w:bookmarkStart w:id="708" w:name="_Toc142813558"/>
    </w:p>
    <w:p w14:paraId="5BE3A4B9" w14:textId="471C6CB3" w:rsidR="007F4B40" w:rsidRPr="00B14348" w:rsidDel="002848F3" w:rsidRDefault="007F4B40" w:rsidP="007F4B40">
      <w:pPr>
        <w:pStyle w:val="Caption"/>
        <w:rPr>
          <w:del w:id="709" w:author="Nguyễn Đình Kha" w:date="2024-07-01T21:00:00Z" w16du:dateUtc="2024-07-01T14:00:00Z"/>
          <w:rFonts w:ascii="Times New Roman" w:hAnsi="Times New Roman" w:cs="Times New Roman"/>
          <w:szCs w:val="26"/>
          <w:lang w:val="en-US"/>
        </w:rPr>
      </w:pPr>
      <w:bookmarkStart w:id="710" w:name="_Toc367742554"/>
      <w:del w:id="711" w:author="Nguyễn Đình Kha" w:date="2024-07-01T21:00:00Z" w16du:dateUtc="2024-07-01T14:00:00Z">
        <w:r w:rsidRPr="00B14348" w:rsidDel="002848F3">
          <w:rPr>
            <w:rFonts w:ascii="Times New Roman" w:hAnsi="Times New Roman" w:cs="Times New Roman"/>
            <w:szCs w:val="26"/>
          </w:rPr>
          <w:delText xml:space="preserve">Hình </w:delText>
        </w:r>
        <w:r w:rsidR="001C4790" w:rsidRPr="00B14348" w:rsidDel="002848F3">
          <w:rPr>
            <w:rFonts w:ascii="Times New Roman" w:hAnsi="Times New Roman" w:cs="Times New Roman"/>
            <w:szCs w:val="26"/>
          </w:rPr>
          <w:fldChar w:fldCharType="begin"/>
        </w:r>
        <w:r w:rsidR="00B9258D" w:rsidRPr="00B14348" w:rsidDel="002848F3">
          <w:rPr>
            <w:rFonts w:ascii="Times New Roman" w:hAnsi="Times New Roman" w:cs="Times New Roman"/>
            <w:szCs w:val="26"/>
          </w:rPr>
          <w:delInstrText xml:space="preserve"> STYLEREF 1 \s </w:delInstrText>
        </w:r>
        <w:r w:rsidR="001C4790" w:rsidRPr="00B14348" w:rsidDel="002848F3">
          <w:rPr>
            <w:rFonts w:ascii="Times New Roman" w:hAnsi="Times New Roman" w:cs="Times New Roman"/>
            <w:szCs w:val="26"/>
          </w:rPr>
          <w:fldChar w:fldCharType="separate"/>
        </w:r>
        <w:r w:rsidR="00C747D5" w:rsidRPr="00B14348" w:rsidDel="002848F3">
          <w:rPr>
            <w:rFonts w:ascii="Times New Roman" w:hAnsi="Times New Roman" w:cs="Times New Roman"/>
            <w:noProof/>
            <w:szCs w:val="26"/>
          </w:rPr>
          <w:delText>1</w:delText>
        </w:r>
        <w:r w:rsidR="001C4790" w:rsidRPr="00B14348" w:rsidDel="002848F3">
          <w:rPr>
            <w:rFonts w:ascii="Times New Roman" w:hAnsi="Times New Roman" w:cs="Times New Roman"/>
            <w:noProof/>
            <w:szCs w:val="26"/>
          </w:rPr>
          <w:fldChar w:fldCharType="end"/>
        </w:r>
        <w:r w:rsidRPr="00B14348" w:rsidDel="002848F3">
          <w:rPr>
            <w:rFonts w:ascii="Times New Roman" w:hAnsi="Times New Roman" w:cs="Times New Roman"/>
            <w:szCs w:val="26"/>
          </w:rPr>
          <w:delText>.</w:delText>
        </w:r>
        <w:r w:rsidR="001C4790" w:rsidRPr="00B14348" w:rsidDel="002848F3">
          <w:rPr>
            <w:rFonts w:ascii="Times New Roman" w:hAnsi="Times New Roman" w:cs="Times New Roman"/>
            <w:szCs w:val="26"/>
          </w:rPr>
          <w:fldChar w:fldCharType="begin"/>
        </w:r>
        <w:r w:rsidR="00B9258D" w:rsidRPr="00B14348" w:rsidDel="002848F3">
          <w:rPr>
            <w:rFonts w:ascii="Times New Roman" w:hAnsi="Times New Roman" w:cs="Times New Roman"/>
            <w:szCs w:val="26"/>
          </w:rPr>
          <w:delInstrText xml:space="preserve"> SEQ Hình \* ARABIC \s 1 </w:delInstrText>
        </w:r>
        <w:r w:rsidR="001C4790" w:rsidRPr="00B14348" w:rsidDel="002848F3">
          <w:rPr>
            <w:rFonts w:ascii="Times New Roman" w:hAnsi="Times New Roman" w:cs="Times New Roman"/>
            <w:szCs w:val="26"/>
          </w:rPr>
          <w:fldChar w:fldCharType="separate"/>
        </w:r>
        <w:r w:rsidR="00C747D5" w:rsidRPr="00B14348" w:rsidDel="002848F3">
          <w:rPr>
            <w:rFonts w:ascii="Times New Roman" w:hAnsi="Times New Roman" w:cs="Times New Roman"/>
            <w:noProof/>
            <w:szCs w:val="26"/>
          </w:rPr>
          <w:delText>1</w:delText>
        </w:r>
        <w:r w:rsidR="001C4790" w:rsidRPr="00B14348" w:rsidDel="002848F3">
          <w:rPr>
            <w:rFonts w:ascii="Times New Roman" w:hAnsi="Times New Roman" w:cs="Times New Roman"/>
            <w:noProof/>
            <w:szCs w:val="26"/>
          </w:rPr>
          <w:fldChar w:fldCharType="end"/>
        </w:r>
        <w:r w:rsidRPr="00B14348" w:rsidDel="002848F3">
          <w:rPr>
            <w:rFonts w:ascii="Times New Roman" w:hAnsi="Times New Roman" w:cs="Times New Roman"/>
            <w:szCs w:val="26"/>
            <w:lang w:val="en-US"/>
          </w:rPr>
          <w:delText>: Tên hình 1</w:delText>
        </w:r>
        <w:bookmarkEnd w:id="710"/>
      </w:del>
    </w:p>
    <w:p w14:paraId="473338BB" w14:textId="2882D78F" w:rsidR="007F4B40" w:rsidRPr="00B14348" w:rsidDel="002848F3" w:rsidRDefault="007F4B40" w:rsidP="007F4B40">
      <w:pPr>
        <w:rPr>
          <w:del w:id="712" w:author="Nguyễn Đình Kha" w:date="2024-07-01T21:00:00Z" w16du:dateUtc="2024-07-01T14:00:00Z"/>
          <w:rFonts w:ascii="Times New Roman" w:hAnsi="Times New Roman" w:cs="Times New Roman"/>
          <w:szCs w:val="26"/>
          <w:lang w:val="en-US"/>
        </w:rPr>
      </w:pPr>
    </w:p>
    <w:p w14:paraId="13142A83" w14:textId="602D569F" w:rsidR="007F4B40" w:rsidRPr="00B14348" w:rsidDel="002848F3" w:rsidRDefault="007F4B40" w:rsidP="007F4B40">
      <w:pPr>
        <w:pStyle w:val="Caption"/>
        <w:rPr>
          <w:del w:id="713" w:author="Nguyễn Đình Kha" w:date="2024-07-01T21:00:00Z" w16du:dateUtc="2024-07-01T14:00:00Z"/>
          <w:rFonts w:ascii="Times New Roman" w:hAnsi="Times New Roman" w:cs="Times New Roman"/>
          <w:szCs w:val="26"/>
          <w:lang w:val="en-US"/>
        </w:rPr>
      </w:pPr>
      <w:del w:id="714" w:author="Nguyễn Đình Kha" w:date="2024-07-01T21:00:00Z" w16du:dateUtc="2024-07-01T14:00:00Z">
        <w:r w:rsidRPr="00B14348" w:rsidDel="002848F3">
          <w:rPr>
            <w:rFonts w:ascii="Times New Roman" w:hAnsi="Times New Roman" w:cs="Times New Roman"/>
            <w:szCs w:val="26"/>
          </w:rPr>
          <w:delText xml:space="preserve">Bảng </w:delText>
        </w:r>
        <w:r w:rsidR="001C4790" w:rsidRPr="00B14348" w:rsidDel="002848F3">
          <w:rPr>
            <w:rFonts w:ascii="Times New Roman" w:hAnsi="Times New Roman" w:cs="Times New Roman"/>
            <w:szCs w:val="26"/>
          </w:rPr>
          <w:fldChar w:fldCharType="begin"/>
        </w:r>
        <w:r w:rsidR="00B9258D" w:rsidRPr="00B14348" w:rsidDel="002848F3">
          <w:rPr>
            <w:rFonts w:ascii="Times New Roman" w:hAnsi="Times New Roman" w:cs="Times New Roman"/>
            <w:szCs w:val="26"/>
          </w:rPr>
          <w:delInstrText xml:space="preserve"> STYLEREF 1 \s </w:delInstrText>
        </w:r>
        <w:r w:rsidR="001C4790" w:rsidRPr="00B14348" w:rsidDel="002848F3">
          <w:rPr>
            <w:rFonts w:ascii="Times New Roman" w:hAnsi="Times New Roman" w:cs="Times New Roman"/>
            <w:szCs w:val="26"/>
          </w:rPr>
          <w:fldChar w:fldCharType="separate"/>
        </w:r>
        <w:r w:rsidR="00C747D5" w:rsidRPr="00B14348" w:rsidDel="002848F3">
          <w:rPr>
            <w:rFonts w:ascii="Times New Roman" w:hAnsi="Times New Roman" w:cs="Times New Roman"/>
            <w:noProof/>
            <w:szCs w:val="26"/>
          </w:rPr>
          <w:delText>1</w:delText>
        </w:r>
        <w:r w:rsidR="001C4790" w:rsidRPr="00B14348" w:rsidDel="002848F3">
          <w:rPr>
            <w:rFonts w:ascii="Times New Roman" w:hAnsi="Times New Roman" w:cs="Times New Roman"/>
            <w:noProof/>
            <w:szCs w:val="26"/>
          </w:rPr>
          <w:fldChar w:fldCharType="end"/>
        </w:r>
        <w:r w:rsidR="002B6D31" w:rsidRPr="00B14348" w:rsidDel="002848F3">
          <w:rPr>
            <w:rFonts w:ascii="Times New Roman" w:hAnsi="Times New Roman" w:cs="Times New Roman"/>
            <w:szCs w:val="26"/>
          </w:rPr>
          <w:delText>.</w:delText>
        </w:r>
        <w:r w:rsidR="001C4790" w:rsidRPr="00B14348" w:rsidDel="002848F3">
          <w:rPr>
            <w:rFonts w:ascii="Times New Roman" w:hAnsi="Times New Roman" w:cs="Times New Roman"/>
            <w:szCs w:val="26"/>
          </w:rPr>
          <w:fldChar w:fldCharType="begin"/>
        </w:r>
        <w:r w:rsidR="00B9258D" w:rsidRPr="00B14348" w:rsidDel="002848F3">
          <w:rPr>
            <w:rFonts w:ascii="Times New Roman" w:hAnsi="Times New Roman" w:cs="Times New Roman"/>
            <w:szCs w:val="26"/>
          </w:rPr>
          <w:delInstrText xml:space="preserve"> SEQ Bảng \* ARABIC \s 1 </w:delInstrText>
        </w:r>
        <w:r w:rsidR="001C4790" w:rsidRPr="00B14348" w:rsidDel="002848F3">
          <w:rPr>
            <w:rFonts w:ascii="Times New Roman" w:hAnsi="Times New Roman" w:cs="Times New Roman"/>
            <w:szCs w:val="26"/>
          </w:rPr>
          <w:fldChar w:fldCharType="separate"/>
        </w:r>
        <w:r w:rsidR="00C747D5" w:rsidRPr="00B14348" w:rsidDel="002848F3">
          <w:rPr>
            <w:rFonts w:ascii="Times New Roman" w:hAnsi="Times New Roman" w:cs="Times New Roman"/>
            <w:noProof/>
            <w:szCs w:val="26"/>
          </w:rPr>
          <w:delText>1</w:delText>
        </w:r>
        <w:r w:rsidR="001C4790" w:rsidRPr="00B14348" w:rsidDel="002848F3">
          <w:rPr>
            <w:rFonts w:ascii="Times New Roman" w:hAnsi="Times New Roman" w:cs="Times New Roman"/>
            <w:noProof/>
            <w:szCs w:val="26"/>
          </w:rPr>
          <w:fldChar w:fldCharType="end"/>
        </w:r>
        <w:r w:rsidRPr="00B14348" w:rsidDel="002848F3">
          <w:rPr>
            <w:rFonts w:ascii="Times New Roman" w:hAnsi="Times New Roman" w:cs="Times New Roman"/>
            <w:szCs w:val="26"/>
            <w:lang w:val="en-US"/>
          </w:rPr>
          <w:delText>: Tên bảng 1</w:delText>
        </w:r>
      </w:del>
    </w:p>
    <w:p w14:paraId="07AFAF7F" w14:textId="77777777" w:rsidR="007F4B40" w:rsidRPr="00B14348" w:rsidRDefault="007F4B40" w:rsidP="007F4B40">
      <w:pPr>
        <w:rPr>
          <w:rFonts w:ascii="Times New Roman" w:hAnsi="Times New Roman" w:cs="Times New Roman"/>
          <w:szCs w:val="26"/>
          <w:lang w:val="en-US"/>
        </w:rPr>
      </w:pPr>
    </w:p>
    <w:p w14:paraId="79EC4EAF" w14:textId="77777777" w:rsidR="006C7C5D" w:rsidRPr="00B14348" w:rsidRDefault="006C7C5D" w:rsidP="007F4B40">
      <w:pPr>
        <w:rPr>
          <w:rFonts w:ascii="Times New Roman" w:hAnsi="Times New Roman" w:cs="Times New Roman"/>
          <w:szCs w:val="26"/>
          <w:lang w:val="en-US"/>
        </w:rPr>
      </w:pPr>
    </w:p>
    <w:p w14:paraId="79938E93" w14:textId="77777777" w:rsidR="006C7C5D" w:rsidRPr="00B14348" w:rsidRDefault="006C7C5D" w:rsidP="007F4B40">
      <w:pPr>
        <w:rPr>
          <w:rFonts w:ascii="Times New Roman" w:hAnsi="Times New Roman" w:cs="Times New Roman"/>
          <w:szCs w:val="26"/>
          <w:lang w:val="en-US"/>
        </w:rPr>
      </w:pPr>
    </w:p>
    <w:p w14:paraId="2CD1991C" w14:textId="77777777" w:rsidR="006C7C5D" w:rsidRPr="00B14348" w:rsidRDefault="006C7C5D" w:rsidP="007F4B40">
      <w:pPr>
        <w:rPr>
          <w:rFonts w:ascii="Times New Roman" w:hAnsi="Times New Roman" w:cs="Times New Roman"/>
          <w:szCs w:val="26"/>
          <w:lang w:val="en-US"/>
        </w:rPr>
        <w:sectPr w:rsidR="006C7C5D" w:rsidRPr="00B14348" w:rsidSect="00745672">
          <w:footerReference w:type="default" r:id="rId8"/>
          <w:pgSz w:w="11906" w:h="16838"/>
          <w:pgMar w:top="1701" w:right="1134" w:bottom="1985" w:left="1985" w:header="708" w:footer="708" w:gutter="0"/>
          <w:pgNumType w:start="1"/>
          <w:cols w:space="708"/>
          <w:docGrid w:linePitch="360"/>
        </w:sectPr>
      </w:pPr>
    </w:p>
    <w:p w14:paraId="7FEB9CD0" w14:textId="4D8FB434" w:rsidR="00C05CE5" w:rsidRPr="00B14348" w:rsidRDefault="009105EF" w:rsidP="009105EF">
      <w:pPr>
        <w:pStyle w:val="Heading1"/>
        <w:numPr>
          <w:ilvl w:val="0"/>
          <w:numId w:val="72"/>
        </w:numPr>
        <w:jc w:val="center"/>
        <w:rPr>
          <w:ins w:id="715" w:author="Nguyễn Đình Kha" w:date="2024-07-01T13:57:00Z" w16du:dateUtc="2024-07-01T06:57:00Z"/>
          <w:szCs w:val="28"/>
        </w:rPr>
      </w:pPr>
      <w:bookmarkStart w:id="716" w:name="_Toc171974868"/>
      <w:bookmarkEnd w:id="707"/>
      <w:bookmarkEnd w:id="708"/>
      <w:ins w:id="717" w:author="Nguyễn Đình Kha" w:date="2024-07-01T13:56:00Z" w16du:dateUtc="2024-07-01T06:56:00Z">
        <w:r w:rsidRPr="00B14348">
          <w:rPr>
            <w:szCs w:val="28"/>
          </w:rPr>
          <w:lastRenderedPageBreak/>
          <w:t>TỔNG QUAN</w:t>
        </w:r>
        <w:bookmarkEnd w:id="716"/>
        <w:r w:rsidRPr="00B14348">
          <w:rPr>
            <w:szCs w:val="28"/>
          </w:rPr>
          <w:t xml:space="preserve"> </w:t>
        </w:r>
      </w:ins>
      <w:del w:id="718" w:author="Nguyễn Đình Kha" w:date="2024-07-01T13:56:00Z" w16du:dateUtc="2024-07-01T06:56:00Z">
        <w:r w:rsidR="0005475D" w:rsidRPr="00B14348" w:rsidDel="009105EF">
          <w:rPr>
            <w:szCs w:val="28"/>
          </w:rPr>
          <w:delText>TÊN CHƯƠNG 2</w:delText>
        </w:r>
      </w:del>
    </w:p>
    <w:p w14:paraId="0E792B0D" w14:textId="5E5B9E3B" w:rsidR="009105EF" w:rsidRPr="00B14348" w:rsidRDefault="009105EF">
      <w:pPr>
        <w:pStyle w:val="Heading2"/>
        <w:numPr>
          <w:ilvl w:val="1"/>
          <w:numId w:val="72"/>
        </w:numPr>
        <w:ind w:left="567" w:hanging="567"/>
        <w:rPr>
          <w:ins w:id="719" w:author="Nguyễn Đình Kha" w:date="2024-07-01T13:57:00Z" w16du:dateUtc="2024-07-01T06:57:00Z"/>
          <w:rFonts w:eastAsia="Times New Roman"/>
          <w:rPrChange w:id="720" w:author="Nguyễn Đình Kha" w:date="2024-07-02T11:11:00Z" w16du:dateUtc="2024-07-02T04:11:00Z">
            <w:rPr>
              <w:ins w:id="721" w:author="Nguyễn Đình Kha" w:date="2024-07-01T13:57:00Z" w16du:dateUtc="2024-07-01T06:57:00Z"/>
            </w:rPr>
          </w:rPrChange>
        </w:rPr>
        <w:pPrChange w:id="722" w:author="Nguyễn Đình Kha" w:date="2024-07-01T13:58:00Z" w16du:dateUtc="2024-07-01T06:58:00Z">
          <w:pPr>
            <w:pStyle w:val="ListParagraph"/>
            <w:numPr>
              <w:ilvl w:val="1"/>
              <w:numId w:val="72"/>
            </w:numPr>
            <w:ind w:hanging="360"/>
          </w:pPr>
        </w:pPrChange>
      </w:pPr>
      <w:bookmarkStart w:id="723" w:name="_Toc171974869"/>
      <w:ins w:id="724" w:author="Nguyễn Đình Kha" w:date="2024-07-01T13:57:00Z" w16du:dateUtc="2024-07-01T06:57:00Z">
        <w:r w:rsidRPr="00B14348">
          <w:rPr>
            <w:rFonts w:ascii="Times New Roman" w:eastAsia="Times New Roman" w:hAnsi="Times New Roman" w:cs="Times New Roman"/>
            <w:lang w:val="en-US"/>
            <w:rPrChange w:id="725" w:author="Nguyễn Đình Kha" w:date="2024-07-02T11:11:00Z" w16du:dateUtc="2024-07-02T04:11:00Z">
              <w:rPr>
                <w:b/>
                <w:bCs/>
              </w:rPr>
            </w:rPrChange>
          </w:rPr>
          <w:t>Giới thiệu</w:t>
        </w:r>
        <w:bookmarkEnd w:id="723"/>
      </w:ins>
    </w:p>
    <w:p w14:paraId="7489A517" w14:textId="3C536EE4" w:rsidR="009105EF" w:rsidRPr="00B14348" w:rsidRDefault="009105EF" w:rsidP="009105EF">
      <w:pPr>
        <w:ind w:firstLine="227"/>
        <w:jc w:val="both"/>
        <w:rPr>
          <w:ins w:id="726" w:author="Nguyễn Đình Kha" w:date="2024-07-01T13:58:00Z" w16du:dateUtc="2024-07-01T06:58:00Z"/>
          <w:rFonts w:ascii="Times New Roman" w:hAnsi="Times New Roman" w:cs="Times New Roman"/>
          <w:szCs w:val="26"/>
          <w:lang w:val="en-US"/>
        </w:rPr>
      </w:pPr>
      <w:ins w:id="727" w:author="Nguyễn Đình Kha" w:date="2024-07-01T13:57:00Z" w16du:dateUtc="2024-07-01T06:57:00Z">
        <w:r w:rsidRPr="00B14348">
          <w:rPr>
            <w:rFonts w:ascii="Times New Roman" w:hAnsi="Times New Roman" w:cs="Times New Roman"/>
            <w:szCs w:val="26"/>
            <w:lang w:val="en-US"/>
          </w:rPr>
          <w:t xml:space="preserve">Tần suất và độ tinh vi ngày càng tăng của các cuộc tấn công mạng đã đòi hỏi sự phát triển của các cơ chế phòng thủ tiên tiến. Các biện pháp bảo mật truyền thống, như tường lửa và hệ thống phát hiện xâm nhập, thường không đủ để phát hiện và giảm thiểu các cuộc tấn công mới và tinh vi. Điều này đã dẫn đến việc khám phá các hệ thống honeypot, được thiết kế để thu hút kẻ tấn công và phân tích hành vi của chúng mà không gây rủi ro cho các hệ thống sản xuất thực tế. Trong bối cảnh này, việc tích hợp các kỹ thuật học máy, đặc biệt là học tăng cường (RL), và các phương pháp phân tích pháp </w:t>
        </w:r>
      </w:ins>
      <w:ins w:id="728" w:author="Nguyễn Đình Kha" w:date="2024-07-02T20:46:00Z" w16du:dateUtc="2024-07-02T13:46:00Z">
        <w:r w:rsidR="00862841">
          <w:rPr>
            <w:rFonts w:ascii="Times New Roman" w:hAnsi="Times New Roman" w:cs="Times New Roman"/>
            <w:szCs w:val="26"/>
            <w:lang w:val="en-US"/>
          </w:rPr>
          <w:t>chứng</w:t>
        </w:r>
      </w:ins>
      <w:ins w:id="729" w:author="Nguyễn Đình Kha" w:date="2024-07-01T13:57:00Z" w16du:dateUtc="2024-07-01T06:57:00Z">
        <w:r w:rsidRPr="00B14348">
          <w:rPr>
            <w:rFonts w:ascii="Times New Roman" w:hAnsi="Times New Roman" w:cs="Times New Roman"/>
            <w:szCs w:val="26"/>
            <w:lang w:val="en-US"/>
          </w:rPr>
          <w:t xml:space="preserve"> như DEEP-Dig, đại diện cho một cách tiếp cận đầy hứa hẹn để nâng cao hiệu quả của honeypots trong việc phát hiện các cuộc tấn công web tiên tiến.</w:t>
        </w:r>
      </w:ins>
    </w:p>
    <w:p w14:paraId="0A7646FE" w14:textId="7610757A" w:rsidR="005439A1" w:rsidRPr="00B14348" w:rsidRDefault="005439A1">
      <w:pPr>
        <w:pStyle w:val="Heading3"/>
        <w:numPr>
          <w:ilvl w:val="2"/>
          <w:numId w:val="72"/>
        </w:numPr>
        <w:rPr>
          <w:ins w:id="730" w:author="Nguyễn Đình Kha" w:date="2024-07-01T13:57:00Z" w16du:dateUtc="2024-07-01T06:57:00Z"/>
          <w:rFonts w:ascii="Times New Roman" w:eastAsia="Times New Roman" w:hAnsi="Times New Roman" w:cs="Times New Roman"/>
          <w:szCs w:val="26"/>
          <w:lang w:val="en-US"/>
          <w:rPrChange w:id="731" w:author="Nguyễn Đình Kha" w:date="2024-07-02T11:11:00Z" w16du:dateUtc="2024-07-02T04:11:00Z">
            <w:rPr>
              <w:ins w:id="732" w:author="Nguyễn Đình Kha" w:date="2024-07-01T13:57:00Z" w16du:dateUtc="2024-07-01T06:57:00Z"/>
              <w:rFonts w:ascii="Times New Roman" w:hAnsi="Times New Roman" w:cs="Times New Roman"/>
              <w:lang w:val="en-US"/>
            </w:rPr>
          </w:rPrChange>
        </w:rPr>
        <w:pPrChange w:id="733" w:author="Nguyễn Đình Kha" w:date="2024-07-01T13:59:00Z" w16du:dateUtc="2024-07-01T06:59:00Z">
          <w:pPr>
            <w:ind w:firstLine="227"/>
            <w:jc w:val="both"/>
          </w:pPr>
        </w:pPrChange>
      </w:pPr>
      <w:bookmarkStart w:id="734" w:name="_Toc171974870"/>
      <w:ins w:id="735" w:author="Nguyễn Đình Kha" w:date="2024-07-01T13:58:00Z" w16du:dateUtc="2024-07-01T06:58:00Z">
        <w:r w:rsidRPr="00B14348">
          <w:rPr>
            <w:rFonts w:ascii="Times New Roman" w:eastAsia="Times New Roman" w:hAnsi="Times New Roman" w:cs="Times New Roman"/>
            <w:szCs w:val="26"/>
            <w:lang w:val="en-US"/>
            <w:rPrChange w:id="736" w:author="Nguyễn Đình Kha" w:date="2024-07-02T11:11:00Z" w16du:dateUtc="2024-07-02T04:11:00Z">
              <w:rPr>
                <w:b/>
                <w:bCs/>
              </w:rPr>
            </w:rPrChange>
          </w:rPr>
          <w:t xml:space="preserve">Hệ thống </w:t>
        </w:r>
      </w:ins>
      <w:ins w:id="737" w:author="Nguyễn Đình Kha" w:date="2024-07-02T21:09:00Z" w16du:dateUtc="2024-07-02T14:09:00Z">
        <w:r w:rsidR="0038111F">
          <w:rPr>
            <w:rFonts w:ascii="Times New Roman" w:eastAsia="Times New Roman" w:hAnsi="Times New Roman" w:cs="Times New Roman"/>
            <w:szCs w:val="26"/>
            <w:lang w:val="en-US"/>
          </w:rPr>
          <w:t>h</w:t>
        </w:r>
      </w:ins>
      <w:ins w:id="738" w:author="Nguyễn Đình Kha" w:date="2024-07-01T13:58:00Z" w16du:dateUtc="2024-07-01T06:58:00Z">
        <w:r w:rsidRPr="00B14348">
          <w:rPr>
            <w:rFonts w:ascii="Times New Roman" w:eastAsia="Times New Roman" w:hAnsi="Times New Roman" w:cs="Times New Roman"/>
            <w:szCs w:val="26"/>
            <w:lang w:val="en-US"/>
            <w:rPrChange w:id="739" w:author="Nguyễn Đình Kha" w:date="2024-07-02T11:11:00Z" w16du:dateUtc="2024-07-02T04:11:00Z">
              <w:rPr>
                <w:b/>
                <w:bCs/>
              </w:rPr>
            </w:rPrChange>
          </w:rPr>
          <w:t>oneypot</w:t>
        </w:r>
      </w:ins>
      <w:bookmarkEnd w:id="734"/>
    </w:p>
    <w:p w14:paraId="1BD6EC18" w14:textId="77777777" w:rsidR="009105EF" w:rsidRPr="00B14348" w:rsidRDefault="009105EF" w:rsidP="009105EF">
      <w:pPr>
        <w:ind w:firstLine="227"/>
        <w:jc w:val="both"/>
        <w:rPr>
          <w:ins w:id="740" w:author="Nguyễn Đình Kha" w:date="2024-07-01T13:57:00Z" w16du:dateUtc="2024-07-01T06:57:00Z"/>
          <w:rFonts w:ascii="Times New Roman" w:hAnsi="Times New Roman" w:cs="Times New Roman"/>
          <w:szCs w:val="26"/>
          <w:lang w:val="en-US"/>
          <w:rPrChange w:id="741" w:author="Nguyễn Đình Kha" w:date="2024-07-02T11:11:00Z" w16du:dateUtc="2024-07-02T04:11:00Z">
            <w:rPr>
              <w:ins w:id="742" w:author="Nguyễn Đình Kha" w:date="2024-07-01T13:57:00Z" w16du:dateUtc="2024-07-01T06:57:00Z"/>
            </w:rPr>
          </w:rPrChange>
        </w:rPr>
      </w:pPr>
      <w:ins w:id="743" w:author="Nguyễn Đình Kha" w:date="2024-07-01T13:57:00Z" w16du:dateUtc="2024-07-01T06:57:00Z">
        <w:r w:rsidRPr="00B14348">
          <w:rPr>
            <w:rFonts w:ascii="Times New Roman" w:hAnsi="Times New Roman" w:cs="Times New Roman"/>
            <w:szCs w:val="26"/>
            <w:lang w:val="en-US"/>
          </w:rPr>
          <w:t>Honeypots là các cơ chế bảo mật tạo ra một hệ thống mồi để thu hút kẻ tấn công, ghi lại các hoạt động và hành vi của chúng. Honeypot truyền thống là các hệ thống tĩnh được thiết kế để mô phỏng các mục tiêu tiềm năng, thường ghi lại một loạt các hoạt động độc hại. Tuy nhiên, các honeypot truyền thống này có thể trở nên kém hiệu quả hơn theo thời gian khi kẻ tấn công học cách nhận biết và tránh chúng. Ngược lại, honeypot thích ứng sử dụng các kỹ thuật động để tiến hóa để đáp ứng các mẫu tấn công mới, làm cho chúng bền bỉ và hiệu quả hơn trong việc bắt các mối đe dọa tinh vi.</w:t>
        </w:r>
      </w:ins>
    </w:p>
    <w:p w14:paraId="1F2C160F" w14:textId="77777777" w:rsidR="009105EF" w:rsidRPr="00B14348" w:rsidRDefault="009105EF" w:rsidP="009105EF">
      <w:pPr>
        <w:ind w:firstLine="227"/>
        <w:jc w:val="both"/>
        <w:rPr>
          <w:ins w:id="744" w:author="Nguyễn Đình Kha" w:date="2024-07-01T13:57:00Z" w16du:dateUtc="2024-07-01T06:57:00Z"/>
          <w:rFonts w:ascii="Times New Roman" w:hAnsi="Times New Roman" w:cs="Times New Roman"/>
          <w:szCs w:val="26"/>
          <w:lang w:val="en-US"/>
          <w:rPrChange w:id="745" w:author="Nguyễn Đình Kha" w:date="2024-07-02T11:11:00Z" w16du:dateUtc="2024-07-02T04:11:00Z">
            <w:rPr>
              <w:ins w:id="746" w:author="Nguyễn Đình Kha" w:date="2024-07-01T13:57:00Z" w16du:dateUtc="2024-07-01T06:57:00Z"/>
            </w:rPr>
          </w:rPrChange>
        </w:rPr>
      </w:pPr>
      <w:ins w:id="747" w:author="Nguyễn Đình Kha" w:date="2024-07-01T13:57:00Z" w16du:dateUtc="2024-07-01T06:57:00Z">
        <w:r w:rsidRPr="00B14348">
          <w:rPr>
            <w:rFonts w:ascii="Times New Roman" w:hAnsi="Times New Roman" w:cs="Times New Roman"/>
            <w:szCs w:val="26"/>
            <w:lang w:val="en-US"/>
          </w:rPr>
          <w:t xml:space="preserve">Honeypot truyền thống thông thường được thiết lập để mô phỏng các hệ thống dễ bị tấn công. Chúng cung cấp những hiểu biết có giá trị về hành vi của kẻ tấn công và phần mềm độc hại mới. Tuy nhiên, tính chất tĩnh của chúng có nghĩa là chúng không thể thích ứng với các loại tấn công hoặc kỹ thuật mới sau khi được kẻ tấn công nhận diện. </w:t>
        </w:r>
      </w:ins>
    </w:p>
    <w:p w14:paraId="7956FFE8" w14:textId="01325FD1" w:rsidR="009105EF" w:rsidRPr="00B14348" w:rsidRDefault="009105EF" w:rsidP="009105EF">
      <w:pPr>
        <w:ind w:firstLine="227"/>
        <w:jc w:val="both"/>
        <w:rPr>
          <w:ins w:id="748" w:author="Nguyễn Đình Kha" w:date="2024-07-01T13:57:00Z" w16du:dateUtc="2024-07-01T06:57:00Z"/>
          <w:rFonts w:ascii="Times New Roman" w:hAnsi="Times New Roman" w:cs="Times New Roman"/>
          <w:szCs w:val="26"/>
          <w:lang w:val="en-US"/>
          <w:rPrChange w:id="749" w:author="Nguyễn Đình Kha" w:date="2024-07-02T11:11:00Z" w16du:dateUtc="2024-07-02T04:11:00Z">
            <w:rPr>
              <w:ins w:id="750" w:author="Nguyễn Đình Kha" w:date="2024-07-01T13:57:00Z" w16du:dateUtc="2024-07-01T06:57:00Z"/>
            </w:rPr>
          </w:rPrChange>
        </w:rPr>
      </w:pPr>
      <w:ins w:id="751" w:author="Nguyễn Đình Kha" w:date="2024-07-01T13:57:00Z" w16du:dateUtc="2024-07-01T06:57:00Z">
        <w:r w:rsidRPr="00B14348">
          <w:rPr>
            <w:rFonts w:ascii="Times New Roman" w:hAnsi="Times New Roman" w:cs="Times New Roman"/>
            <w:szCs w:val="26"/>
            <w:lang w:val="en-US"/>
          </w:rPr>
          <w:lastRenderedPageBreak/>
          <w:t xml:space="preserve">Các honeypot thích ứng tận dụng các kỹ thuật tiên tiến như học máy và trí tuệ nhân tạo để thích ứng với các chiến thuật được kẻ tấn công sử dụng. Khả năng thích ứng này đảm bảo rằng chúng vẫn hiệu quả ngay cả khi các chiến lược tấn công tiến hóa. Bằng cách liên tục học hỏi và điều chỉnh phản ứng của mình, honeypot thích ứng có thể cung cấp thông tin mới và phù hợp hơn về các mối đe dọa mới nhất. Học tăng cường (RL) là một loại học máy mà các </w:t>
        </w:r>
      </w:ins>
      <w:ins w:id="752" w:author="Nguyễn Đình Kha" w:date="2024-07-02T20:59:00Z" w16du:dateUtc="2024-07-02T13:59:00Z">
        <w:r w:rsidR="006218DD">
          <w:rPr>
            <w:rFonts w:ascii="Times New Roman" w:hAnsi="Times New Roman" w:cs="Times New Roman"/>
            <w:szCs w:val="26"/>
            <w:lang w:val="en-US"/>
          </w:rPr>
          <w:t xml:space="preserve">agent </w:t>
        </w:r>
      </w:ins>
      <w:ins w:id="753" w:author="Nguyễn Đình Kha" w:date="2024-07-01T13:57:00Z" w16du:dateUtc="2024-07-01T06:57:00Z">
        <w:r w:rsidRPr="00B14348">
          <w:rPr>
            <w:rFonts w:ascii="Times New Roman" w:hAnsi="Times New Roman" w:cs="Times New Roman"/>
            <w:szCs w:val="26"/>
            <w:lang w:val="en-US"/>
          </w:rPr>
          <w:t>học cách đưa ra quyết định bằng cách thực hiện các hành động và nhận phần thưởng hoặc hình phạt. Trong bối cảnh an ninh mạng, RL có thể được sử dụng để phát triển các hệ thống có thể phản ứng thích ứng với các mối đe dọa.</w:t>
        </w:r>
      </w:ins>
    </w:p>
    <w:p w14:paraId="19A46BE8" w14:textId="6EF62B59" w:rsidR="009105EF" w:rsidRPr="00B14348" w:rsidRDefault="009105EF">
      <w:pPr>
        <w:pStyle w:val="Heading3"/>
        <w:numPr>
          <w:ilvl w:val="2"/>
          <w:numId w:val="72"/>
        </w:numPr>
        <w:rPr>
          <w:ins w:id="754" w:author="Nguyễn Đình Kha" w:date="2024-07-01T13:57:00Z" w16du:dateUtc="2024-07-01T06:57:00Z"/>
          <w:rFonts w:ascii="Times New Roman" w:eastAsia="Times New Roman" w:hAnsi="Times New Roman" w:cs="Times New Roman"/>
          <w:szCs w:val="26"/>
          <w:lang w:val="en-US"/>
        </w:rPr>
        <w:pPrChange w:id="755" w:author="Nguyễn Đình Kha" w:date="2024-07-01T13:59:00Z" w16du:dateUtc="2024-07-01T06:59:00Z">
          <w:pPr>
            <w:pStyle w:val="Heading3"/>
            <w:numPr>
              <w:numId w:val="44"/>
            </w:numPr>
            <w:ind w:left="360" w:hanging="360"/>
          </w:pPr>
        </w:pPrChange>
      </w:pPr>
      <w:bookmarkStart w:id="756" w:name="_Toc170624544"/>
      <w:bookmarkStart w:id="757" w:name="_Toc170710002"/>
      <w:bookmarkStart w:id="758" w:name="_Toc171974871"/>
      <w:ins w:id="759" w:author="Nguyễn Đình Kha" w:date="2024-07-01T13:57:00Z" w16du:dateUtc="2024-07-01T06:57:00Z">
        <w:r w:rsidRPr="00B14348">
          <w:rPr>
            <w:rFonts w:ascii="Times New Roman" w:eastAsia="Times New Roman" w:hAnsi="Times New Roman" w:cs="Times New Roman"/>
            <w:szCs w:val="26"/>
            <w:lang w:val="en-US"/>
          </w:rPr>
          <w:t xml:space="preserve">Ứng dụng của RL trong </w:t>
        </w:r>
      </w:ins>
      <w:ins w:id="760" w:author="Nguyễn Đình Kha" w:date="2024-07-02T21:13:00Z" w16du:dateUtc="2024-07-02T14:13:00Z">
        <w:r w:rsidR="0038111F">
          <w:rPr>
            <w:rFonts w:ascii="Times New Roman" w:eastAsia="Times New Roman" w:hAnsi="Times New Roman" w:cs="Times New Roman"/>
            <w:szCs w:val="26"/>
            <w:lang w:val="en-US"/>
          </w:rPr>
          <w:t>a</w:t>
        </w:r>
      </w:ins>
      <w:ins w:id="761" w:author="Nguyễn Đình Kha" w:date="2024-07-01T13:57:00Z" w16du:dateUtc="2024-07-01T06:57:00Z">
        <w:r w:rsidRPr="00B14348">
          <w:rPr>
            <w:rFonts w:ascii="Times New Roman" w:eastAsia="Times New Roman" w:hAnsi="Times New Roman" w:cs="Times New Roman"/>
            <w:szCs w:val="26"/>
            <w:lang w:val="en-US"/>
          </w:rPr>
          <w:t>n ninh mạng</w:t>
        </w:r>
        <w:bookmarkEnd w:id="756"/>
        <w:bookmarkEnd w:id="757"/>
        <w:bookmarkEnd w:id="758"/>
      </w:ins>
    </w:p>
    <w:p w14:paraId="559FBAAC" w14:textId="77777777" w:rsidR="0054417A" w:rsidRPr="00862841" w:rsidRDefault="0054417A">
      <w:pPr>
        <w:ind w:firstLine="227"/>
        <w:jc w:val="both"/>
        <w:rPr>
          <w:ins w:id="762" w:author="Nguyễn Đình Kha" w:date="2024-07-01T14:11:00Z" w16du:dateUtc="2024-07-01T07:11:00Z"/>
          <w:szCs w:val="26"/>
        </w:rPr>
        <w:pPrChange w:id="763" w:author="Nguyễn Đình Kha" w:date="2024-07-01T14:11:00Z" w16du:dateUtc="2024-07-01T07:11:00Z">
          <w:pPr>
            <w:pStyle w:val="NormalWeb"/>
          </w:pPr>
        </w:pPrChange>
      </w:pPr>
      <w:bookmarkStart w:id="764" w:name="_Toc170624545"/>
      <w:bookmarkStart w:id="765" w:name="_Toc170710003"/>
      <w:ins w:id="766" w:author="Nguyễn Đình Kha" w:date="2024-07-01T14:11:00Z" w16du:dateUtc="2024-07-01T07:11:00Z">
        <w:r w:rsidRPr="00B14348">
          <w:rPr>
            <w:rFonts w:ascii="Times New Roman" w:hAnsi="Times New Roman" w:cs="Times New Roman"/>
            <w:szCs w:val="26"/>
            <w:lang w:val="en-US"/>
            <w:rPrChange w:id="767" w:author="Nguyễn Đình Kha" w:date="2024-07-02T11:11:00Z" w16du:dateUtc="2024-07-02T04:11:00Z">
              <w:rPr/>
            </w:rPrChange>
          </w:rPr>
          <w:t>Các thuật toán Học Tăng Cường (Reinforcement Learning - RL) có khả năng ứng dụng rộng rãi trong lĩnh vực an ninh mạng, giúp phát triển các hệ thống phản ứng linh hoạt và hiệu quả trước các mối đe dọa mạng. Những hệ thống này học hỏi từ môi trường qua việc tương tác trực tiếp, từ đó đưa ra các quyết định tối ưu nhằm tối đa hóa phần thưởng tích lũy theo thời gian. Trong bối cảnh an ninh mạng, điều này có thể chuyển thành việc phát hiện và giảm thiểu các cuộc tấn công một cách hiệu quả hơn.</w:t>
        </w:r>
      </w:ins>
    </w:p>
    <w:p w14:paraId="6BC93FCF" w14:textId="77777777" w:rsidR="0054417A" w:rsidRPr="00B14348" w:rsidRDefault="0054417A" w:rsidP="0054417A">
      <w:pPr>
        <w:pStyle w:val="Heading4"/>
        <w:rPr>
          <w:ins w:id="768" w:author="Nguyễn Đình Kha" w:date="2024-07-01T14:11:00Z" w16du:dateUtc="2024-07-01T07:11:00Z"/>
          <w:rFonts w:ascii="Times New Roman" w:hAnsi="Times New Roman" w:cs="Times New Roman"/>
          <w:szCs w:val="26"/>
          <w:lang w:val="en-US"/>
          <w:rPrChange w:id="769" w:author="Nguyễn Đình Kha" w:date="2024-07-02T11:11:00Z" w16du:dateUtc="2024-07-02T04:11:00Z">
            <w:rPr>
              <w:ins w:id="770" w:author="Nguyễn Đình Kha" w:date="2024-07-01T14:11:00Z" w16du:dateUtc="2024-07-01T07:11:00Z"/>
            </w:rPr>
          </w:rPrChange>
        </w:rPr>
      </w:pPr>
      <w:bookmarkStart w:id="771" w:name="_Toc171974872"/>
      <w:ins w:id="772" w:author="Nguyễn Đình Kha" w:date="2024-07-01T14:11:00Z" w16du:dateUtc="2024-07-01T07:11:00Z">
        <w:r w:rsidRPr="00B14348">
          <w:rPr>
            <w:rFonts w:ascii="Times New Roman" w:hAnsi="Times New Roman" w:cs="Times New Roman"/>
            <w:szCs w:val="26"/>
            <w:lang w:val="en-US"/>
            <w:rPrChange w:id="773" w:author="Nguyễn Đình Kha" w:date="2024-07-02T11:11:00Z" w16du:dateUtc="2024-07-02T04:11:00Z">
              <w:rPr/>
            </w:rPrChange>
          </w:rPr>
          <w:t>Các thuật toán chính trong RL:</w:t>
        </w:r>
        <w:bookmarkEnd w:id="771"/>
      </w:ins>
    </w:p>
    <w:p w14:paraId="3D66DC57" w14:textId="77777777" w:rsidR="0054417A" w:rsidRPr="00A07802" w:rsidRDefault="0054417A" w:rsidP="0054417A">
      <w:pPr>
        <w:ind w:firstLine="227"/>
        <w:jc w:val="both"/>
        <w:rPr>
          <w:ins w:id="774" w:author="Nguyễn Đình Kha" w:date="2024-07-01T14:13:00Z" w16du:dateUtc="2024-07-01T07:13:00Z"/>
          <w:rFonts w:ascii="Times New Roman" w:hAnsi="Times New Roman" w:cs="Times New Roman"/>
          <w:b/>
          <w:bCs/>
          <w:szCs w:val="26"/>
          <w:lang w:val="en-US"/>
          <w:rPrChange w:id="775" w:author="Nguyễn Đình Kha" w:date="2024-07-02T11:11:00Z" w16du:dateUtc="2024-07-02T04:11:00Z">
            <w:rPr>
              <w:ins w:id="776" w:author="Nguyễn Đình Kha" w:date="2024-07-01T14:13:00Z" w16du:dateUtc="2024-07-01T07:13:00Z"/>
              <w:rFonts w:ascii="Times New Roman" w:hAnsi="Times New Roman" w:cs="Times New Roman"/>
              <w:lang w:val="en-US"/>
            </w:rPr>
          </w:rPrChange>
        </w:rPr>
      </w:pPr>
      <w:ins w:id="777" w:author="Nguyễn Đình Kha" w:date="2024-07-01T14:11:00Z" w16du:dateUtc="2024-07-01T07:11:00Z">
        <w:r w:rsidRPr="00A07802">
          <w:rPr>
            <w:rFonts w:ascii="Times New Roman" w:hAnsi="Times New Roman" w:cs="Times New Roman"/>
            <w:b/>
            <w:bCs/>
            <w:szCs w:val="26"/>
            <w:lang w:val="en-US"/>
            <w:rPrChange w:id="778" w:author="Nguyễn Đình Kha" w:date="2024-07-02T11:11:00Z" w16du:dateUtc="2024-07-02T04:11:00Z">
              <w:rPr>
                <w:rStyle w:val="Strong"/>
              </w:rPr>
            </w:rPrChange>
          </w:rPr>
          <w:t>Deep Q-Networks (DQN)</w:t>
        </w:r>
      </w:ins>
    </w:p>
    <w:p w14:paraId="22A1D48C" w14:textId="1479EFD0" w:rsidR="0054417A" w:rsidRPr="00862841" w:rsidRDefault="0054417A">
      <w:pPr>
        <w:ind w:firstLine="227"/>
        <w:jc w:val="both"/>
        <w:rPr>
          <w:ins w:id="779" w:author="Nguyễn Đình Kha" w:date="2024-07-01T14:11:00Z" w16du:dateUtc="2024-07-01T07:11:00Z"/>
          <w:szCs w:val="26"/>
        </w:rPr>
        <w:pPrChange w:id="780" w:author="Nguyễn Đình Kha" w:date="2024-07-01T14:13:00Z" w16du:dateUtc="2024-07-01T07:13:00Z">
          <w:pPr>
            <w:pStyle w:val="NormalWeb"/>
          </w:pPr>
        </w:pPrChange>
      </w:pPr>
      <w:ins w:id="781" w:author="Nguyễn Đình Kha" w:date="2024-07-01T14:11:00Z" w16du:dateUtc="2024-07-01T07:11:00Z">
        <w:r w:rsidRPr="00B14348">
          <w:rPr>
            <w:rFonts w:ascii="Times New Roman" w:hAnsi="Times New Roman" w:cs="Times New Roman"/>
            <w:szCs w:val="26"/>
            <w:lang w:val="en-US"/>
            <w:rPrChange w:id="782" w:author="Nguyễn Đình Kha" w:date="2024-07-02T11:11:00Z" w16du:dateUtc="2024-07-02T04:11:00Z">
              <w:rPr/>
            </w:rPrChange>
          </w:rPr>
          <w:t>DQN sử dụng mạng nơ-ron để xấp xỉ các giá trị Q, đại diện cho giá trị kỳ vọng của việc thực hiện một hành động nhất định trong một trạng thái nhất định. Điều này giúp hệ thống học được các chính sách tối ưu để đưa ra các quyết định phản ứng thích hợp với các cuộc tấn công mạng. DQN đặc biệt mạnh mẽ trong việc xử lý các không gian trạng thái lớn và phức tạp, thường gặp trong môi trường mạng.</w:t>
        </w:r>
      </w:ins>
    </w:p>
    <w:p w14:paraId="23FF2F5A" w14:textId="77777777" w:rsidR="0054417A" w:rsidRPr="00A07802" w:rsidRDefault="0054417A" w:rsidP="0054417A">
      <w:pPr>
        <w:ind w:firstLine="227"/>
        <w:jc w:val="both"/>
        <w:rPr>
          <w:ins w:id="783" w:author="Nguyễn Đình Kha" w:date="2024-07-01T14:13:00Z" w16du:dateUtc="2024-07-01T07:13:00Z"/>
          <w:rFonts w:ascii="Times New Roman" w:hAnsi="Times New Roman" w:cs="Times New Roman"/>
          <w:b/>
          <w:bCs/>
          <w:szCs w:val="26"/>
          <w:lang w:val="en-US"/>
          <w:rPrChange w:id="784" w:author="Nguyễn Đình Kha" w:date="2024-07-02T11:11:00Z" w16du:dateUtc="2024-07-02T04:11:00Z">
            <w:rPr>
              <w:ins w:id="785" w:author="Nguyễn Đình Kha" w:date="2024-07-01T14:13:00Z" w16du:dateUtc="2024-07-01T07:13:00Z"/>
              <w:rFonts w:ascii="Times New Roman" w:hAnsi="Times New Roman" w:cs="Times New Roman"/>
              <w:lang w:val="en-US"/>
            </w:rPr>
          </w:rPrChange>
        </w:rPr>
      </w:pPr>
      <w:ins w:id="786" w:author="Nguyễn Đình Kha" w:date="2024-07-01T14:11:00Z" w16du:dateUtc="2024-07-01T07:11:00Z">
        <w:r w:rsidRPr="00A07802">
          <w:rPr>
            <w:rFonts w:ascii="Times New Roman" w:hAnsi="Times New Roman" w:cs="Times New Roman"/>
            <w:b/>
            <w:bCs/>
            <w:szCs w:val="26"/>
            <w:lang w:val="en-US"/>
            <w:rPrChange w:id="787" w:author="Nguyễn Đình Kha" w:date="2024-07-02T11:11:00Z" w16du:dateUtc="2024-07-02T04:11:00Z">
              <w:rPr>
                <w:rStyle w:val="Strong"/>
              </w:rPr>
            </w:rPrChange>
          </w:rPr>
          <w:t>Double Deep Q-Networks (DDQN)</w:t>
        </w:r>
      </w:ins>
    </w:p>
    <w:p w14:paraId="3563CB83" w14:textId="45F6AE60" w:rsidR="0054417A" w:rsidRPr="00862841" w:rsidRDefault="0054417A">
      <w:pPr>
        <w:ind w:firstLine="227"/>
        <w:jc w:val="both"/>
        <w:rPr>
          <w:ins w:id="788" w:author="Nguyễn Đình Kha" w:date="2024-07-01T14:11:00Z" w16du:dateUtc="2024-07-01T07:11:00Z"/>
          <w:szCs w:val="26"/>
        </w:rPr>
        <w:pPrChange w:id="789" w:author="Nguyễn Đình Kha" w:date="2024-07-01T14:11:00Z" w16du:dateUtc="2024-07-01T07:11:00Z">
          <w:pPr>
            <w:pStyle w:val="NormalWeb"/>
          </w:pPr>
        </w:pPrChange>
      </w:pPr>
      <w:ins w:id="790" w:author="Nguyễn Đình Kha" w:date="2024-07-01T14:11:00Z" w16du:dateUtc="2024-07-01T07:11:00Z">
        <w:r w:rsidRPr="00B14348">
          <w:rPr>
            <w:rFonts w:ascii="Times New Roman" w:hAnsi="Times New Roman" w:cs="Times New Roman"/>
            <w:szCs w:val="26"/>
            <w:lang w:val="en-US"/>
            <w:rPrChange w:id="791" w:author="Nguyễn Đình Kha" w:date="2024-07-02T11:11:00Z" w16du:dateUtc="2024-07-02T04:11:00Z">
              <w:rPr/>
            </w:rPrChange>
          </w:rPr>
          <w:t xml:space="preserve">DDQN cải thiện DQN bằng cách giải quyết sự thiên vị trong ước lượng giá trị Q. Nó tách rời quá trình chọn hành động khỏi quá trình đánh giá giá trị Q, giúp cho quá </w:t>
        </w:r>
        <w:r w:rsidRPr="00B14348">
          <w:rPr>
            <w:rFonts w:ascii="Times New Roman" w:hAnsi="Times New Roman" w:cs="Times New Roman"/>
            <w:szCs w:val="26"/>
            <w:lang w:val="en-US"/>
            <w:rPrChange w:id="792" w:author="Nguyễn Đình Kha" w:date="2024-07-02T11:11:00Z" w16du:dateUtc="2024-07-02T04:11:00Z">
              <w:rPr/>
            </w:rPrChange>
          </w:rPr>
          <w:lastRenderedPageBreak/>
          <w:t>trình học ổn định hơn và cải thiện hiệu suất trong các môi trường động. Điều này đặc biệt quan trọng trong an ninh mạng, nơi các mối đe dọa và tấn công có thể liên tục thay đổi và phát triển.</w:t>
        </w:r>
      </w:ins>
    </w:p>
    <w:p w14:paraId="1ADB655A" w14:textId="77777777" w:rsidR="0054417A" w:rsidRPr="00A07802" w:rsidRDefault="0054417A" w:rsidP="0054417A">
      <w:pPr>
        <w:ind w:firstLine="227"/>
        <w:jc w:val="both"/>
        <w:rPr>
          <w:ins w:id="793" w:author="Nguyễn Đình Kha" w:date="2024-07-01T14:14:00Z" w16du:dateUtc="2024-07-01T07:14:00Z"/>
          <w:rFonts w:ascii="Times New Roman" w:hAnsi="Times New Roman" w:cs="Times New Roman"/>
          <w:b/>
          <w:bCs/>
          <w:szCs w:val="26"/>
          <w:lang w:val="en-US"/>
          <w:rPrChange w:id="794" w:author="Nguyễn Đình Kha" w:date="2024-07-02T21:22:00Z" w16du:dateUtc="2024-07-02T14:22:00Z">
            <w:rPr>
              <w:ins w:id="795" w:author="Nguyễn Đình Kha" w:date="2024-07-01T14:14:00Z" w16du:dateUtc="2024-07-01T07:14:00Z"/>
              <w:rFonts w:ascii="Times New Roman" w:hAnsi="Times New Roman" w:cs="Times New Roman"/>
              <w:lang w:val="en-US"/>
            </w:rPr>
          </w:rPrChange>
        </w:rPr>
      </w:pPr>
      <w:ins w:id="796" w:author="Nguyễn Đình Kha" w:date="2024-07-01T14:11:00Z" w16du:dateUtc="2024-07-01T07:11:00Z">
        <w:r w:rsidRPr="00A07802">
          <w:rPr>
            <w:rFonts w:ascii="Times New Roman" w:hAnsi="Times New Roman" w:cs="Times New Roman"/>
            <w:b/>
            <w:bCs/>
            <w:szCs w:val="26"/>
            <w:lang w:val="en-US"/>
            <w:rPrChange w:id="797" w:author="Nguyễn Đình Kha" w:date="2024-07-02T21:22:00Z" w16du:dateUtc="2024-07-02T14:22:00Z">
              <w:rPr>
                <w:rStyle w:val="Strong"/>
              </w:rPr>
            </w:rPrChange>
          </w:rPr>
          <w:t>Các phương pháp Policy Gradient</w:t>
        </w:r>
      </w:ins>
    </w:p>
    <w:p w14:paraId="50833376" w14:textId="13C8E1CF" w:rsidR="0054417A" w:rsidRPr="00862841" w:rsidRDefault="0054417A">
      <w:pPr>
        <w:ind w:firstLine="227"/>
        <w:jc w:val="both"/>
        <w:rPr>
          <w:ins w:id="798" w:author="Nguyễn Đình Kha" w:date="2024-07-01T14:11:00Z" w16du:dateUtc="2024-07-01T07:11:00Z"/>
          <w:szCs w:val="26"/>
        </w:rPr>
        <w:pPrChange w:id="799" w:author="Nguyễn Đình Kha" w:date="2024-07-01T14:11:00Z" w16du:dateUtc="2024-07-01T07:11:00Z">
          <w:pPr>
            <w:pStyle w:val="NormalWeb"/>
          </w:pPr>
        </w:pPrChange>
      </w:pPr>
      <w:ins w:id="800" w:author="Nguyễn Đình Kha" w:date="2024-07-01T14:11:00Z" w16du:dateUtc="2024-07-01T07:11:00Z">
        <w:r w:rsidRPr="00B14348">
          <w:rPr>
            <w:rFonts w:ascii="Times New Roman" w:hAnsi="Times New Roman" w:cs="Times New Roman"/>
            <w:szCs w:val="26"/>
            <w:lang w:val="en-US"/>
            <w:rPrChange w:id="801" w:author="Nguyễn Đình Kha" w:date="2024-07-02T11:11:00Z" w16du:dateUtc="2024-07-02T04:11:00Z">
              <w:rPr/>
            </w:rPrChange>
          </w:rPr>
          <w:t>Các phương pháp này trực tiếp tối ưu hóa chính sách (policy) thay vì giá trị Q, cho phép hệ thống học được các chiến lược tốt hơn trong môi trường có nhiều hành động khả thi. Các phương pháp Policy Gradient thích hợp cho việc xử lý các tình huống phức tạp và đa dạng trong an ninh mạng.</w:t>
        </w:r>
      </w:ins>
    </w:p>
    <w:p w14:paraId="545A0BA9" w14:textId="77777777" w:rsidR="0054417A" w:rsidRPr="00B14348" w:rsidRDefault="0054417A" w:rsidP="0054417A">
      <w:pPr>
        <w:pStyle w:val="Heading4"/>
        <w:rPr>
          <w:ins w:id="802" w:author="Nguyễn Đình Kha" w:date="2024-07-01T14:11:00Z" w16du:dateUtc="2024-07-01T07:11:00Z"/>
          <w:rFonts w:ascii="Times New Roman" w:hAnsi="Times New Roman" w:cs="Times New Roman"/>
          <w:szCs w:val="26"/>
          <w:lang w:val="en-US"/>
          <w:rPrChange w:id="803" w:author="Nguyễn Đình Kha" w:date="2024-07-02T11:11:00Z" w16du:dateUtc="2024-07-02T04:11:00Z">
            <w:rPr>
              <w:ins w:id="804" w:author="Nguyễn Đình Kha" w:date="2024-07-01T14:11:00Z" w16du:dateUtc="2024-07-01T07:11:00Z"/>
            </w:rPr>
          </w:rPrChange>
        </w:rPr>
      </w:pPr>
      <w:bookmarkStart w:id="805" w:name="_Toc171974873"/>
      <w:ins w:id="806" w:author="Nguyễn Đình Kha" w:date="2024-07-01T14:11:00Z" w16du:dateUtc="2024-07-01T07:11:00Z">
        <w:r w:rsidRPr="00B14348">
          <w:rPr>
            <w:rFonts w:ascii="Times New Roman" w:hAnsi="Times New Roman" w:cs="Times New Roman"/>
            <w:szCs w:val="26"/>
            <w:lang w:val="en-US"/>
            <w:rPrChange w:id="807" w:author="Nguyễn Đình Kha" w:date="2024-07-02T11:11:00Z" w16du:dateUtc="2024-07-02T04:11:00Z">
              <w:rPr/>
            </w:rPrChange>
          </w:rPr>
          <w:t>Ví dụ về ứng dụng của RL trong an ninh mạng:</w:t>
        </w:r>
        <w:bookmarkEnd w:id="805"/>
      </w:ins>
    </w:p>
    <w:p w14:paraId="33EF4686" w14:textId="77777777" w:rsidR="0054417A" w:rsidRPr="00A07802" w:rsidRDefault="0054417A" w:rsidP="0054417A">
      <w:pPr>
        <w:ind w:firstLine="227"/>
        <w:jc w:val="both"/>
        <w:rPr>
          <w:ins w:id="808" w:author="Nguyễn Đình Kha" w:date="2024-07-01T14:15:00Z" w16du:dateUtc="2024-07-01T07:15:00Z"/>
          <w:rFonts w:ascii="Times New Roman" w:hAnsi="Times New Roman" w:cs="Times New Roman"/>
          <w:b/>
          <w:bCs/>
          <w:szCs w:val="26"/>
          <w:lang w:val="en-US"/>
          <w:rPrChange w:id="809" w:author="Nguyễn Đình Kha" w:date="2024-07-02T21:22:00Z" w16du:dateUtc="2024-07-02T14:22:00Z">
            <w:rPr>
              <w:ins w:id="810" w:author="Nguyễn Đình Kha" w:date="2024-07-01T14:15:00Z" w16du:dateUtc="2024-07-01T07:15:00Z"/>
              <w:rFonts w:ascii="Times New Roman" w:hAnsi="Times New Roman" w:cs="Times New Roman"/>
              <w:lang w:val="en-US"/>
            </w:rPr>
          </w:rPrChange>
        </w:rPr>
      </w:pPr>
      <w:ins w:id="811" w:author="Nguyễn Đình Kha" w:date="2024-07-01T14:11:00Z" w16du:dateUtc="2024-07-01T07:11:00Z">
        <w:r w:rsidRPr="00A07802">
          <w:rPr>
            <w:rFonts w:ascii="Times New Roman" w:hAnsi="Times New Roman" w:cs="Times New Roman"/>
            <w:b/>
            <w:bCs/>
            <w:szCs w:val="26"/>
            <w:lang w:val="en-US"/>
            <w:rPrChange w:id="812" w:author="Nguyễn Đình Kha" w:date="2024-07-02T21:22:00Z" w16du:dateUtc="2024-07-02T14:22:00Z">
              <w:rPr>
                <w:rStyle w:val="Strong"/>
              </w:rPr>
            </w:rPrChange>
          </w:rPr>
          <w:t>Phát hiện tấn công</w:t>
        </w:r>
      </w:ins>
    </w:p>
    <w:p w14:paraId="1D7E2B69" w14:textId="5006E796" w:rsidR="0054417A" w:rsidRPr="00862841" w:rsidRDefault="0054417A">
      <w:pPr>
        <w:ind w:firstLine="227"/>
        <w:jc w:val="both"/>
        <w:rPr>
          <w:ins w:id="813" w:author="Nguyễn Đình Kha" w:date="2024-07-01T14:11:00Z" w16du:dateUtc="2024-07-01T07:11:00Z"/>
          <w:szCs w:val="26"/>
        </w:rPr>
        <w:pPrChange w:id="814" w:author="Nguyễn Đình Kha" w:date="2024-07-01T14:11:00Z" w16du:dateUtc="2024-07-01T07:11:00Z">
          <w:pPr>
            <w:pStyle w:val="NormalWeb"/>
            <w:numPr>
              <w:numId w:val="87"/>
            </w:numPr>
            <w:tabs>
              <w:tab w:val="num" w:pos="720"/>
            </w:tabs>
            <w:ind w:left="720" w:hanging="360"/>
          </w:pPr>
        </w:pPrChange>
      </w:pPr>
      <w:ins w:id="815" w:author="Nguyễn Đình Kha" w:date="2024-07-01T14:11:00Z" w16du:dateUtc="2024-07-01T07:11:00Z">
        <w:r w:rsidRPr="00B14348">
          <w:rPr>
            <w:rFonts w:ascii="Times New Roman" w:hAnsi="Times New Roman" w:cs="Times New Roman"/>
            <w:szCs w:val="26"/>
            <w:lang w:val="en-US"/>
            <w:rPrChange w:id="816" w:author="Nguyễn Đình Kha" w:date="2024-07-02T11:11:00Z" w16du:dateUtc="2024-07-02T04:11:00Z">
              <w:rPr/>
            </w:rPrChange>
          </w:rPr>
          <w:t>Các hệ thống RL có thể học cách phát hiện các hành vi bất thường hoặc các mẫu tấn công dựa trên lưu lượng mạng và hoạt động hệ thống. Ví dụ, DQN có thể được huấn luyện để phát hiện các cuộc tấn công SQL injection hoặc XSS thông qua việc phân tích các mẫu dữ liệu và phản hồi phù hợp.</w:t>
        </w:r>
      </w:ins>
    </w:p>
    <w:p w14:paraId="2CFDC267" w14:textId="77777777" w:rsidR="0054417A" w:rsidRPr="00A07802" w:rsidRDefault="0054417A" w:rsidP="0054417A">
      <w:pPr>
        <w:ind w:firstLine="227"/>
        <w:jc w:val="both"/>
        <w:rPr>
          <w:ins w:id="817" w:author="Nguyễn Đình Kha" w:date="2024-07-01T14:15:00Z" w16du:dateUtc="2024-07-01T07:15:00Z"/>
          <w:rFonts w:ascii="Times New Roman" w:hAnsi="Times New Roman" w:cs="Times New Roman"/>
          <w:b/>
          <w:bCs/>
          <w:szCs w:val="26"/>
          <w:lang w:val="en-US"/>
          <w:rPrChange w:id="818" w:author="Nguyễn Đình Kha" w:date="2024-07-02T21:22:00Z" w16du:dateUtc="2024-07-02T14:22:00Z">
            <w:rPr>
              <w:ins w:id="819" w:author="Nguyễn Đình Kha" w:date="2024-07-01T14:15:00Z" w16du:dateUtc="2024-07-01T07:15:00Z"/>
              <w:rFonts w:ascii="Times New Roman" w:hAnsi="Times New Roman" w:cs="Times New Roman"/>
              <w:lang w:val="en-US"/>
            </w:rPr>
          </w:rPrChange>
        </w:rPr>
      </w:pPr>
      <w:ins w:id="820" w:author="Nguyễn Đình Kha" w:date="2024-07-01T14:11:00Z" w16du:dateUtc="2024-07-01T07:11:00Z">
        <w:r w:rsidRPr="00A07802">
          <w:rPr>
            <w:rFonts w:ascii="Times New Roman" w:hAnsi="Times New Roman" w:cs="Times New Roman"/>
            <w:b/>
            <w:bCs/>
            <w:szCs w:val="26"/>
            <w:lang w:val="en-US"/>
            <w:rPrChange w:id="821" w:author="Nguyễn Đình Kha" w:date="2024-07-02T21:22:00Z" w16du:dateUtc="2024-07-02T14:22:00Z">
              <w:rPr>
                <w:rStyle w:val="Strong"/>
              </w:rPr>
            </w:rPrChange>
          </w:rPr>
          <w:t>Phản ứng tự động</w:t>
        </w:r>
      </w:ins>
    </w:p>
    <w:p w14:paraId="0C542CE5" w14:textId="5C9A7816" w:rsidR="0054417A" w:rsidRPr="00862841" w:rsidRDefault="0054417A">
      <w:pPr>
        <w:ind w:firstLine="227"/>
        <w:jc w:val="both"/>
        <w:rPr>
          <w:ins w:id="822" w:author="Nguyễn Đình Kha" w:date="2024-07-01T14:11:00Z" w16du:dateUtc="2024-07-01T07:11:00Z"/>
          <w:szCs w:val="26"/>
        </w:rPr>
        <w:pPrChange w:id="823" w:author="Nguyễn Đình Kha" w:date="2024-07-01T14:11:00Z" w16du:dateUtc="2024-07-01T07:11:00Z">
          <w:pPr>
            <w:pStyle w:val="NormalWeb"/>
            <w:numPr>
              <w:numId w:val="87"/>
            </w:numPr>
            <w:tabs>
              <w:tab w:val="num" w:pos="720"/>
            </w:tabs>
            <w:ind w:left="720" w:hanging="360"/>
          </w:pPr>
        </w:pPrChange>
      </w:pPr>
      <w:ins w:id="824" w:author="Nguyễn Đình Kha" w:date="2024-07-01T14:11:00Z" w16du:dateUtc="2024-07-01T07:11:00Z">
        <w:r w:rsidRPr="00B14348">
          <w:rPr>
            <w:rFonts w:ascii="Times New Roman" w:hAnsi="Times New Roman" w:cs="Times New Roman"/>
            <w:szCs w:val="26"/>
            <w:lang w:val="en-US"/>
            <w:rPrChange w:id="825" w:author="Nguyễn Đình Kha" w:date="2024-07-02T11:11:00Z" w16du:dateUtc="2024-07-02T04:11:00Z">
              <w:rPr/>
            </w:rPrChange>
          </w:rPr>
          <w:t>Sau khi phát hiện tấn công, hệ thống RL có thể tự động thực hiện các biện pháp phản ứng như chặn các yêu cầu tấn công, gửi cảnh báo đến quản trị viên, hoặc áp dụng các chính sách bảo mật nâng cao để ngăn chặn tấn công.</w:t>
        </w:r>
      </w:ins>
    </w:p>
    <w:p w14:paraId="02310BFE" w14:textId="77777777" w:rsidR="0054417A" w:rsidRPr="00A07802" w:rsidRDefault="0054417A" w:rsidP="0054417A">
      <w:pPr>
        <w:ind w:firstLine="227"/>
        <w:jc w:val="both"/>
        <w:rPr>
          <w:ins w:id="826" w:author="Nguyễn Đình Kha" w:date="2024-07-01T14:15:00Z" w16du:dateUtc="2024-07-01T07:15:00Z"/>
          <w:rFonts w:ascii="Times New Roman" w:hAnsi="Times New Roman" w:cs="Times New Roman"/>
          <w:b/>
          <w:bCs/>
          <w:szCs w:val="26"/>
          <w:lang w:val="en-US"/>
          <w:rPrChange w:id="827" w:author="Nguyễn Đình Kha" w:date="2024-07-02T21:22:00Z" w16du:dateUtc="2024-07-02T14:22:00Z">
            <w:rPr>
              <w:ins w:id="828" w:author="Nguyễn Đình Kha" w:date="2024-07-01T14:15:00Z" w16du:dateUtc="2024-07-01T07:15:00Z"/>
              <w:rFonts w:ascii="Times New Roman" w:hAnsi="Times New Roman" w:cs="Times New Roman"/>
              <w:lang w:val="en-US"/>
            </w:rPr>
          </w:rPrChange>
        </w:rPr>
      </w:pPr>
      <w:ins w:id="829" w:author="Nguyễn Đình Kha" w:date="2024-07-01T14:11:00Z" w16du:dateUtc="2024-07-01T07:11:00Z">
        <w:r w:rsidRPr="00A07802">
          <w:rPr>
            <w:rFonts w:ascii="Times New Roman" w:hAnsi="Times New Roman" w:cs="Times New Roman"/>
            <w:b/>
            <w:bCs/>
            <w:szCs w:val="26"/>
            <w:lang w:val="en-US"/>
            <w:rPrChange w:id="830" w:author="Nguyễn Đình Kha" w:date="2024-07-02T21:22:00Z" w16du:dateUtc="2024-07-02T14:22:00Z">
              <w:rPr>
                <w:rStyle w:val="Strong"/>
              </w:rPr>
            </w:rPrChange>
          </w:rPr>
          <w:t>Thích ứng động</w:t>
        </w:r>
      </w:ins>
    </w:p>
    <w:p w14:paraId="144B0730" w14:textId="2A8317B4" w:rsidR="0054417A" w:rsidRPr="00862841" w:rsidRDefault="0054417A">
      <w:pPr>
        <w:ind w:firstLine="227"/>
        <w:jc w:val="both"/>
        <w:rPr>
          <w:ins w:id="831" w:author="Nguyễn Đình Kha" w:date="2024-07-01T14:11:00Z" w16du:dateUtc="2024-07-01T07:11:00Z"/>
          <w:szCs w:val="26"/>
        </w:rPr>
        <w:pPrChange w:id="832" w:author="Nguyễn Đình Kha" w:date="2024-07-01T14:11:00Z" w16du:dateUtc="2024-07-01T07:11:00Z">
          <w:pPr>
            <w:pStyle w:val="NormalWeb"/>
            <w:numPr>
              <w:numId w:val="87"/>
            </w:numPr>
            <w:tabs>
              <w:tab w:val="num" w:pos="720"/>
            </w:tabs>
            <w:ind w:left="720" w:hanging="360"/>
          </w:pPr>
        </w:pPrChange>
      </w:pPr>
      <w:ins w:id="833" w:author="Nguyễn Đình Kha" w:date="2024-07-01T14:11:00Z" w16du:dateUtc="2024-07-01T07:11:00Z">
        <w:r w:rsidRPr="00B14348">
          <w:rPr>
            <w:rFonts w:ascii="Times New Roman" w:hAnsi="Times New Roman" w:cs="Times New Roman"/>
            <w:szCs w:val="26"/>
            <w:lang w:val="en-US"/>
            <w:rPrChange w:id="834" w:author="Nguyễn Đình Kha" w:date="2024-07-02T11:11:00Z" w16du:dateUtc="2024-07-02T04:11:00Z">
              <w:rPr/>
            </w:rPrChange>
          </w:rPr>
          <w:t>Các thuật toán RL cho phép hệ thống bảo mật thích ứng với các chiến lược tấn công mới và tinh vi hơn. Điều này giúp duy trì hiệu quả bảo mật trong môi trường mạng luôn thay đổi và phức tạp.</w:t>
        </w:r>
      </w:ins>
    </w:p>
    <w:p w14:paraId="42F6BDC8" w14:textId="7979A47B" w:rsidR="009105EF" w:rsidRPr="00B14348" w:rsidRDefault="009105EF">
      <w:pPr>
        <w:pStyle w:val="Heading3"/>
        <w:numPr>
          <w:ilvl w:val="2"/>
          <w:numId w:val="72"/>
        </w:numPr>
        <w:rPr>
          <w:ins w:id="835" w:author="Nguyễn Đình Kha" w:date="2024-07-01T13:57:00Z" w16du:dateUtc="2024-07-01T06:57:00Z"/>
          <w:rFonts w:ascii="Times New Roman" w:eastAsia="Times New Roman" w:hAnsi="Times New Roman" w:cs="Times New Roman"/>
          <w:szCs w:val="26"/>
          <w:lang w:val="en-US"/>
        </w:rPr>
        <w:pPrChange w:id="836" w:author="Nguyễn Đình Kha" w:date="2024-07-01T14:00:00Z" w16du:dateUtc="2024-07-01T07:00:00Z">
          <w:pPr>
            <w:pStyle w:val="Heading3"/>
            <w:numPr>
              <w:numId w:val="44"/>
            </w:numPr>
            <w:ind w:left="360" w:hanging="360"/>
          </w:pPr>
        </w:pPrChange>
      </w:pPr>
      <w:bookmarkStart w:id="837" w:name="_Toc170624547"/>
      <w:bookmarkStart w:id="838" w:name="_Toc170710005"/>
      <w:bookmarkStart w:id="839" w:name="_Toc171974874"/>
      <w:bookmarkEnd w:id="764"/>
      <w:bookmarkEnd w:id="765"/>
      <w:ins w:id="840" w:author="Nguyễn Đình Kha" w:date="2024-07-01T13:57:00Z" w16du:dateUtc="2024-07-01T06:57:00Z">
        <w:r w:rsidRPr="00B14348">
          <w:rPr>
            <w:rFonts w:ascii="Times New Roman" w:eastAsia="Times New Roman" w:hAnsi="Times New Roman" w:cs="Times New Roman"/>
            <w:szCs w:val="26"/>
            <w:lang w:val="en-US"/>
          </w:rPr>
          <w:t xml:space="preserve">Phân tích pháp </w:t>
        </w:r>
      </w:ins>
      <w:bookmarkEnd w:id="837"/>
      <w:bookmarkEnd w:id="838"/>
      <w:ins w:id="841" w:author="Nguyễn Đình Kha" w:date="2024-07-02T20:46:00Z" w16du:dateUtc="2024-07-02T13:46:00Z">
        <w:r w:rsidR="00862841">
          <w:rPr>
            <w:rFonts w:ascii="Times New Roman" w:eastAsia="Times New Roman" w:hAnsi="Times New Roman" w:cs="Times New Roman"/>
            <w:szCs w:val="26"/>
            <w:lang w:val="en-US"/>
          </w:rPr>
          <w:t>chứng</w:t>
        </w:r>
      </w:ins>
      <w:bookmarkEnd w:id="839"/>
    </w:p>
    <w:p w14:paraId="0EDB8577" w14:textId="3572DE9D" w:rsidR="009105EF" w:rsidRPr="00B14348" w:rsidRDefault="009105EF">
      <w:pPr>
        <w:ind w:firstLine="227"/>
        <w:jc w:val="both"/>
        <w:rPr>
          <w:ins w:id="842" w:author="Nguyễn Đình Kha" w:date="2024-07-01T13:57:00Z" w16du:dateUtc="2024-07-01T06:57:00Z"/>
          <w:rFonts w:ascii="Times New Roman" w:hAnsi="Times New Roman" w:cs="Times New Roman"/>
          <w:szCs w:val="26"/>
          <w:lang w:val="en-US"/>
          <w:rPrChange w:id="843" w:author="Nguyễn Đình Kha" w:date="2024-07-02T11:11:00Z" w16du:dateUtc="2024-07-02T04:11:00Z">
            <w:rPr>
              <w:ins w:id="844" w:author="Nguyễn Đình Kha" w:date="2024-07-01T13:57:00Z" w16du:dateUtc="2024-07-01T06:57:00Z"/>
            </w:rPr>
          </w:rPrChange>
        </w:rPr>
        <w:pPrChange w:id="845" w:author="Nguyễn Đình Kha" w:date="2024-07-01T14:16:00Z" w16du:dateUtc="2024-07-01T07:16:00Z">
          <w:pPr>
            <w:ind w:firstLine="227"/>
          </w:pPr>
        </w:pPrChange>
      </w:pPr>
      <w:ins w:id="846" w:author="Nguyễn Đình Kha" w:date="2024-07-01T13:57:00Z" w16du:dateUtc="2024-07-01T06:57:00Z">
        <w:r w:rsidRPr="00B14348">
          <w:rPr>
            <w:rFonts w:ascii="Times New Roman" w:hAnsi="Times New Roman" w:cs="Times New Roman"/>
            <w:szCs w:val="26"/>
            <w:lang w:val="en-US"/>
          </w:rPr>
          <w:t xml:space="preserve">Phân tích pháp </w:t>
        </w:r>
      </w:ins>
      <w:ins w:id="847" w:author="Nguyễn Đình Kha" w:date="2024-07-02T20:46:00Z" w16du:dateUtc="2024-07-02T13:46:00Z">
        <w:r w:rsidR="00862841">
          <w:rPr>
            <w:rFonts w:ascii="Times New Roman" w:hAnsi="Times New Roman" w:cs="Times New Roman"/>
            <w:szCs w:val="26"/>
            <w:lang w:val="en-US"/>
          </w:rPr>
          <w:t>chứng</w:t>
        </w:r>
      </w:ins>
      <w:ins w:id="848" w:author="Nguyễn Đình Kha" w:date="2024-07-01T13:57:00Z" w16du:dateUtc="2024-07-01T06:57:00Z">
        <w:r w:rsidRPr="00B14348">
          <w:rPr>
            <w:rFonts w:ascii="Times New Roman" w:hAnsi="Times New Roman" w:cs="Times New Roman"/>
            <w:szCs w:val="26"/>
            <w:lang w:val="en-US"/>
          </w:rPr>
          <w:t xml:space="preserve"> trong an ninh mạng liên quan đến việc kiểm tra chi tiết dữ liệu số để hiểu bản chất và phạm vi của một cuộc tấn công. Quá trình này rất quan </w:t>
        </w:r>
        <w:r w:rsidRPr="00B14348">
          <w:rPr>
            <w:rFonts w:ascii="Times New Roman" w:hAnsi="Times New Roman" w:cs="Times New Roman"/>
            <w:szCs w:val="26"/>
            <w:lang w:val="en-US"/>
          </w:rPr>
          <w:lastRenderedPageBreak/>
          <w:t>trọng để xác định các kỹ thuật và công cụ được kẻ tấn công sử dụng, từ đó có thể định hình các biện pháp phòng thủ.</w:t>
        </w:r>
      </w:ins>
    </w:p>
    <w:p w14:paraId="169BD79C" w14:textId="60E55490" w:rsidR="009105EF" w:rsidRPr="00B14348" w:rsidRDefault="009105EF">
      <w:pPr>
        <w:pStyle w:val="Heading4"/>
        <w:rPr>
          <w:ins w:id="849" w:author="Nguyễn Đình Kha" w:date="2024-07-01T13:57:00Z" w16du:dateUtc="2024-07-01T06:57:00Z"/>
          <w:rFonts w:ascii="Times New Roman" w:hAnsi="Times New Roman" w:cs="Times New Roman"/>
          <w:szCs w:val="26"/>
          <w:lang w:val="en-US"/>
        </w:rPr>
        <w:pPrChange w:id="850" w:author="Nguyễn Đình Kha" w:date="2024-07-01T14:01:00Z" w16du:dateUtc="2024-07-01T07:01:00Z">
          <w:pPr>
            <w:pStyle w:val="Heading4"/>
            <w:numPr>
              <w:numId w:val="44"/>
            </w:numPr>
          </w:pPr>
        </w:pPrChange>
      </w:pPr>
      <w:bookmarkStart w:id="851" w:name="_Toc170624548"/>
      <w:bookmarkStart w:id="852" w:name="_Toc170710006"/>
      <w:bookmarkStart w:id="853" w:name="_Toc171974875"/>
      <w:ins w:id="854" w:author="Nguyễn Đình Kha" w:date="2024-07-01T13:57:00Z" w16du:dateUtc="2024-07-01T06:57:00Z">
        <w:r w:rsidRPr="00B14348">
          <w:rPr>
            <w:rFonts w:ascii="Times New Roman" w:hAnsi="Times New Roman" w:cs="Times New Roman"/>
            <w:szCs w:val="26"/>
            <w:lang w:val="en-US"/>
          </w:rPr>
          <w:t xml:space="preserve">Tầm quan trọng trong </w:t>
        </w:r>
      </w:ins>
      <w:ins w:id="855" w:author="Nguyễn Đình Kha" w:date="2024-07-02T21:13:00Z" w16du:dateUtc="2024-07-02T14:13:00Z">
        <w:r w:rsidR="0038111F">
          <w:rPr>
            <w:rFonts w:ascii="Times New Roman" w:hAnsi="Times New Roman" w:cs="Times New Roman"/>
            <w:szCs w:val="26"/>
            <w:lang w:val="en-US"/>
          </w:rPr>
          <w:t>a</w:t>
        </w:r>
      </w:ins>
      <w:ins w:id="856" w:author="Nguyễn Đình Kha" w:date="2024-07-01T13:57:00Z" w16du:dateUtc="2024-07-01T06:57:00Z">
        <w:r w:rsidRPr="00B14348">
          <w:rPr>
            <w:rFonts w:ascii="Times New Roman" w:hAnsi="Times New Roman" w:cs="Times New Roman"/>
            <w:szCs w:val="26"/>
            <w:lang w:val="en-US"/>
          </w:rPr>
          <w:t>n ninh mạng</w:t>
        </w:r>
        <w:bookmarkEnd w:id="851"/>
        <w:bookmarkEnd w:id="852"/>
        <w:bookmarkEnd w:id="853"/>
      </w:ins>
    </w:p>
    <w:p w14:paraId="73AB4A0B" w14:textId="2DD1C19C" w:rsidR="009105EF" w:rsidRPr="00B14348" w:rsidRDefault="009105EF">
      <w:pPr>
        <w:ind w:firstLine="227"/>
        <w:jc w:val="both"/>
        <w:rPr>
          <w:ins w:id="857" w:author="Nguyễn Đình Kha" w:date="2024-07-01T13:57:00Z" w16du:dateUtc="2024-07-01T06:57:00Z"/>
          <w:rFonts w:ascii="Times New Roman" w:hAnsi="Times New Roman" w:cs="Times New Roman"/>
          <w:szCs w:val="26"/>
          <w:lang w:val="en-US"/>
          <w:rPrChange w:id="858" w:author="Nguyễn Đình Kha" w:date="2024-07-02T11:11:00Z" w16du:dateUtc="2024-07-02T04:11:00Z">
            <w:rPr>
              <w:ins w:id="859" w:author="Nguyễn Đình Kha" w:date="2024-07-01T13:57:00Z" w16du:dateUtc="2024-07-01T06:57:00Z"/>
            </w:rPr>
          </w:rPrChange>
        </w:rPr>
        <w:pPrChange w:id="860" w:author="Nguyễn Đình Kha" w:date="2024-07-01T14:16:00Z" w16du:dateUtc="2024-07-01T07:16:00Z">
          <w:pPr>
            <w:ind w:firstLine="227"/>
          </w:pPr>
        </w:pPrChange>
      </w:pPr>
      <w:ins w:id="861" w:author="Nguyễn Đình Kha" w:date="2024-07-01T13:57:00Z" w16du:dateUtc="2024-07-01T06:57:00Z">
        <w:r w:rsidRPr="00B14348">
          <w:rPr>
            <w:rFonts w:ascii="Times New Roman" w:hAnsi="Times New Roman" w:cs="Times New Roman"/>
            <w:szCs w:val="26"/>
            <w:lang w:val="en-US"/>
          </w:rPr>
          <w:t xml:space="preserve">Phân tích pháp </w:t>
        </w:r>
      </w:ins>
      <w:ins w:id="862" w:author="Nguyễn Đình Kha" w:date="2024-07-02T20:46:00Z" w16du:dateUtc="2024-07-02T13:46:00Z">
        <w:r w:rsidR="00862841">
          <w:rPr>
            <w:rFonts w:ascii="Times New Roman" w:hAnsi="Times New Roman" w:cs="Times New Roman"/>
            <w:szCs w:val="26"/>
            <w:lang w:val="en-US"/>
          </w:rPr>
          <w:t>chứng</w:t>
        </w:r>
      </w:ins>
      <w:ins w:id="863" w:author="Nguyễn Đình Kha" w:date="2024-07-01T13:57:00Z" w16du:dateUtc="2024-07-01T06:57:00Z">
        <w:r w:rsidRPr="00B14348">
          <w:rPr>
            <w:rFonts w:ascii="Times New Roman" w:hAnsi="Times New Roman" w:cs="Times New Roman"/>
            <w:szCs w:val="26"/>
            <w:lang w:val="en-US"/>
          </w:rPr>
          <w:t xml:space="preserve"> giúp hiểu rõ các chi tiết của các cuộc tấn công, từ sự xâm nhập ban đầu đến các phương pháp được sử dụng để trích xuất dữ liệu. Sự hiểu biết này rất quan trọng để phát triển các biện pháp bảo mật hiệu quả hơn và để xác định các cuộc tấn công với các </w:t>
        </w:r>
      </w:ins>
      <w:ins w:id="864" w:author="Nguyễn Đình Kha" w:date="2024-07-02T20:59:00Z" w16du:dateUtc="2024-07-02T13:59:00Z">
        <w:r w:rsidR="006218DD">
          <w:rPr>
            <w:rFonts w:ascii="Times New Roman" w:hAnsi="Times New Roman" w:cs="Times New Roman"/>
            <w:szCs w:val="26"/>
            <w:lang w:val="en-US"/>
          </w:rPr>
          <w:t>agent</w:t>
        </w:r>
      </w:ins>
      <w:ins w:id="865" w:author="Nguyễn Đình Kha" w:date="2024-07-01T13:57:00Z" w16du:dateUtc="2024-07-01T06:57:00Z">
        <w:r w:rsidRPr="00B14348">
          <w:rPr>
            <w:rFonts w:ascii="Times New Roman" w:hAnsi="Times New Roman" w:cs="Times New Roman"/>
            <w:szCs w:val="26"/>
            <w:lang w:val="en-US"/>
          </w:rPr>
          <w:t xml:space="preserve"> đe dọa cụ thể. </w:t>
        </w:r>
      </w:ins>
    </w:p>
    <w:p w14:paraId="0D44880D" w14:textId="77777777" w:rsidR="009105EF" w:rsidRPr="00B14348" w:rsidRDefault="009105EF">
      <w:pPr>
        <w:pStyle w:val="Heading4"/>
        <w:rPr>
          <w:ins w:id="866" w:author="Nguyễn Đình Kha" w:date="2024-07-01T13:57:00Z" w16du:dateUtc="2024-07-01T06:57:00Z"/>
          <w:rFonts w:ascii="Times New Roman" w:hAnsi="Times New Roman" w:cs="Times New Roman"/>
          <w:szCs w:val="26"/>
          <w:lang w:val="en-US"/>
        </w:rPr>
        <w:pPrChange w:id="867" w:author="Nguyễn Đình Kha" w:date="2024-07-01T14:01:00Z" w16du:dateUtc="2024-07-01T07:01:00Z">
          <w:pPr>
            <w:pStyle w:val="Heading4"/>
            <w:numPr>
              <w:numId w:val="44"/>
            </w:numPr>
          </w:pPr>
        </w:pPrChange>
      </w:pPr>
      <w:bookmarkStart w:id="868" w:name="_Toc170624549"/>
      <w:bookmarkStart w:id="869" w:name="_Toc170710007"/>
      <w:bookmarkStart w:id="870" w:name="_Toc171974876"/>
      <w:ins w:id="871" w:author="Nguyễn Đình Kha" w:date="2024-07-01T13:57:00Z" w16du:dateUtc="2024-07-01T06:57:00Z">
        <w:r w:rsidRPr="00B14348">
          <w:rPr>
            <w:rFonts w:ascii="Times New Roman" w:hAnsi="Times New Roman" w:cs="Times New Roman"/>
            <w:szCs w:val="26"/>
            <w:lang w:val="en-US"/>
          </w:rPr>
          <w:t>Phương pháp và công cụ</w:t>
        </w:r>
        <w:bookmarkEnd w:id="868"/>
        <w:bookmarkEnd w:id="869"/>
        <w:bookmarkEnd w:id="870"/>
      </w:ins>
    </w:p>
    <w:p w14:paraId="19241E89" w14:textId="051D903F" w:rsidR="009105EF" w:rsidRPr="00B14348" w:rsidRDefault="009105EF">
      <w:pPr>
        <w:ind w:firstLine="227"/>
        <w:jc w:val="both"/>
        <w:rPr>
          <w:ins w:id="872" w:author="Nguyễn Đình Kha" w:date="2024-07-01T13:57:00Z" w16du:dateUtc="2024-07-01T06:57:00Z"/>
          <w:rFonts w:ascii="Times New Roman" w:hAnsi="Times New Roman" w:cs="Times New Roman"/>
          <w:szCs w:val="26"/>
          <w:lang w:val="en-US"/>
          <w:rPrChange w:id="873" w:author="Nguyễn Đình Kha" w:date="2024-07-02T11:11:00Z" w16du:dateUtc="2024-07-02T04:11:00Z">
            <w:rPr>
              <w:ins w:id="874" w:author="Nguyễn Đình Kha" w:date="2024-07-01T13:57:00Z" w16du:dateUtc="2024-07-01T06:57:00Z"/>
            </w:rPr>
          </w:rPrChange>
        </w:rPr>
        <w:pPrChange w:id="875" w:author="Nguyễn Đình Kha" w:date="2024-07-01T14:16:00Z" w16du:dateUtc="2024-07-01T07:16:00Z">
          <w:pPr>
            <w:ind w:firstLine="227"/>
          </w:pPr>
        </w:pPrChange>
      </w:pPr>
      <w:ins w:id="876" w:author="Nguyễn Đình Kha" w:date="2024-07-01T13:57:00Z" w16du:dateUtc="2024-07-01T06:57:00Z">
        <w:r w:rsidRPr="00B14348">
          <w:rPr>
            <w:rFonts w:ascii="Times New Roman" w:hAnsi="Times New Roman" w:cs="Times New Roman"/>
            <w:szCs w:val="26"/>
            <w:lang w:val="en-US"/>
          </w:rPr>
          <w:t xml:space="preserve">Các phương pháp pháp </w:t>
        </w:r>
      </w:ins>
      <w:ins w:id="877" w:author="Nguyễn Đình Kha" w:date="2024-07-02T20:46:00Z" w16du:dateUtc="2024-07-02T13:46:00Z">
        <w:r w:rsidR="00862841">
          <w:rPr>
            <w:rFonts w:ascii="Times New Roman" w:hAnsi="Times New Roman" w:cs="Times New Roman"/>
            <w:szCs w:val="26"/>
            <w:lang w:val="en-US"/>
          </w:rPr>
          <w:t>chứng</w:t>
        </w:r>
      </w:ins>
      <w:ins w:id="878" w:author="Nguyễn Đình Kha" w:date="2024-07-01T13:57:00Z" w16du:dateUtc="2024-07-01T06:57:00Z">
        <w:r w:rsidRPr="00B14348">
          <w:rPr>
            <w:rFonts w:ascii="Times New Roman" w:hAnsi="Times New Roman" w:cs="Times New Roman"/>
            <w:szCs w:val="26"/>
            <w:lang w:val="en-US"/>
          </w:rPr>
          <w:t xml:space="preserve"> truyền thống bao gồm phân tích nhật ký, bắt gói tin và phân tích ngược phần mềm độc hại. Các công cụ pháp </w:t>
        </w:r>
      </w:ins>
      <w:ins w:id="879" w:author="Nguyễn Đình Kha" w:date="2024-07-02T20:46:00Z" w16du:dateUtc="2024-07-02T13:46:00Z">
        <w:r w:rsidR="00862841">
          <w:rPr>
            <w:rFonts w:ascii="Times New Roman" w:hAnsi="Times New Roman" w:cs="Times New Roman"/>
            <w:szCs w:val="26"/>
            <w:lang w:val="en-US"/>
          </w:rPr>
          <w:t>chứng</w:t>
        </w:r>
      </w:ins>
      <w:ins w:id="880" w:author="Nguyễn Đình Kha" w:date="2024-07-01T13:57:00Z" w16du:dateUtc="2024-07-01T06:57:00Z">
        <w:r w:rsidRPr="00B14348">
          <w:rPr>
            <w:rFonts w:ascii="Times New Roman" w:hAnsi="Times New Roman" w:cs="Times New Roman"/>
            <w:szCs w:val="26"/>
            <w:lang w:val="en-US"/>
          </w:rPr>
          <w:t xml:space="preserve"> hiện đại sử dụng học máy để tự động hóa các quy trình phát hiện và phân tích, giúp xử lý được khối lượng dữ liệu lớn sinh ra trong một cuộc tấn công. </w:t>
        </w:r>
      </w:ins>
    </w:p>
    <w:p w14:paraId="19B43002" w14:textId="77777777" w:rsidR="009105EF" w:rsidRPr="00B14348" w:rsidRDefault="009105EF">
      <w:pPr>
        <w:pStyle w:val="Heading3"/>
        <w:numPr>
          <w:ilvl w:val="2"/>
          <w:numId w:val="72"/>
        </w:numPr>
        <w:rPr>
          <w:ins w:id="881" w:author="Nguyễn Đình Kha" w:date="2024-07-01T13:57:00Z" w16du:dateUtc="2024-07-01T06:57:00Z"/>
          <w:rFonts w:ascii="Times New Roman" w:eastAsia="Times New Roman" w:hAnsi="Times New Roman" w:cs="Times New Roman"/>
          <w:szCs w:val="26"/>
          <w:lang w:val="en-US"/>
        </w:rPr>
        <w:pPrChange w:id="882" w:author="Nguyễn Đình Kha" w:date="2024-07-01T14:02:00Z" w16du:dateUtc="2024-07-01T07:02:00Z">
          <w:pPr>
            <w:pStyle w:val="Heading3"/>
            <w:numPr>
              <w:numId w:val="44"/>
            </w:numPr>
            <w:ind w:left="360" w:hanging="360"/>
          </w:pPr>
        </w:pPrChange>
      </w:pPr>
      <w:bookmarkStart w:id="883" w:name="_Toc170624550"/>
      <w:bookmarkStart w:id="884" w:name="_Toc170710008"/>
      <w:bookmarkStart w:id="885" w:name="_Toc171974877"/>
      <w:ins w:id="886" w:author="Nguyễn Đình Kha" w:date="2024-07-01T13:57:00Z" w16du:dateUtc="2024-07-01T06:57:00Z">
        <w:r w:rsidRPr="00B14348">
          <w:rPr>
            <w:rFonts w:ascii="Times New Roman" w:eastAsia="Times New Roman" w:hAnsi="Times New Roman" w:cs="Times New Roman"/>
            <w:szCs w:val="26"/>
            <w:lang w:val="en-US"/>
          </w:rPr>
          <w:t>Tích hợp DEEP-Dig</w:t>
        </w:r>
        <w:bookmarkEnd w:id="883"/>
        <w:bookmarkEnd w:id="884"/>
        <w:bookmarkEnd w:id="885"/>
      </w:ins>
    </w:p>
    <w:p w14:paraId="30A28615" w14:textId="37AA81D0" w:rsidR="009105EF" w:rsidRPr="00B14348" w:rsidRDefault="009105EF">
      <w:pPr>
        <w:ind w:firstLine="227"/>
        <w:jc w:val="both"/>
        <w:rPr>
          <w:ins w:id="887" w:author="Nguyễn Đình Kha" w:date="2024-07-01T13:57:00Z" w16du:dateUtc="2024-07-01T06:57:00Z"/>
          <w:rFonts w:ascii="Times New Roman" w:hAnsi="Times New Roman" w:cs="Times New Roman"/>
          <w:szCs w:val="26"/>
          <w:lang w:val="en-US"/>
        </w:rPr>
        <w:pPrChange w:id="888" w:author="Nguyễn Đình Kha" w:date="2024-07-01T14:16:00Z" w16du:dateUtc="2024-07-01T07:16:00Z">
          <w:pPr>
            <w:ind w:firstLine="227"/>
          </w:pPr>
        </w:pPrChange>
      </w:pPr>
      <w:ins w:id="889" w:author="Nguyễn Đình Kha" w:date="2024-07-01T13:57:00Z" w16du:dateUtc="2024-07-01T06:57:00Z">
        <w:r w:rsidRPr="00B14348">
          <w:rPr>
            <w:rFonts w:ascii="Times New Roman" w:hAnsi="Times New Roman" w:cs="Times New Roman"/>
            <w:szCs w:val="26"/>
            <w:lang w:val="en-US"/>
          </w:rPr>
          <w:t xml:space="preserve">DEEP-Dig (DEcEPtion DIGging) nâng cao khả năng phân tích pháp </w:t>
        </w:r>
      </w:ins>
      <w:ins w:id="890" w:author="Nguyễn Đình Kha" w:date="2024-07-02T20:47:00Z" w16du:dateUtc="2024-07-02T13:47:00Z">
        <w:r w:rsidR="00862841">
          <w:rPr>
            <w:rFonts w:ascii="Times New Roman" w:hAnsi="Times New Roman" w:cs="Times New Roman"/>
            <w:szCs w:val="26"/>
            <w:lang w:val="en-US"/>
          </w:rPr>
          <w:t xml:space="preserve">chứng </w:t>
        </w:r>
      </w:ins>
      <w:ins w:id="891" w:author="Nguyễn Đình Kha" w:date="2024-07-01T13:57:00Z" w16du:dateUtc="2024-07-01T06:57:00Z">
        <w:r w:rsidRPr="00B14348">
          <w:rPr>
            <w:rFonts w:ascii="Times New Roman" w:hAnsi="Times New Roman" w:cs="Times New Roman"/>
            <w:szCs w:val="26"/>
            <w:lang w:val="en-US"/>
          </w:rPr>
          <w:t>bằng cách sử dụng các kỹ thuật đánh lừa để lôi kéo kẻ tấn công tiết lộ chiến thuật của chúng. Phương pháp này thu thập thông tin chi tiết về các vector và chiến lược tấn công, cung cấp một tập dữ liệu phong phú hơn để phân tích. Bằng cách tạo ra các hệ thống mồi mà kẻ tấn công tin rằng là các mục tiêu thật, DEEP-Dig thu thập dữ liệu có giá trị về phương pháp và hành vi tấn công. Dữ liệu này sau đó được sử dụng để huấn luyện các mô hình học máy, giúp cải thiện khả năng phát hiện và giảm thiểu các cuộc tấn công trong tương lai. Tiếp theo đó, dữ liệu thu thập thông qua DEEP-Dig được phân tích kỹ lưỡng, xác định các mẫu và bất thường chỉ ra các chiến lược tấn công tinh vi. Phân tích này không chỉ giúp hiểu các mối đe dọa hiện tại mà còn dự đoán các mối đe dọa trong tương lai.</w:t>
        </w:r>
      </w:ins>
    </w:p>
    <w:p w14:paraId="65FEA6CC" w14:textId="77777777" w:rsidR="009105EF" w:rsidRPr="00B14348" w:rsidRDefault="009105EF">
      <w:pPr>
        <w:pStyle w:val="Heading2"/>
        <w:numPr>
          <w:ilvl w:val="1"/>
          <w:numId w:val="72"/>
        </w:numPr>
        <w:ind w:left="567" w:hanging="567"/>
        <w:rPr>
          <w:ins w:id="892" w:author="Nguyễn Đình Kha" w:date="2024-07-01T13:57:00Z" w16du:dateUtc="2024-07-01T06:57:00Z"/>
          <w:rFonts w:ascii="Times New Roman" w:eastAsia="Times New Roman" w:hAnsi="Times New Roman" w:cs="Times New Roman"/>
          <w:lang w:val="en-US"/>
        </w:rPr>
        <w:pPrChange w:id="893" w:author="Nguyễn Đình Kha" w:date="2024-07-01T14:02:00Z" w16du:dateUtc="2024-07-01T07:02:00Z">
          <w:pPr>
            <w:pStyle w:val="Heading2"/>
            <w:numPr>
              <w:numId w:val="44"/>
            </w:numPr>
            <w:ind w:left="567" w:hanging="567"/>
          </w:pPr>
        </w:pPrChange>
      </w:pPr>
      <w:bookmarkStart w:id="894" w:name="_Toc170710009"/>
      <w:bookmarkStart w:id="895" w:name="_Toc171974878"/>
      <w:ins w:id="896" w:author="Nguyễn Đình Kha" w:date="2024-07-01T13:57:00Z" w16du:dateUtc="2024-07-01T06:57:00Z">
        <w:r w:rsidRPr="00B14348">
          <w:rPr>
            <w:rFonts w:ascii="Times New Roman" w:eastAsia="Times New Roman" w:hAnsi="Times New Roman" w:cs="Times New Roman"/>
            <w:lang w:val="en-US"/>
          </w:rPr>
          <w:lastRenderedPageBreak/>
          <w:t>Hướng nghiên cứu hiện tại</w:t>
        </w:r>
        <w:bookmarkEnd w:id="894"/>
        <w:bookmarkEnd w:id="895"/>
        <w:r w:rsidRPr="00B14348">
          <w:rPr>
            <w:rFonts w:ascii="Times New Roman" w:eastAsia="Times New Roman" w:hAnsi="Times New Roman" w:cs="Times New Roman"/>
            <w:lang w:val="en-US"/>
          </w:rPr>
          <w:t xml:space="preserve"> </w:t>
        </w:r>
      </w:ins>
    </w:p>
    <w:p w14:paraId="7551D1C6" w14:textId="77777777" w:rsidR="009105EF" w:rsidRPr="00B14348" w:rsidRDefault="009105EF">
      <w:pPr>
        <w:pStyle w:val="Heading3"/>
        <w:numPr>
          <w:ilvl w:val="2"/>
          <w:numId w:val="72"/>
        </w:numPr>
        <w:rPr>
          <w:ins w:id="897" w:author="Nguyễn Đình Kha" w:date="2024-07-01T13:57:00Z" w16du:dateUtc="2024-07-01T06:57:00Z"/>
          <w:rFonts w:ascii="Times New Roman" w:eastAsia="Times New Roman" w:hAnsi="Times New Roman" w:cs="Times New Roman"/>
          <w:szCs w:val="26"/>
          <w:lang w:val="en-US"/>
        </w:rPr>
        <w:pPrChange w:id="898" w:author="Nguyễn Đình Kha" w:date="2024-07-01T14:02:00Z" w16du:dateUtc="2024-07-01T07:02:00Z">
          <w:pPr>
            <w:pStyle w:val="Heading3"/>
            <w:numPr>
              <w:numId w:val="44"/>
            </w:numPr>
            <w:ind w:left="360" w:hanging="360"/>
          </w:pPr>
        </w:pPrChange>
      </w:pPr>
      <w:bookmarkStart w:id="899" w:name="_Toc170710010"/>
      <w:bookmarkStart w:id="900" w:name="_Toc171974879"/>
      <w:ins w:id="901" w:author="Nguyễn Đình Kha" w:date="2024-07-01T13:57:00Z" w16du:dateUtc="2024-07-01T06:57:00Z">
        <w:r w:rsidRPr="00B14348">
          <w:rPr>
            <w:rFonts w:ascii="Times New Roman" w:eastAsia="Times New Roman" w:hAnsi="Times New Roman" w:cs="Times New Roman"/>
            <w:szCs w:val="26"/>
            <w:lang w:val="en-US"/>
          </w:rPr>
          <w:t>Hướng nghiên cứu trong nước</w:t>
        </w:r>
        <w:bookmarkEnd w:id="899"/>
        <w:bookmarkEnd w:id="900"/>
      </w:ins>
    </w:p>
    <w:p w14:paraId="5EE987D2" w14:textId="77777777" w:rsidR="009105EF" w:rsidRPr="00B14348" w:rsidRDefault="009105EF">
      <w:pPr>
        <w:ind w:firstLine="227"/>
        <w:jc w:val="both"/>
        <w:rPr>
          <w:ins w:id="902" w:author="Nguyễn Đình Kha" w:date="2024-07-01T13:57:00Z" w16du:dateUtc="2024-07-01T06:57:00Z"/>
          <w:rFonts w:ascii="Times New Roman" w:hAnsi="Times New Roman" w:cs="Times New Roman"/>
          <w:szCs w:val="26"/>
          <w:lang w:val="en-US"/>
        </w:rPr>
        <w:pPrChange w:id="903" w:author="Nguyễn Đình Kha" w:date="2024-07-01T14:08:00Z" w16du:dateUtc="2024-07-01T07:08:00Z">
          <w:pPr>
            <w:ind w:firstLine="227"/>
          </w:pPr>
        </w:pPrChange>
      </w:pPr>
      <w:ins w:id="904" w:author="Nguyễn Đình Kha" w:date="2024-07-01T13:57:00Z" w16du:dateUtc="2024-07-01T06:57:00Z">
        <w:r w:rsidRPr="00B14348">
          <w:rPr>
            <w:rFonts w:ascii="Times New Roman" w:hAnsi="Times New Roman" w:cs="Times New Roman"/>
            <w:szCs w:val="26"/>
            <w:lang w:val="en-US"/>
          </w:rPr>
          <w:t>Trong một nghiên cứu được thực hiện bởi các nhà nghiên cứu tại nhiều trường đại học ở Việt Nam, các hệ thống honeypot truyền thống đã được triển khai để giám sát và phân tích các cuộc tấn công mạng trong các mạng lưới học thuật. Các honeypot này chủ yếu được sử dụng để phát hiện và ghi lại các hoạt động độc hại, cung cấp cái nhìn sâu sắc về các mẫu tấn công phổ biến và hành vi của kẻ tấn công nhắm vào các cơ sở giáo dục. Nghiên cứu này đã nêu bật hiệu quả của các honeypot truyền thống trong việc nâng cao bảo mật mạng bằng cách xác định các lỗ hổng và ngăn chặn các vi phạm tiềm ẩn.</w:t>
        </w:r>
      </w:ins>
    </w:p>
    <w:p w14:paraId="400C7CE6" w14:textId="77777777" w:rsidR="009105EF" w:rsidRPr="00B14348" w:rsidRDefault="009105EF">
      <w:pPr>
        <w:pStyle w:val="Heading3"/>
        <w:numPr>
          <w:ilvl w:val="2"/>
          <w:numId w:val="72"/>
        </w:numPr>
        <w:rPr>
          <w:ins w:id="905" w:author="Nguyễn Đình Kha" w:date="2024-07-01T13:57:00Z" w16du:dateUtc="2024-07-01T06:57:00Z"/>
          <w:rFonts w:ascii="Times New Roman" w:eastAsia="Times New Roman" w:hAnsi="Times New Roman" w:cs="Times New Roman"/>
          <w:szCs w:val="26"/>
          <w:lang w:val="en-US"/>
          <w:rPrChange w:id="906" w:author="Nguyễn Đình Kha" w:date="2024-07-02T11:11:00Z" w16du:dateUtc="2024-07-02T04:11:00Z">
            <w:rPr>
              <w:ins w:id="907" w:author="Nguyễn Đình Kha" w:date="2024-07-01T13:57:00Z" w16du:dateUtc="2024-07-01T06:57:00Z"/>
              <w:b w:val="0"/>
              <w:bCs w:val="0"/>
            </w:rPr>
          </w:rPrChange>
        </w:rPr>
        <w:pPrChange w:id="908" w:author="Nguyễn Đình Kha" w:date="2024-07-01T14:03:00Z" w16du:dateUtc="2024-07-01T07:03:00Z">
          <w:pPr>
            <w:pStyle w:val="Heading3"/>
            <w:numPr>
              <w:numId w:val="44"/>
            </w:numPr>
            <w:ind w:left="360" w:hanging="360"/>
          </w:pPr>
        </w:pPrChange>
      </w:pPr>
      <w:bookmarkStart w:id="909" w:name="_Toc170710011"/>
      <w:bookmarkStart w:id="910" w:name="_Toc171974880"/>
      <w:ins w:id="911" w:author="Nguyễn Đình Kha" w:date="2024-07-01T13:57:00Z" w16du:dateUtc="2024-07-01T06:57:00Z">
        <w:r w:rsidRPr="00B14348">
          <w:rPr>
            <w:rFonts w:ascii="Times New Roman" w:eastAsia="Times New Roman" w:hAnsi="Times New Roman" w:cs="Times New Roman"/>
            <w:szCs w:val="26"/>
            <w:lang w:val="en-US"/>
          </w:rPr>
          <w:t>Hướng nghiên cứu quốc tế</w:t>
        </w:r>
        <w:bookmarkEnd w:id="909"/>
        <w:bookmarkEnd w:id="910"/>
      </w:ins>
    </w:p>
    <w:p w14:paraId="211EDEBF" w14:textId="19B0B20E" w:rsidR="00F71B18" w:rsidRPr="00862841" w:rsidRDefault="0038111F">
      <w:pPr>
        <w:ind w:firstLine="227"/>
        <w:jc w:val="both"/>
        <w:rPr>
          <w:ins w:id="912" w:author="Nguyễn Đình Kha" w:date="2024-07-01T14:35:00Z" w16du:dateUtc="2024-07-01T07:35:00Z"/>
          <w:szCs w:val="26"/>
        </w:rPr>
        <w:pPrChange w:id="913" w:author="Nguyễn Đình Kha" w:date="2024-07-01T14:35:00Z" w16du:dateUtc="2024-07-01T07:35:00Z">
          <w:pPr>
            <w:pStyle w:val="NormalWeb"/>
            <w:numPr>
              <w:numId w:val="72"/>
            </w:numPr>
            <w:ind w:left="360" w:hanging="360"/>
          </w:pPr>
        </w:pPrChange>
      </w:pPr>
      <w:ins w:id="914" w:author="Nguyễn Đình Kha" w:date="2024-07-02T21:07:00Z" w16du:dateUtc="2024-07-02T14:07:00Z">
        <w:r>
          <w:rPr>
            <w:rFonts w:ascii="Times New Roman" w:hAnsi="Times New Roman" w:cs="Times New Roman"/>
            <w:szCs w:val="26"/>
            <w:lang w:val="en-US"/>
          </w:rPr>
          <w:t>Honeypot</w:t>
        </w:r>
      </w:ins>
      <w:ins w:id="915" w:author="Nguyễn Đình Kha" w:date="2024-07-01T14:35:00Z" w16du:dateUtc="2024-07-01T07:35:00Z">
        <w:r w:rsidR="00F71B18" w:rsidRPr="00B14348">
          <w:rPr>
            <w:rFonts w:ascii="Times New Roman" w:hAnsi="Times New Roman" w:cs="Times New Roman"/>
            <w:szCs w:val="26"/>
            <w:lang w:val="en-US"/>
            <w:rPrChange w:id="916" w:author="Nguyễn Đình Kha" w:date="2024-07-02T11:11:00Z" w16du:dateUtc="2024-07-02T04:11:00Z">
              <w:rPr/>
            </w:rPrChange>
          </w:rPr>
          <w:t xml:space="preserve"> thích ứng với </w:t>
        </w:r>
      </w:ins>
      <w:ins w:id="917" w:author="Nguyễn Đình Kha" w:date="2024-07-02T21:07:00Z" w16du:dateUtc="2024-07-02T14:07:00Z">
        <w:r>
          <w:rPr>
            <w:rFonts w:ascii="Times New Roman" w:hAnsi="Times New Roman" w:cs="Times New Roman"/>
            <w:szCs w:val="26"/>
            <w:lang w:val="en-US"/>
          </w:rPr>
          <w:t>h</w:t>
        </w:r>
      </w:ins>
      <w:ins w:id="918" w:author="Nguyễn Đình Kha" w:date="2024-07-01T14:35:00Z" w16du:dateUtc="2024-07-01T07:35:00Z">
        <w:r w:rsidR="00F71B18" w:rsidRPr="00B14348">
          <w:rPr>
            <w:rFonts w:ascii="Times New Roman" w:hAnsi="Times New Roman" w:cs="Times New Roman"/>
            <w:szCs w:val="26"/>
            <w:lang w:val="en-US"/>
            <w:rPrChange w:id="919" w:author="Nguyễn Đình Kha" w:date="2024-07-02T11:11:00Z" w16du:dateUtc="2024-07-02T04:11:00Z">
              <w:rPr/>
            </w:rPrChange>
          </w:rPr>
          <w:t xml:space="preserve">ệ thống </w:t>
        </w:r>
      </w:ins>
      <w:ins w:id="920" w:author="Nguyễn Đình Kha" w:date="2024-07-02T21:07:00Z" w16du:dateUtc="2024-07-02T14:07:00Z">
        <w:r>
          <w:rPr>
            <w:rFonts w:ascii="Times New Roman" w:hAnsi="Times New Roman" w:cs="Times New Roman"/>
            <w:szCs w:val="26"/>
            <w:lang w:val="en-US"/>
          </w:rPr>
          <w:t>p</w:t>
        </w:r>
      </w:ins>
      <w:ins w:id="921" w:author="Nguyễn Đình Kha" w:date="2024-07-01T14:35:00Z" w16du:dateUtc="2024-07-01T07:35:00Z">
        <w:r w:rsidR="00F71B18" w:rsidRPr="00B14348">
          <w:rPr>
            <w:rFonts w:ascii="Times New Roman" w:hAnsi="Times New Roman" w:cs="Times New Roman"/>
            <w:szCs w:val="26"/>
            <w:lang w:val="en-US"/>
            <w:rPrChange w:id="922" w:author="Nguyễn Đình Kha" w:date="2024-07-02T11:11:00Z" w16du:dateUtc="2024-07-02T04:11:00Z">
              <w:rPr/>
            </w:rPrChange>
          </w:rPr>
          <w:t xml:space="preserve">hản hồi </w:t>
        </w:r>
      </w:ins>
      <w:ins w:id="923" w:author="Nguyễn Đình Kha" w:date="2024-07-02T21:07:00Z" w16du:dateUtc="2024-07-02T14:07:00Z">
        <w:r>
          <w:rPr>
            <w:rFonts w:ascii="Times New Roman" w:hAnsi="Times New Roman" w:cs="Times New Roman"/>
            <w:szCs w:val="26"/>
            <w:lang w:val="en-US"/>
          </w:rPr>
          <w:t>t</w:t>
        </w:r>
      </w:ins>
      <w:ins w:id="924" w:author="Nguyễn Đình Kha" w:date="2024-07-01T14:35:00Z" w16du:dateUtc="2024-07-01T07:35:00Z">
        <w:r w:rsidR="00F71B18" w:rsidRPr="00B14348">
          <w:rPr>
            <w:rFonts w:ascii="Times New Roman" w:hAnsi="Times New Roman" w:cs="Times New Roman"/>
            <w:szCs w:val="26"/>
            <w:lang w:val="en-US"/>
            <w:rPrChange w:id="925" w:author="Nguyễn Đình Kha" w:date="2024-07-02T11:11:00Z" w16du:dateUtc="2024-07-02T04:11:00Z">
              <w:rPr/>
            </w:rPrChange>
          </w:rPr>
          <w:t xml:space="preserve">ự động </w:t>
        </w:r>
      </w:ins>
      <w:ins w:id="926" w:author="Nguyễn Đình Kha" w:date="2024-07-02T21:07:00Z" w16du:dateUtc="2024-07-02T14:07:00Z">
        <w:r>
          <w:rPr>
            <w:rFonts w:ascii="Times New Roman" w:hAnsi="Times New Roman" w:cs="Times New Roman"/>
            <w:szCs w:val="26"/>
            <w:lang w:val="en-US"/>
          </w:rPr>
          <w:t>t</w:t>
        </w:r>
      </w:ins>
      <w:ins w:id="927" w:author="Nguyễn Đình Kha" w:date="2024-07-01T14:35:00Z" w16du:dateUtc="2024-07-01T07:35:00Z">
        <w:r w:rsidR="00F71B18" w:rsidRPr="00B14348">
          <w:rPr>
            <w:rFonts w:ascii="Times New Roman" w:hAnsi="Times New Roman" w:cs="Times New Roman"/>
            <w:szCs w:val="26"/>
            <w:lang w:val="en-US"/>
            <w:rPrChange w:id="928" w:author="Nguyễn Đình Kha" w:date="2024-07-02T11:11:00Z" w16du:dateUtc="2024-07-02T04:11:00Z">
              <w:rPr/>
            </w:rPrChange>
          </w:rPr>
          <w:t xml:space="preserve">ích hợp: Trên toàn cầu, đã có những tiến bộ đáng kể trong việc phát triển </w:t>
        </w:r>
      </w:ins>
      <w:ins w:id="929" w:author="Nguyễn Đình Kha" w:date="2024-07-02T21:08:00Z" w16du:dateUtc="2024-07-02T14:08:00Z">
        <w:r>
          <w:rPr>
            <w:rFonts w:ascii="Times New Roman" w:hAnsi="Times New Roman" w:cs="Times New Roman"/>
            <w:szCs w:val="26"/>
            <w:lang w:val="en-US"/>
          </w:rPr>
          <w:t>honeypot</w:t>
        </w:r>
      </w:ins>
      <w:ins w:id="930" w:author="Nguyễn Đình Kha" w:date="2024-07-01T14:35:00Z" w16du:dateUtc="2024-07-01T07:35:00Z">
        <w:r w:rsidR="00F71B18" w:rsidRPr="00B14348">
          <w:rPr>
            <w:rFonts w:ascii="Times New Roman" w:hAnsi="Times New Roman" w:cs="Times New Roman"/>
            <w:szCs w:val="26"/>
            <w:lang w:val="en-US"/>
            <w:rPrChange w:id="931" w:author="Nguyễn Đình Kha" w:date="2024-07-02T11:11:00Z" w16du:dateUtc="2024-07-02T04:11:00Z">
              <w:rPr/>
            </w:rPrChange>
          </w:rPr>
          <w:t xml:space="preserve"> thích ứng có thể thay đổi hành vi dựa trên các mẫu tấn công quan sát được. Các nghiên cứu đã chỉ ra rằng </w:t>
        </w:r>
      </w:ins>
      <w:ins w:id="932" w:author="Nguyễn Đình Kha" w:date="2024-07-02T21:09:00Z" w16du:dateUtc="2024-07-02T14:09:00Z">
        <w:r>
          <w:rPr>
            <w:rFonts w:ascii="Times New Roman" w:hAnsi="Times New Roman" w:cs="Times New Roman"/>
            <w:szCs w:val="26"/>
            <w:lang w:val="en-US"/>
          </w:rPr>
          <w:t xml:space="preserve">honeypot </w:t>
        </w:r>
      </w:ins>
      <w:ins w:id="933" w:author="Nguyễn Đình Kha" w:date="2024-07-01T14:35:00Z" w16du:dateUtc="2024-07-01T07:35:00Z">
        <w:r w:rsidR="00F71B18" w:rsidRPr="00B14348">
          <w:rPr>
            <w:rFonts w:ascii="Times New Roman" w:hAnsi="Times New Roman" w:cs="Times New Roman"/>
            <w:szCs w:val="26"/>
            <w:lang w:val="en-US"/>
            <w:rPrChange w:id="934" w:author="Nguyễn Đình Kha" w:date="2024-07-02T11:11:00Z" w16du:dateUtc="2024-07-02T04:11:00Z">
              <w:rPr/>
            </w:rPrChange>
          </w:rPr>
          <w:t>thích ứng hiệu quả hơn trong việc nắm bắt và phân tích các cuộc tấn công tinh vi.</w:t>
        </w:r>
      </w:ins>
    </w:p>
    <w:p w14:paraId="38540C7F" w14:textId="70FB745A" w:rsidR="00F71B18" w:rsidRPr="00862841" w:rsidRDefault="00F71B18">
      <w:pPr>
        <w:ind w:firstLine="227"/>
        <w:jc w:val="both"/>
        <w:rPr>
          <w:ins w:id="935" w:author="Nguyễn Đình Kha" w:date="2024-07-01T14:35:00Z" w16du:dateUtc="2024-07-01T07:35:00Z"/>
          <w:szCs w:val="26"/>
        </w:rPr>
        <w:pPrChange w:id="936" w:author="Nguyễn Đình Kha" w:date="2024-07-01T14:35:00Z" w16du:dateUtc="2024-07-01T07:35:00Z">
          <w:pPr>
            <w:pStyle w:val="NormalWeb"/>
            <w:numPr>
              <w:numId w:val="72"/>
            </w:numPr>
            <w:ind w:left="360" w:hanging="360"/>
          </w:pPr>
        </w:pPrChange>
      </w:pPr>
      <w:ins w:id="937" w:author="Nguyễn Đình Kha" w:date="2024-07-01T14:35:00Z" w16du:dateUtc="2024-07-01T07:35:00Z">
        <w:r w:rsidRPr="00B14348">
          <w:rPr>
            <w:rFonts w:ascii="Times New Roman" w:hAnsi="Times New Roman" w:cs="Times New Roman"/>
            <w:szCs w:val="26"/>
            <w:lang w:val="en-US"/>
            <w:rPrChange w:id="938" w:author="Nguyễn Đình Kha" w:date="2024-07-02T11:11:00Z" w16du:dateUtc="2024-07-02T04:11:00Z">
              <w:rPr/>
            </w:rPrChange>
          </w:rPr>
          <w:t xml:space="preserve">Một nghiên cứu đáng chú ý, 'Engagement Adaptive Honeypot thông qua Học Tăng cường của </w:t>
        </w:r>
      </w:ins>
      <w:ins w:id="939" w:author="Nguyễn Đình Kha" w:date="2024-07-02T21:06:00Z" w16du:dateUtc="2024-07-02T14:06:00Z">
        <w:r w:rsidR="0038111F">
          <w:rPr>
            <w:rFonts w:ascii="Times New Roman" w:hAnsi="Times New Roman" w:cs="Times New Roman"/>
            <w:szCs w:val="26"/>
            <w:lang w:val="en-US"/>
          </w:rPr>
          <w:t>q</w:t>
        </w:r>
      </w:ins>
      <w:ins w:id="940" w:author="Nguyễn Đình Kha" w:date="2024-07-01T14:35:00Z" w16du:dateUtc="2024-07-01T07:35:00Z">
        <w:r w:rsidRPr="00B14348">
          <w:rPr>
            <w:rFonts w:ascii="Times New Roman" w:hAnsi="Times New Roman" w:cs="Times New Roman"/>
            <w:szCs w:val="26"/>
            <w:lang w:val="en-US"/>
            <w:rPrChange w:id="941" w:author="Nguyễn Đình Kha" w:date="2024-07-02T11:11:00Z" w16du:dateUtc="2024-07-02T04:11:00Z">
              <w:rPr/>
            </w:rPrChange>
          </w:rPr>
          <w:t xml:space="preserve">uy trình </w:t>
        </w:r>
      </w:ins>
      <w:ins w:id="942" w:author="Nguyễn Đình Kha" w:date="2024-07-02T21:06:00Z" w16du:dateUtc="2024-07-02T14:06:00Z">
        <w:r w:rsidR="0038111F">
          <w:rPr>
            <w:rFonts w:ascii="Times New Roman" w:hAnsi="Times New Roman" w:cs="Times New Roman"/>
            <w:szCs w:val="26"/>
            <w:lang w:val="en-US"/>
          </w:rPr>
          <w:t>q</w:t>
        </w:r>
      </w:ins>
      <w:ins w:id="943" w:author="Nguyễn Đình Kha" w:date="2024-07-01T14:35:00Z" w16du:dateUtc="2024-07-01T07:35:00Z">
        <w:r w:rsidRPr="00B14348">
          <w:rPr>
            <w:rFonts w:ascii="Times New Roman" w:hAnsi="Times New Roman" w:cs="Times New Roman"/>
            <w:szCs w:val="26"/>
            <w:lang w:val="en-US"/>
            <w:rPrChange w:id="944" w:author="Nguyễn Đình Kha" w:date="2024-07-02T11:11:00Z" w16du:dateUtc="2024-07-02T04:11:00Z">
              <w:rPr/>
            </w:rPrChange>
          </w:rPr>
          <w:t xml:space="preserve">uyết định </w:t>
        </w:r>
      </w:ins>
      <w:ins w:id="945" w:author="Nguyễn Đình Kha" w:date="2024-07-02T21:06:00Z" w16du:dateUtc="2024-07-02T14:06:00Z">
        <w:r w:rsidR="0038111F">
          <w:rPr>
            <w:rFonts w:ascii="Times New Roman" w:hAnsi="Times New Roman" w:cs="Times New Roman"/>
            <w:szCs w:val="26"/>
            <w:lang w:val="en-US"/>
          </w:rPr>
          <w:t>b</w:t>
        </w:r>
      </w:ins>
      <w:ins w:id="946" w:author="Nguyễn Đình Kha" w:date="2024-07-01T14:35:00Z" w16du:dateUtc="2024-07-01T07:35:00Z">
        <w:r w:rsidRPr="00B14348">
          <w:rPr>
            <w:rFonts w:ascii="Times New Roman" w:hAnsi="Times New Roman" w:cs="Times New Roman"/>
            <w:szCs w:val="26"/>
            <w:lang w:val="en-US"/>
            <w:rPrChange w:id="947" w:author="Nguyễn Đình Kha" w:date="2024-07-02T11:11:00Z" w16du:dateUtc="2024-07-02T04:11:00Z">
              <w:rPr/>
            </w:rPrChange>
          </w:rPr>
          <w:t>án-</w:t>
        </w:r>
      </w:ins>
      <m:oMath>
        <m:sSup>
          <m:sSupPr>
            <m:ctrlPr>
              <w:rPr>
                <w:rFonts w:ascii="Cambria Math" w:hAnsi="Cambria Math" w:cs="Times New Roman"/>
                <w:i/>
                <w:szCs w:val="26"/>
                <w:lang w:val="en-US"/>
              </w:rPr>
            </m:ctrlPr>
          </m:sSupPr>
          <m:e>
            <m:r>
              <w:ins w:id="948" w:author="Nguyễn Đình Kha" w:date="2024-07-01T14:35:00Z" w16du:dateUtc="2024-07-01T07:35:00Z">
                <m:rPr>
                  <m:sty m:val="p"/>
                </m:rPr>
                <w:rPr>
                  <w:rFonts w:ascii="Cambria Math" w:hAnsi="Cambria Math" w:cs="Times New Roman"/>
                  <w:szCs w:val="26"/>
                  <w:lang w:val="en-US"/>
                </w:rPr>
                <m:t>Markov'</m:t>
              </w:ins>
            </m:r>
            <m:r>
              <m:rPr>
                <m:sty m:val="p"/>
              </m:rPr>
              <w:rPr>
                <w:rFonts w:ascii="Cambria Math" w:hAnsi="Cambria Math" w:cs="Times New Roman"/>
                <w:szCs w:val="26"/>
                <w:lang w:val="en-US"/>
              </w:rPr>
              <m:t xml:space="preserve"> </m:t>
            </m:r>
          </m:e>
          <m:sup>
            <m:r>
              <w:rPr>
                <w:rFonts w:ascii="Cambria Math" w:hAnsi="Cambria Math" w:cs="Times New Roman"/>
                <w:i/>
                <w:szCs w:val="26"/>
                <w:lang w:val="en-US"/>
              </w:rPr>
              <w:fldChar w:fldCharType="begin"/>
            </m:r>
            <m:r>
              <w:rPr>
                <w:rFonts w:ascii="Cambria Math" w:hAnsi="Cambria Math" w:cs="Times New Roman"/>
                <w:szCs w:val="26"/>
                <w:lang w:val="en-US"/>
              </w:rPr>
              <m:t>HYPERLINK  \l "Ref2"</m:t>
            </m:r>
            <m:r>
              <w:rPr>
                <w:rFonts w:ascii="Cambria Math" w:hAnsi="Cambria Math" w:cs="Times New Roman"/>
                <w:i/>
                <w:szCs w:val="26"/>
                <w:lang w:val="en-US"/>
              </w:rPr>
            </m:r>
            <m:r>
              <w:rPr>
                <w:rFonts w:ascii="Cambria Math" w:hAnsi="Cambria Math" w:cs="Times New Roman"/>
                <w:i/>
                <w:szCs w:val="26"/>
                <w:lang w:val="en-US"/>
              </w:rPr>
              <w:fldChar w:fldCharType="separate"/>
            </m:r>
            <m:r>
              <w:rPr>
                <w:rStyle w:val="Hyperlink"/>
                <w:rFonts w:ascii="Cambria Math" w:hAnsi="Cambria Math" w:cs="Times New Roman"/>
                <w:color w:val="auto"/>
                <w:szCs w:val="26"/>
                <w:lang w:val="en-US"/>
              </w:rPr>
              <m:t>[2]</m:t>
            </m:r>
            <m:r>
              <w:rPr>
                <w:rFonts w:ascii="Cambria Math" w:hAnsi="Cambria Math" w:cs="Times New Roman"/>
                <w:i/>
                <w:szCs w:val="26"/>
                <w:lang w:val="en-US"/>
              </w:rPr>
              <w:fldChar w:fldCharType="end"/>
            </m:r>
          </m:sup>
        </m:sSup>
      </m:oMath>
      <w:ins w:id="949" w:author="Nguyễn Đình Kha" w:date="2024-07-01T14:35:00Z" w16du:dateUtc="2024-07-01T07:35:00Z">
        <w:r w:rsidRPr="00B14348">
          <w:rPr>
            <w:rFonts w:ascii="Times New Roman" w:hAnsi="Times New Roman" w:cs="Times New Roman"/>
            <w:szCs w:val="26"/>
            <w:lang w:val="en-US"/>
            <w:rPrChange w:id="950" w:author="Nguyễn Đình Kha" w:date="2024-07-02T11:11:00Z" w16du:dateUtc="2024-07-02T04:11:00Z">
              <w:rPr/>
            </w:rPrChange>
          </w:rPr>
          <w:t xml:space="preserve">, khám phá việc sử dụng </w:t>
        </w:r>
      </w:ins>
      <w:ins w:id="951" w:author="Nguyễn Đình Kha" w:date="2024-07-02T21:06:00Z" w16du:dateUtc="2024-07-02T14:06:00Z">
        <w:r w:rsidR="0038111F">
          <w:rPr>
            <w:rFonts w:ascii="Times New Roman" w:hAnsi="Times New Roman" w:cs="Times New Roman"/>
            <w:szCs w:val="26"/>
            <w:lang w:val="en-US"/>
          </w:rPr>
          <w:t>q</w:t>
        </w:r>
      </w:ins>
      <w:ins w:id="952" w:author="Nguyễn Đình Kha" w:date="2024-07-01T14:35:00Z" w16du:dateUtc="2024-07-01T07:35:00Z">
        <w:r w:rsidRPr="00B14348">
          <w:rPr>
            <w:rFonts w:ascii="Times New Roman" w:hAnsi="Times New Roman" w:cs="Times New Roman"/>
            <w:szCs w:val="26"/>
            <w:lang w:val="en-US"/>
            <w:rPrChange w:id="953" w:author="Nguyễn Đình Kha" w:date="2024-07-02T11:11:00Z" w16du:dateUtc="2024-07-02T04:11:00Z">
              <w:rPr/>
            </w:rPrChange>
          </w:rPr>
          <w:t xml:space="preserve">uy trình </w:t>
        </w:r>
      </w:ins>
      <w:ins w:id="954" w:author="Nguyễn Đình Kha" w:date="2024-07-02T21:06:00Z" w16du:dateUtc="2024-07-02T14:06:00Z">
        <w:r w:rsidR="0038111F">
          <w:rPr>
            <w:rFonts w:ascii="Times New Roman" w:hAnsi="Times New Roman" w:cs="Times New Roman"/>
            <w:szCs w:val="26"/>
            <w:lang w:val="en-US"/>
          </w:rPr>
          <w:t>q</w:t>
        </w:r>
      </w:ins>
      <w:ins w:id="955" w:author="Nguyễn Đình Kha" w:date="2024-07-01T14:35:00Z" w16du:dateUtc="2024-07-01T07:35:00Z">
        <w:r w:rsidRPr="00B14348">
          <w:rPr>
            <w:rFonts w:ascii="Times New Roman" w:hAnsi="Times New Roman" w:cs="Times New Roman"/>
            <w:szCs w:val="26"/>
            <w:lang w:val="en-US"/>
            <w:rPrChange w:id="956" w:author="Nguyễn Đình Kha" w:date="2024-07-02T11:11:00Z" w16du:dateUtc="2024-07-02T04:11:00Z">
              <w:rPr/>
            </w:rPrChange>
          </w:rPr>
          <w:t xml:space="preserve">uyết định </w:t>
        </w:r>
      </w:ins>
      <w:ins w:id="957" w:author="Nguyễn Đình Kha" w:date="2024-07-02T21:06:00Z" w16du:dateUtc="2024-07-02T14:06:00Z">
        <w:r w:rsidR="0038111F">
          <w:rPr>
            <w:rFonts w:ascii="Times New Roman" w:hAnsi="Times New Roman" w:cs="Times New Roman"/>
            <w:szCs w:val="26"/>
            <w:lang w:val="en-US"/>
          </w:rPr>
          <w:t>b</w:t>
        </w:r>
      </w:ins>
      <w:ins w:id="958" w:author="Nguyễn Đình Kha" w:date="2024-07-01T14:35:00Z" w16du:dateUtc="2024-07-01T07:35:00Z">
        <w:r w:rsidRPr="00B14348">
          <w:rPr>
            <w:rFonts w:ascii="Times New Roman" w:hAnsi="Times New Roman" w:cs="Times New Roman"/>
            <w:szCs w:val="26"/>
            <w:lang w:val="en-US"/>
            <w:rPrChange w:id="959" w:author="Nguyễn Đình Kha" w:date="2024-07-02T11:11:00Z" w16du:dateUtc="2024-07-02T04:11:00Z">
              <w:rPr/>
            </w:rPrChange>
          </w:rPr>
          <w:t xml:space="preserve">án-Markov (SMDP) để tối ưu hóa các chiến lược tương tác </w:t>
        </w:r>
      </w:ins>
      <w:ins w:id="960" w:author="Nguyễn Đình Kha" w:date="2024-07-02T21:08:00Z" w16du:dateUtc="2024-07-02T14:08:00Z">
        <w:r w:rsidR="0038111F">
          <w:rPr>
            <w:rFonts w:ascii="Times New Roman" w:hAnsi="Times New Roman" w:cs="Times New Roman"/>
            <w:szCs w:val="26"/>
            <w:lang w:val="en-US"/>
          </w:rPr>
          <w:t>honeypot</w:t>
        </w:r>
      </w:ins>
      <w:ins w:id="961" w:author="Nguyễn Đình Kha" w:date="2024-07-01T14:35:00Z" w16du:dateUtc="2024-07-01T07:35:00Z">
        <w:r w:rsidRPr="00B14348">
          <w:rPr>
            <w:rFonts w:ascii="Times New Roman" w:hAnsi="Times New Roman" w:cs="Times New Roman"/>
            <w:szCs w:val="26"/>
            <w:lang w:val="en-US"/>
            <w:rPrChange w:id="962" w:author="Nguyễn Đình Kha" w:date="2024-07-02T11:11:00Z" w16du:dateUtc="2024-07-02T04:11:00Z">
              <w:rPr/>
            </w:rPrChange>
          </w:rPr>
          <w:t xml:space="preserve">. Nghiên cứu này nhấn mạnh lợi ích của việc sử dụng học tăng cường để đưa ra các quyết định thích ứng dựa trên hành vi của kẻ tấn công. Phương pháp này cho phép </w:t>
        </w:r>
      </w:ins>
      <w:ins w:id="963" w:author="Nguyễn Đình Kha" w:date="2024-07-02T21:08:00Z" w16du:dateUtc="2024-07-02T14:08:00Z">
        <w:r w:rsidR="0038111F">
          <w:rPr>
            <w:rFonts w:ascii="Times New Roman" w:hAnsi="Times New Roman" w:cs="Times New Roman"/>
            <w:szCs w:val="26"/>
            <w:lang w:val="en-US"/>
          </w:rPr>
          <w:t xml:space="preserve">honeypot </w:t>
        </w:r>
      </w:ins>
      <w:ins w:id="964" w:author="Nguyễn Đình Kha" w:date="2024-07-01T14:35:00Z" w16du:dateUtc="2024-07-01T07:35:00Z">
        <w:r w:rsidRPr="00B14348">
          <w:rPr>
            <w:rFonts w:ascii="Times New Roman" w:hAnsi="Times New Roman" w:cs="Times New Roman"/>
            <w:szCs w:val="26"/>
            <w:lang w:val="en-US"/>
            <w:rPrChange w:id="965" w:author="Nguyễn Đình Kha" w:date="2024-07-02T11:11:00Z" w16du:dateUtc="2024-07-02T04:11:00Z">
              <w:rPr/>
            </w:rPrChange>
          </w:rPr>
          <w:t>điều chỉnh chiến lược tương tác một cách động, từ đó tăng cường hiệu quả trong việc nắm bắt dữ liệu tấn công chi tiết và cải thiện tư thế phòng thủ tổng thể</w:t>
        </w:r>
      </w:ins>
      <w:r w:rsidR="000F382D">
        <w:rPr>
          <w:rFonts w:ascii="Times New Roman" w:hAnsi="Times New Roman" w:cs="Times New Roman"/>
          <w:szCs w:val="26"/>
          <w:lang w:val="en-US"/>
        </w:rPr>
        <w:t>.</w:t>
      </w:r>
    </w:p>
    <w:p w14:paraId="7F2E6548" w14:textId="1D742AC2" w:rsidR="009105EF" w:rsidRPr="00B14348" w:rsidRDefault="0028570F">
      <w:pPr>
        <w:ind w:firstLine="227"/>
        <w:jc w:val="both"/>
        <w:rPr>
          <w:ins w:id="966" w:author="Nguyễn Đình Kha" w:date="2024-07-01T14:04:00Z" w16du:dateUtc="2024-07-01T07:04:00Z"/>
          <w:rFonts w:ascii="Times New Roman" w:hAnsi="Times New Roman" w:cs="Times New Roman"/>
          <w:szCs w:val="26"/>
          <w:lang w:val="en-US"/>
          <w:rPrChange w:id="967" w:author="Nguyễn Đình Kha" w:date="2024-07-02T11:11:00Z" w16du:dateUtc="2024-07-02T04:11:00Z">
            <w:rPr>
              <w:ins w:id="968" w:author="Nguyễn Đình Kha" w:date="2024-07-01T14:04:00Z" w16du:dateUtc="2024-07-01T07:04:00Z"/>
              <w:lang w:val="en-US"/>
            </w:rPr>
          </w:rPrChange>
        </w:rPr>
        <w:pPrChange w:id="969" w:author="Nguyễn Đình Kha" w:date="2024-07-01T14:45:00Z" w16du:dateUtc="2024-07-01T07:45:00Z">
          <w:pPr/>
        </w:pPrChange>
      </w:pPr>
      <w:ins w:id="970" w:author="Nguyễn Đình Kha" w:date="2024-07-01T14:45:00Z" w16du:dateUtc="2024-07-01T07:45:00Z">
        <w:r w:rsidRPr="00B14348">
          <w:rPr>
            <w:rFonts w:ascii="Times New Roman" w:hAnsi="Times New Roman" w:cs="Times New Roman"/>
            <w:szCs w:val="26"/>
            <w:lang w:val="en-US"/>
            <w:rPrChange w:id="971" w:author="Nguyễn Đình Kha" w:date="2024-07-02T11:11:00Z" w16du:dateUtc="2024-07-02T04:11:00Z">
              <w:rPr/>
            </w:rPrChange>
          </w:rPr>
          <w:t xml:space="preserve">Một nghiên cứu quan trọng khác, "Sử dụng Học Tăng cường để </w:t>
        </w:r>
      </w:ins>
      <w:ins w:id="972" w:author="Nguyễn Đình Kha" w:date="2024-07-02T21:06:00Z" w16du:dateUtc="2024-07-02T14:06:00Z">
        <w:r w:rsidR="0038111F">
          <w:rPr>
            <w:rFonts w:ascii="Times New Roman" w:hAnsi="Times New Roman" w:cs="Times New Roman"/>
            <w:szCs w:val="26"/>
            <w:lang w:val="en-US"/>
          </w:rPr>
          <w:t>c</w:t>
        </w:r>
      </w:ins>
      <w:ins w:id="973" w:author="Nguyễn Đình Kha" w:date="2024-07-01T14:45:00Z" w16du:dateUtc="2024-07-01T07:45:00Z">
        <w:r w:rsidRPr="00B14348">
          <w:rPr>
            <w:rFonts w:ascii="Times New Roman" w:hAnsi="Times New Roman" w:cs="Times New Roman"/>
            <w:szCs w:val="26"/>
            <w:lang w:val="en-US"/>
            <w:rPrChange w:id="974" w:author="Nguyễn Đình Kha" w:date="2024-07-02T11:11:00Z" w16du:dateUtc="2024-07-02T04:11:00Z">
              <w:rPr/>
            </w:rPrChange>
          </w:rPr>
          <w:t xml:space="preserve">he giấu </w:t>
        </w:r>
      </w:ins>
      <w:ins w:id="975" w:author="Nguyễn Đình Kha" w:date="2024-07-02T21:07:00Z" w16du:dateUtc="2024-07-02T14:07:00Z">
        <w:r w:rsidR="0038111F">
          <w:rPr>
            <w:rFonts w:ascii="Times New Roman" w:hAnsi="Times New Roman" w:cs="Times New Roman"/>
            <w:szCs w:val="26"/>
            <w:lang w:val="en-US"/>
          </w:rPr>
          <w:t>c</w:t>
        </w:r>
      </w:ins>
      <w:ins w:id="976" w:author="Nguyễn Đình Kha" w:date="2024-07-01T14:45:00Z" w16du:dateUtc="2024-07-01T07:45:00Z">
        <w:r w:rsidRPr="00B14348">
          <w:rPr>
            <w:rFonts w:ascii="Times New Roman" w:hAnsi="Times New Roman" w:cs="Times New Roman"/>
            <w:szCs w:val="26"/>
            <w:lang w:val="en-US"/>
            <w:rPrChange w:id="977" w:author="Nguyễn Đình Kha" w:date="2024-07-02T11:11:00Z" w16du:dateUtc="2024-07-02T04:11:00Z">
              <w:rPr/>
            </w:rPrChange>
          </w:rPr>
          <w:t xml:space="preserve">hức năng </w:t>
        </w:r>
      </w:ins>
      <m:oMath>
        <m:sSup>
          <m:sSupPr>
            <m:ctrlPr>
              <w:rPr>
                <w:rFonts w:ascii="Cambria Math" w:hAnsi="Cambria Math" w:cs="Times New Roman"/>
                <w:i/>
                <w:szCs w:val="26"/>
                <w:lang w:val="en-US"/>
              </w:rPr>
            </m:ctrlPr>
          </m:sSupPr>
          <m:e>
            <m:r>
              <w:ins w:id="978" w:author="Nguyễn Đình Kha" w:date="2024-07-02T21:08:00Z" w16du:dateUtc="2024-07-02T14:08:00Z">
                <m:rPr>
                  <m:sty m:val="p"/>
                </m:rPr>
                <w:rPr>
                  <w:rFonts w:ascii="Cambria Math" w:hAnsi="Cambria Math" w:cs="Times New Roman"/>
                  <w:szCs w:val="26"/>
                  <w:lang w:val="en-US"/>
                </w:rPr>
                <m:t>honeypot</m:t>
              </w:ins>
            </m:r>
            <m:r>
              <w:ins w:id="979" w:author="Nguyễn Đình Kha" w:date="2024-07-01T14:45:00Z" w16du:dateUtc="2024-07-01T07:45:00Z">
                <m:rPr>
                  <m:sty m:val="p"/>
                </m:rPr>
                <w:rPr>
                  <w:rFonts w:ascii="Cambria Math" w:hAnsi="Cambria Math" w:cs="Times New Roman"/>
                  <w:szCs w:val="26"/>
                  <w:lang w:val="en-US"/>
                </w:rPr>
                <m:t>"</m:t>
              </w:ins>
            </m:r>
          </m:e>
          <m:sup>
            <m:r>
              <w:rPr>
                <w:rFonts w:ascii="Cambria Math" w:hAnsi="Cambria Math" w:cs="Times New Roman"/>
                <w:i/>
                <w:szCs w:val="26"/>
                <w:lang w:val="en-US"/>
              </w:rPr>
              <w:fldChar w:fldCharType="begin"/>
            </m:r>
            <m:r>
              <w:rPr>
                <w:rFonts w:ascii="Cambria Math" w:hAnsi="Cambria Math" w:cs="Times New Roman"/>
                <w:szCs w:val="26"/>
                <w:lang w:val="en-US"/>
              </w:rPr>
              <m:t>HYPERLINK  \l "Ref3"</m:t>
            </m:r>
            <m:r>
              <w:rPr>
                <w:rFonts w:ascii="Cambria Math" w:hAnsi="Cambria Math" w:cs="Times New Roman"/>
                <w:i/>
                <w:szCs w:val="26"/>
                <w:lang w:val="en-US"/>
              </w:rPr>
            </m:r>
            <m:r>
              <w:rPr>
                <w:rFonts w:ascii="Cambria Math" w:hAnsi="Cambria Math" w:cs="Times New Roman"/>
                <w:i/>
                <w:szCs w:val="26"/>
                <w:lang w:val="en-US"/>
              </w:rPr>
              <w:fldChar w:fldCharType="separate"/>
            </m:r>
            <m:r>
              <w:rPr>
                <w:rStyle w:val="Hyperlink"/>
                <w:rFonts w:ascii="Cambria Math" w:hAnsi="Cambria Math" w:cs="Times New Roman"/>
                <w:color w:val="auto"/>
                <w:szCs w:val="26"/>
                <w:lang w:val="en-US"/>
              </w:rPr>
              <m:t>[3]</m:t>
            </m:r>
            <m:r>
              <w:rPr>
                <w:rFonts w:ascii="Cambria Math" w:hAnsi="Cambria Math" w:cs="Times New Roman"/>
                <w:i/>
                <w:szCs w:val="26"/>
                <w:lang w:val="en-US"/>
              </w:rPr>
              <w:fldChar w:fldCharType="end"/>
            </m:r>
          </m:sup>
        </m:sSup>
      </m:oMath>
      <w:ins w:id="980" w:author="Nguyễn Đình Kha" w:date="2024-07-01T14:45:00Z" w16du:dateUtc="2024-07-01T07:45:00Z">
        <w:r w:rsidRPr="00B14348">
          <w:rPr>
            <w:rFonts w:ascii="Times New Roman" w:hAnsi="Times New Roman" w:cs="Times New Roman"/>
            <w:szCs w:val="26"/>
            <w:lang w:val="en-US"/>
            <w:rPrChange w:id="981" w:author="Nguyễn Đình Kha" w:date="2024-07-02T11:11:00Z" w16du:dateUtc="2024-07-02T04:11:00Z">
              <w:rPr/>
            </w:rPrChange>
          </w:rPr>
          <w:t xml:space="preserve">, mô tả cách học tăng cường có thể được áp dụng cho </w:t>
        </w:r>
      </w:ins>
      <w:ins w:id="982" w:author="Nguyễn Đình Kha" w:date="2024-07-02T21:08:00Z" w16du:dateUtc="2024-07-02T14:08:00Z">
        <w:r w:rsidR="0038111F">
          <w:rPr>
            <w:rFonts w:ascii="Times New Roman" w:hAnsi="Times New Roman" w:cs="Times New Roman"/>
            <w:szCs w:val="26"/>
            <w:lang w:val="en-US"/>
          </w:rPr>
          <w:t>honeypot</w:t>
        </w:r>
      </w:ins>
      <w:ins w:id="983" w:author="Nguyễn Đình Kha" w:date="2024-07-01T14:45:00Z" w16du:dateUtc="2024-07-01T07:45:00Z">
        <w:r w:rsidRPr="00B14348">
          <w:rPr>
            <w:rFonts w:ascii="Times New Roman" w:hAnsi="Times New Roman" w:cs="Times New Roman"/>
            <w:szCs w:val="26"/>
            <w:lang w:val="en-US"/>
            <w:rPrChange w:id="984" w:author="Nguyễn Đình Kha" w:date="2024-07-02T11:11:00Z" w16du:dateUtc="2024-07-02T04:11:00Z">
              <w:rPr/>
            </w:rPrChange>
          </w:rPr>
          <w:t xml:space="preserve"> để làm cho chúng trở nên thích ứng và hiệu quả hơn trong việc tương tác với kẻ tấn công. Bài báo này thảo luận về việc triển khai </w:t>
        </w:r>
      </w:ins>
      <w:ins w:id="985" w:author="Nguyễn Đình Kha" w:date="2024-07-02T21:07:00Z" w16du:dateUtc="2024-07-02T14:07:00Z">
        <w:r w:rsidR="0038111F">
          <w:rPr>
            <w:rFonts w:ascii="Times New Roman" w:hAnsi="Times New Roman" w:cs="Times New Roman"/>
            <w:szCs w:val="26"/>
            <w:lang w:val="en-US"/>
          </w:rPr>
          <w:t>q</w:t>
        </w:r>
      </w:ins>
      <w:ins w:id="986" w:author="Nguyễn Đình Kha" w:date="2024-07-01T14:45:00Z" w16du:dateUtc="2024-07-01T07:45:00Z">
        <w:r w:rsidRPr="00B14348">
          <w:rPr>
            <w:rFonts w:ascii="Times New Roman" w:hAnsi="Times New Roman" w:cs="Times New Roman"/>
            <w:szCs w:val="26"/>
            <w:lang w:val="en-US"/>
            <w:rPrChange w:id="987" w:author="Nguyễn Đình Kha" w:date="2024-07-02T11:11:00Z" w16du:dateUtc="2024-07-02T04:11:00Z">
              <w:rPr/>
            </w:rPrChange>
          </w:rPr>
          <w:t xml:space="preserve">uy trình </w:t>
        </w:r>
      </w:ins>
      <w:ins w:id="988" w:author="Nguyễn Đình Kha" w:date="2024-07-02T21:07:00Z" w16du:dateUtc="2024-07-02T14:07:00Z">
        <w:r w:rsidR="0038111F">
          <w:rPr>
            <w:rFonts w:ascii="Times New Roman" w:hAnsi="Times New Roman" w:cs="Times New Roman"/>
            <w:szCs w:val="26"/>
            <w:lang w:val="en-US"/>
          </w:rPr>
          <w:t>q</w:t>
        </w:r>
      </w:ins>
      <w:ins w:id="989" w:author="Nguyễn Đình Kha" w:date="2024-07-01T14:45:00Z" w16du:dateUtc="2024-07-01T07:45:00Z">
        <w:r w:rsidRPr="00B14348">
          <w:rPr>
            <w:rFonts w:ascii="Times New Roman" w:hAnsi="Times New Roman" w:cs="Times New Roman"/>
            <w:szCs w:val="26"/>
            <w:lang w:val="en-US"/>
            <w:rPrChange w:id="990" w:author="Nguyễn Đình Kha" w:date="2024-07-02T11:11:00Z" w16du:dateUtc="2024-07-02T04:11:00Z">
              <w:rPr/>
            </w:rPrChange>
          </w:rPr>
          <w:t xml:space="preserve">uyết định Markov (MDP) và việc sử dụng học tăng cường để kéo dài tương tác của kẻ tấn công và thu thập dữ liệu tấn </w:t>
        </w:r>
        <w:r w:rsidRPr="00B14348">
          <w:rPr>
            <w:rFonts w:ascii="Times New Roman" w:hAnsi="Times New Roman" w:cs="Times New Roman"/>
            <w:szCs w:val="26"/>
            <w:lang w:val="en-US"/>
            <w:rPrChange w:id="991" w:author="Nguyễn Đình Kha" w:date="2024-07-02T11:11:00Z" w16du:dateUtc="2024-07-02T04:11:00Z">
              <w:rPr/>
            </w:rPrChange>
          </w:rPr>
          <w:lastRenderedPageBreak/>
          <w:t xml:space="preserve">công toàn diện hơn. Bằng cách che giấu chức năng của </w:t>
        </w:r>
      </w:ins>
      <w:ins w:id="992" w:author="Nguyễn Đình Kha" w:date="2024-07-02T21:08:00Z" w16du:dateUtc="2024-07-02T14:08:00Z">
        <w:r w:rsidR="0038111F">
          <w:rPr>
            <w:rFonts w:ascii="Times New Roman" w:hAnsi="Times New Roman" w:cs="Times New Roman"/>
            <w:szCs w:val="26"/>
            <w:lang w:val="en-US"/>
          </w:rPr>
          <w:t>honeypot</w:t>
        </w:r>
      </w:ins>
      <w:ins w:id="993" w:author="Nguyễn Đình Kha" w:date="2024-07-01T14:45:00Z" w16du:dateUtc="2024-07-01T07:45:00Z">
        <w:r w:rsidRPr="00B14348">
          <w:rPr>
            <w:rFonts w:ascii="Times New Roman" w:hAnsi="Times New Roman" w:cs="Times New Roman"/>
            <w:szCs w:val="26"/>
            <w:lang w:val="en-US"/>
            <w:rPrChange w:id="994" w:author="Nguyễn Đình Kha" w:date="2024-07-02T11:11:00Z" w16du:dateUtc="2024-07-02T04:11:00Z">
              <w:rPr/>
            </w:rPrChange>
          </w:rPr>
          <w:t xml:space="preserve"> và làm cho nó xuất hiện như một mục tiêu hợp pháp, các nhà nghiên cứu có thể thu thập những hiểu biết quý giá về phương pháp và chiến thuật của kẻ tấn công, từ đó cải thiện thiết kế và triển khai các </w:t>
        </w:r>
      </w:ins>
      <w:ins w:id="995" w:author="Nguyễn Đình Kha" w:date="2024-07-02T21:08:00Z" w16du:dateUtc="2024-07-02T14:08:00Z">
        <w:r w:rsidR="0038111F">
          <w:rPr>
            <w:rFonts w:ascii="Times New Roman" w:hAnsi="Times New Roman" w:cs="Times New Roman"/>
            <w:szCs w:val="26"/>
            <w:lang w:val="en-US"/>
          </w:rPr>
          <w:t xml:space="preserve">honeypot </w:t>
        </w:r>
      </w:ins>
      <w:ins w:id="996" w:author="Nguyễn Đình Kha" w:date="2024-07-01T14:45:00Z" w16du:dateUtc="2024-07-01T07:45:00Z">
        <w:r w:rsidRPr="00B14348">
          <w:rPr>
            <w:rFonts w:ascii="Times New Roman" w:hAnsi="Times New Roman" w:cs="Times New Roman"/>
            <w:szCs w:val="26"/>
            <w:lang w:val="en-US"/>
            <w:rPrChange w:id="997" w:author="Nguyễn Đình Kha" w:date="2024-07-02T11:11:00Z" w16du:dateUtc="2024-07-02T04:11:00Z">
              <w:rPr/>
            </w:rPrChange>
          </w:rPr>
          <w:t>trong tương lai</w:t>
        </w:r>
      </w:ins>
      <w:r w:rsidR="000F382D">
        <w:rPr>
          <w:rFonts w:ascii="Times New Roman" w:hAnsi="Times New Roman" w:cs="Times New Roman"/>
          <w:szCs w:val="26"/>
          <w:lang w:val="en-US"/>
        </w:rPr>
        <w:t>.</w:t>
      </w:r>
    </w:p>
    <w:p w14:paraId="50A7CF6A" w14:textId="77777777" w:rsidR="005439A1" w:rsidRPr="00B14348" w:rsidRDefault="005439A1" w:rsidP="009105EF">
      <w:pPr>
        <w:rPr>
          <w:ins w:id="998" w:author="Nguyễn Đình Kha" w:date="2024-07-01T14:04:00Z" w16du:dateUtc="2024-07-01T07:04:00Z"/>
          <w:rFonts w:ascii="Times New Roman" w:hAnsi="Times New Roman" w:cs="Times New Roman"/>
          <w:szCs w:val="26"/>
          <w:lang w:val="en-US"/>
          <w:rPrChange w:id="999" w:author="Nguyễn Đình Kha" w:date="2024-07-02T11:11:00Z" w16du:dateUtc="2024-07-02T04:11:00Z">
            <w:rPr>
              <w:ins w:id="1000" w:author="Nguyễn Đình Kha" w:date="2024-07-01T14:04:00Z" w16du:dateUtc="2024-07-01T07:04:00Z"/>
              <w:lang w:val="en-US"/>
            </w:rPr>
          </w:rPrChange>
        </w:rPr>
      </w:pPr>
    </w:p>
    <w:p w14:paraId="4EEEE4CE" w14:textId="77777777" w:rsidR="005439A1" w:rsidRPr="00B14348" w:rsidRDefault="005439A1" w:rsidP="009105EF">
      <w:pPr>
        <w:rPr>
          <w:ins w:id="1001" w:author="Nguyễn Đình Kha" w:date="2024-07-01T14:04:00Z" w16du:dateUtc="2024-07-01T07:04:00Z"/>
          <w:rFonts w:ascii="Times New Roman" w:hAnsi="Times New Roman" w:cs="Times New Roman"/>
          <w:szCs w:val="26"/>
          <w:lang w:val="en-US"/>
          <w:rPrChange w:id="1002" w:author="Nguyễn Đình Kha" w:date="2024-07-02T11:11:00Z" w16du:dateUtc="2024-07-02T04:11:00Z">
            <w:rPr>
              <w:ins w:id="1003" w:author="Nguyễn Đình Kha" w:date="2024-07-01T14:04:00Z" w16du:dateUtc="2024-07-01T07:04:00Z"/>
              <w:lang w:val="en-US"/>
            </w:rPr>
          </w:rPrChange>
        </w:rPr>
      </w:pPr>
    </w:p>
    <w:p w14:paraId="642E8D69" w14:textId="77777777" w:rsidR="005439A1" w:rsidRPr="00B14348" w:rsidRDefault="005439A1" w:rsidP="009105EF">
      <w:pPr>
        <w:rPr>
          <w:ins w:id="1004" w:author="Nguyễn Đình Kha" w:date="2024-07-01T14:04:00Z" w16du:dateUtc="2024-07-01T07:04:00Z"/>
          <w:rFonts w:ascii="Times New Roman" w:hAnsi="Times New Roman" w:cs="Times New Roman"/>
          <w:szCs w:val="26"/>
          <w:lang w:val="en-US"/>
          <w:rPrChange w:id="1005" w:author="Nguyễn Đình Kha" w:date="2024-07-02T11:11:00Z" w16du:dateUtc="2024-07-02T04:11:00Z">
            <w:rPr>
              <w:ins w:id="1006" w:author="Nguyễn Đình Kha" w:date="2024-07-01T14:04:00Z" w16du:dateUtc="2024-07-01T07:04:00Z"/>
              <w:lang w:val="en-US"/>
            </w:rPr>
          </w:rPrChange>
        </w:rPr>
      </w:pPr>
    </w:p>
    <w:p w14:paraId="255C0CF9" w14:textId="77777777" w:rsidR="005439A1" w:rsidRPr="00B14348" w:rsidRDefault="005439A1" w:rsidP="009105EF">
      <w:pPr>
        <w:rPr>
          <w:ins w:id="1007" w:author="Nguyễn Đình Kha" w:date="2024-07-01T14:47:00Z" w16du:dateUtc="2024-07-01T07:47:00Z"/>
          <w:rFonts w:ascii="Times New Roman" w:hAnsi="Times New Roman" w:cs="Times New Roman"/>
          <w:szCs w:val="26"/>
          <w:lang w:val="en-US"/>
        </w:rPr>
      </w:pPr>
    </w:p>
    <w:p w14:paraId="38C67852" w14:textId="77777777" w:rsidR="0028570F" w:rsidRPr="00B14348" w:rsidRDefault="0028570F" w:rsidP="009105EF">
      <w:pPr>
        <w:rPr>
          <w:ins w:id="1008" w:author="Nguyễn Đình Kha" w:date="2024-07-01T14:47:00Z" w16du:dateUtc="2024-07-01T07:47:00Z"/>
          <w:rFonts w:ascii="Times New Roman" w:hAnsi="Times New Roman" w:cs="Times New Roman"/>
          <w:szCs w:val="26"/>
          <w:lang w:val="en-US"/>
        </w:rPr>
      </w:pPr>
    </w:p>
    <w:p w14:paraId="00EFE7ED" w14:textId="77777777" w:rsidR="0028570F" w:rsidRPr="00B14348" w:rsidRDefault="0028570F" w:rsidP="009105EF">
      <w:pPr>
        <w:rPr>
          <w:ins w:id="1009" w:author="Nguyễn Đình Kha" w:date="2024-07-01T14:47:00Z" w16du:dateUtc="2024-07-01T07:47:00Z"/>
          <w:rFonts w:ascii="Times New Roman" w:hAnsi="Times New Roman" w:cs="Times New Roman"/>
          <w:szCs w:val="26"/>
          <w:lang w:val="en-US"/>
        </w:rPr>
      </w:pPr>
    </w:p>
    <w:p w14:paraId="3784A1A7" w14:textId="77777777" w:rsidR="0028570F" w:rsidRPr="00B14348" w:rsidRDefault="0028570F" w:rsidP="009105EF">
      <w:pPr>
        <w:rPr>
          <w:ins w:id="1010" w:author="Nguyễn Đình Kha" w:date="2024-07-01T14:47:00Z" w16du:dateUtc="2024-07-01T07:47:00Z"/>
          <w:rFonts w:ascii="Times New Roman" w:hAnsi="Times New Roman" w:cs="Times New Roman"/>
          <w:szCs w:val="26"/>
          <w:lang w:val="en-US"/>
        </w:rPr>
      </w:pPr>
    </w:p>
    <w:p w14:paraId="42F13512" w14:textId="77777777" w:rsidR="004A0B26" w:rsidRPr="00B14348" w:rsidRDefault="004A0B26" w:rsidP="009105EF">
      <w:pPr>
        <w:rPr>
          <w:ins w:id="1011" w:author="Nguyễn Đình Kha" w:date="2024-07-02T10:41:00Z" w16du:dateUtc="2024-07-02T03:41:00Z"/>
          <w:rFonts w:ascii="Times New Roman" w:hAnsi="Times New Roman" w:cs="Times New Roman"/>
          <w:szCs w:val="26"/>
          <w:lang w:val="en-US"/>
        </w:rPr>
      </w:pPr>
    </w:p>
    <w:p w14:paraId="2DF61403" w14:textId="77777777" w:rsidR="004A0B26" w:rsidRPr="00B14348" w:rsidRDefault="004A0B26" w:rsidP="009105EF">
      <w:pPr>
        <w:rPr>
          <w:ins w:id="1012" w:author="Nguyễn Đình Kha" w:date="2024-07-01T14:04:00Z" w16du:dateUtc="2024-07-01T07:04:00Z"/>
          <w:rFonts w:ascii="Times New Roman" w:hAnsi="Times New Roman" w:cs="Times New Roman"/>
          <w:szCs w:val="26"/>
          <w:lang w:val="en-US"/>
          <w:rPrChange w:id="1013" w:author="Nguyễn Đình Kha" w:date="2024-07-02T11:11:00Z" w16du:dateUtc="2024-07-02T04:11:00Z">
            <w:rPr>
              <w:ins w:id="1014" w:author="Nguyễn Đình Kha" w:date="2024-07-01T14:04:00Z" w16du:dateUtc="2024-07-01T07:04:00Z"/>
              <w:lang w:val="en-US"/>
            </w:rPr>
          </w:rPrChange>
        </w:rPr>
      </w:pPr>
    </w:p>
    <w:p w14:paraId="7B2D9783" w14:textId="77777777" w:rsidR="005439A1" w:rsidRPr="00733D85" w:rsidRDefault="005439A1">
      <w:pPr>
        <w:pStyle w:val="Heading1"/>
        <w:numPr>
          <w:ilvl w:val="0"/>
          <w:numId w:val="72"/>
        </w:numPr>
        <w:jc w:val="center"/>
        <w:rPr>
          <w:ins w:id="1015" w:author="Nguyễn Đình Kha" w:date="2024-07-01T14:05:00Z" w16du:dateUtc="2024-07-01T07:05:00Z"/>
          <w:szCs w:val="28"/>
        </w:rPr>
        <w:pPrChange w:id="1016" w:author="Nguyễn Đình Kha" w:date="2024-07-01T14:06:00Z" w16du:dateUtc="2024-07-01T07:06:00Z">
          <w:pPr>
            <w:pStyle w:val="Heading1"/>
            <w:numPr>
              <w:numId w:val="44"/>
            </w:numPr>
            <w:ind w:left="360" w:hanging="360"/>
            <w:jc w:val="center"/>
          </w:pPr>
        </w:pPrChange>
      </w:pPr>
      <w:bookmarkStart w:id="1017" w:name="_Toc170710012"/>
      <w:bookmarkStart w:id="1018" w:name="_Toc171974881"/>
      <w:ins w:id="1019" w:author="Nguyễn Đình Kha" w:date="2024-07-01T14:05:00Z" w16du:dateUtc="2024-07-01T07:05:00Z">
        <w:r w:rsidRPr="00733D85">
          <w:rPr>
            <w:szCs w:val="28"/>
          </w:rPr>
          <w:lastRenderedPageBreak/>
          <w:t>HỆ THỐNG ĐÈ XUẤT</w:t>
        </w:r>
        <w:bookmarkEnd w:id="1017"/>
        <w:bookmarkEnd w:id="1018"/>
      </w:ins>
    </w:p>
    <w:p w14:paraId="1F1A7E25" w14:textId="77777777" w:rsidR="005439A1" w:rsidRPr="00733D85" w:rsidRDefault="005439A1">
      <w:pPr>
        <w:pStyle w:val="Heading2"/>
        <w:numPr>
          <w:ilvl w:val="1"/>
          <w:numId w:val="72"/>
        </w:numPr>
        <w:ind w:left="567" w:hanging="567"/>
        <w:rPr>
          <w:ins w:id="1020" w:author="Nguyễn Đình Kha" w:date="2024-07-01T14:05:00Z" w16du:dateUtc="2024-07-01T07:05:00Z"/>
          <w:rFonts w:ascii="Times New Roman" w:eastAsia="Times New Roman" w:hAnsi="Times New Roman" w:cs="Times New Roman"/>
          <w:lang w:val="en-US"/>
          <w:rPrChange w:id="1021" w:author="Nguyễn Đình Kha" w:date="2024-07-02T21:21:00Z" w16du:dateUtc="2024-07-02T14:21:00Z">
            <w:rPr>
              <w:ins w:id="1022" w:author="Nguyễn Đình Kha" w:date="2024-07-01T14:05:00Z" w16du:dateUtc="2024-07-01T07:05:00Z"/>
              <w:rFonts w:ascii="Times New Roman" w:hAnsi="Times New Roman" w:cs="Times New Roman"/>
              <w:lang w:val="en-US"/>
            </w:rPr>
          </w:rPrChange>
        </w:rPr>
        <w:pPrChange w:id="1023" w:author="Nguyễn Đình Kha" w:date="2024-07-01T14:06:00Z" w16du:dateUtc="2024-07-01T07:06:00Z">
          <w:pPr>
            <w:pStyle w:val="Heading2"/>
            <w:numPr>
              <w:numId w:val="44"/>
            </w:numPr>
            <w:ind w:left="567" w:hanging="567"/>
          </w:pPr>
        </w:pPrChange>
      </w:pPr>
      <w:bookmarkStart w:id="1024" w:name="_Toc170710013"/>
      <w:bookmarkStart w:id="1025" w:name="_Toc171974882"/>
      <w:ins w:id="1026" w:author="Nguyễn Đình Kha" w:date="2024-07-01T14:05:00Z" w16du:dateUtc="2024-07-01T07:05:00Z">
        <w:r w:rsidRPr="00733D85">
          <w:rPr>
            <w:rFonts w:ascii="Times New Roman" w:eastAsia="Times New Roman" w:hAnsi="Times New Roman" w:cs="Times New Roman"/>
            <w:lang w:val="en-US"/>
          </w:rPr>
          <w:t>Thiết lập và triển khai hệ thống</w:t>
        </w:r>
        <w:bookmarkEnd w:id="1024"/>
        <w:bookmarkEnd w:id="1025"/>
      </w:ins>
    </w:p>
    <w:p w14:paraId="566612B4" w14:textId="77777777" w:rsidR="005439A1" w:rsidRPr="00733D85" w:rsidRDefault="005439A1">
      <w:pPr>
        <w:pStyle w:val="Heading3"/>
        <w:numPr>
          <w:ilvl w:val="2"/>
          <w:numId w:val="72"/>
        </w:numPr>
        <w:rPr>
          <w:ins w:id="1027" w:author="Nguyễn Đình Kha" w:date="2024-07-01T14:05:00Z" w16du:dateUtc="2024-07-01T07:05:00Z"/>
          <w:rFonts w:ascii="Times New Roman" w:eastAsia="Times New Roman" w:hAnsi="Times New Roman" w:cs="Times New Roman"/>
          <w:szCs w:val="26"/>
          <w:lang w:val="en-US"/>
          <w:rPrChange w:id="1028" w:author="Nguyễn Đình Kha" w:date="2024-07-02T21:21:00Z" w16du:dateUtc="2024-07-02T14:21:00Z">
            <w:rPr>
              <w:ins w:id="1029" w:author="Nguyễn Đình Kha" w:date="2024-07-01T14:05:00Z" w16du:dateUtc="2024-07-01T07:05:00Z"/>
              <w:rFonts w:ascii="Times New Roman" w:hAnsi="Times New Roman" w:cs="Times New Roman"/>
              <w:lang w:val="en-US"/>
            </w:rPr>
          </w:rPrChange>
        </w:rPr>
        <w:pPrChange w:id="1030" w:author="Nguyễn Đình Kha" w:date="2024-07-01T14:06:00Z" w16du:dateUtc="2024-07-01T07:06:00Z">
          <w:pPr>
            <w:pStyle w:val="Heading3"/>
            <w:numPr>
              <w:numId w:val="44"/>
            </w:numPr>
            <w:ind w:left="360" w:hanging="360"/>
          </w:pPr>
        </w:pPrChange>
      </w:pPr>
      <w:bookmarkStart w:id="1031" w:name="_Toc170677047"/>
      <w:bookmarkStart w:id="1032" w:name="_Toc170710014"/>
      <w:bookmarkStart w:id="1033" w:name="_Toc170677048"/>
      <w:bookmarkStart w:id="1034" w:name="_Toc170710015"/>
      <w:bookmarkStart w:id="1035" w:name="_Toc170710016"/>
      <w:bookmarkStart w:id="1036" w:name="_Toc171974883"/>
      <w:bookmarkEnd w:id="1031"/>
      <w:bookmarkEnd w:id="1032"/>
      <w:bookmarkEnd w:id="1033"/>
      <w:bookmarkEnd w:id="1034"/>
      <w:ins w:id="1037" w:author="Nguyễn Đình Kha" w:date="2024-07-01T14:05:00Z" w16du:dateUtc="2024-07-01T07:05:00Z">
        <w:r w:rsidRPr="00733D85">
          <w:rPr>
            <w:rFonts w:ascii="Times New Roman" w:eastAsia="Times New Roman" w:hAnsi="Times New Roman" w:cs="Times New Roman"/>
            <w:szCs w:val="26"/>
            <w:lang w:val="en-US"/>
          </w:rPr>
          <w:t>Kiến trúc tổng thể</w:t>
        </w:r>
        <w:bookmarkEnd w:id="1035"/>
        <w:bookmarkEnd w:id="1036"/>
        <w:r w:rsidRPr="00733D85">
          <w:rPr>
            <w:rFonts w:ascii="Times New Roman" w:eastAsia="Times New Roman" w:hAnsi="Times New Roman" w:cs="Times New Roman"/>
            <w:szCs w:val="26"/>
            <w:lang w:val="en-US"/>
            <w:rPrChange w:id="1038" w:author="Nguyễn Đình Kha" w:date="2024-07-02T21:21:00Z" w16du:dateUtc="2024-07-02T14:21:00Z">
              <w:rPr>
                <w:rFonts w:ascii="Times New Roman" w:hAnsi="Times New Roman" w:cs="Times New Roman"/>
                <w:lang w:val="en-US"/>
              </w:rPr>
            </w:rPrChange>
          </w:rPr>
          <w:t xml:space="preserve"> </w:t>
        </w:r>
      </w:ins>
    </w:p>
    <w:p w14:paraId="3D44F1C0" w14:textId="77777777" w:rsidR="00C870A2" w:rsidRPr="00733D85" w:rsidRDefault="005439A1" w:rsidP="00C870A2">
      <w:pPr>
        <w:pStyle w:val="Caption"/>
        <w:keepNext/>
        <w:rPr>
          <w:ins w:id="1039" w:author="Nguyễn Đình Kha" w:date="2024-07-02T11:02:00Z" w16du:dateUtc="2024-07-02T04:02:00Z"/>
          <w:rFonts w:ascii="Times New Roman" w:hAnsi="Times New Roman" w:cs="Times New Roman"/>
          <w:szCs w:val="26"/>
          <w:rPrChange w:id="1040" w:author="Nguyễn Đình Kha" w:date="2024-07-02T21:21:00Z" w16du:dateUtc="2024-07-02T14:21:00Z">
            <w:rPr>
              <w:ins w:id="1041" w:author="Nguyễn Đình Kha" w:date="2024-07-02T11:02:00Z" w16du:dateUtc="2024-07-02T04:02:00Z"/>
            </w:rPr>
          </w:rPrChange>
        </w:rPr>
      </w:pPr>
      <w:bookmarkStart w:id="1042" w:name="_Toc170622801"/>
      <w:bookmarkStart w:id="1043" w:name="_Toc170623309"/>
      <w:bookmarkStart w:id="1044" w:name="_Toc170623386"/>
      <w:bookmarkStart w:id="1045" w:name="_Toc170623461"/>
      <w:bookmarkStart w:id="1046" w:name="_Toc170623772"/>
      <w:bookmarkStart w:id="1047" w:name="_Toc170624557"/>
      <w:bookmarkStart w:id="1048" w:name="_Toc170618400"/>
      <w:bookmarkStart w:id="1049" w:name="_Toc170618698"/>
      <w:bookmarkStart w:id="1050" w:name="_Toc170618788"/>
      <w:bookmarkStart w:id="1051" w:name="_Toc170620204"/>
      <w:bookmarkStart w:id="1052" w:name="_Toc170621582"/>
      <w:bookmarkStart w:id="1053" w:name="_Toc170622647"/>
      <w:bookmarkStart w:id="1054" w:name="_Toc170622724"/>
      <w:bookmarkStart w:id="1055" w:name="_Toc170622802"/>
      <w:bookmarkStart w:id="1056" w:name="_Toc170623310"/>
      <w:bookmarkStart w:id="1057" w:name="_Toc170623387"/>
      <w:bookmarkStart w:id="1058" w:name="_Toc170623462"/>
      <w:bookmarkStart w:id="1059" w:name="_Toc170623773"/>
      <w:bookmarkStart w:id="1060" w:name="_Toc170624558"/>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ins w:id="1061" w:author="Nguyễn Đình Kha" w:date="2024-07-01T14:05:00Z" w16du:dateUtc="2024-07-01T07:05:00Z">
        <w:r w:rsidRPr="00733D85">
          <w:rPr>
            <w:rFonts w:ascii="Times New Roman" w:hAnsi="Times New Roman" w:cs="Times New Roman"/>
            <w:bCs w:val="0"/>
            <w:noProof/>
            <w:szCs w:val="26"/>
          </w:rPr>
          <w:drawing>
            <wp:inline distT="0" distB="0" distL="0" distR="0" wp14:anchorId="550259DC" wp14:editId="563E3825">
              <wp:extent cx="5579745" cy="3136900"/>
              <wp:effectExtent l="0" t="0" r="1905" b="6350"/>
              <wp:docPr id="1953454895" name="Picture 1" descr="A diagram of 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54895" name="Picture 1" descr="A diagram of a diagram of a company&#10;&#10;Description automatically generated with medium confidence"/>
                      <pic:cNvPicPr/>
                    </pic:nvPicPr>
                    <pic:blipFill>
                      <a:blip r:embed="rId9"/>
                      <a:stretch>
                        <a:fillRect/>
                      </a:stretch>
                    </pic:blipFill>
                    <pic:spPr>
                      <a:xfrm>
                        <a:off x="0" y="0"/>
                        <a:ext cx="5579745" cy="3136900"/>
                      </a:xfrm>
                      <a:prstGeom prst="rect">
                        <a:avLst/>
                      </a:prstGeom>
                    </pic:spPr>
                  </pic:pic>
                </a:graphicData>
              </a:graphic>
            </wp:inline>
          </w:drawing>
        </w:r>
      </w:ins>
    </w:p>
    <w:p w14:paraId="01F6C7CB" w14:textId="0784A644" w:rsidR="00E1315E" w:rsidRPr="00733D85" w:rsidRDefault="00C870A2" w:rsidP="00C870A2">
      <w:pPr>
        <w:pStyle w:val="Caption"/>
        <w:rPr>
          <w:ins w:id="1062" w:author="Nguyễn Đình Kha" w:date="2024-07-02T10:54:00Z" w16du:dateUtc="2024-07-02T03:54:00Z"/>
          <w:rFonts w:ascii="Times New Roman" w:hAnsi="Times New Roman" w:cs="Times New Roman"/>
          <w:szCs w:val="26"/>
          <w:rPrChange w:id="1063" w:author="Nguyễn Đình Kha" w:date="2024-07-02T21:21:00Z" w16du:dateUtc="2024-07-02T14:21:00Z">
            <w:rPr>
              <w:ins w:id="1064" w:author="Nguyễn Đình Kha" w:date="2024-07-02T10:54:00Z" w16du:dateUtc="2024-07-02T03:54:00Z"/>
            </w:rPr>
          </w:rPrChange>
        </w:rPr>
      </w:pPr>
      <w:bookmarkStart w:id="1065" w:name="_Toc171974816"/>
      <w:ins w:id="1066" w:author="Nguyễn Đình Kha" w:date="2024-07-02T11:02:00Z" w16du:dateUtc="2024-07-02T04:02:00Z">
        <w:r w:rsidRPr="00733D85">
          <w:rPr>
            <w:rFonts w:ascii="Times New Roman" w:hAnsi="Times New Roman" w:cs="Times New Roman"/>
            <w:szCs w:val="26"/>
            <w:rPrChange w:id="1067" w:author="Nguyễn Đình Kha" w:date="2024-07-02T21:21:00Z" w16du:dateUtc="2024-07-02T14:21:00Z">
              <w:rPr/>
            </w:rPrChange>
          </w:rPr>
          <w:t xml:space="preserve">Hình </w:t>
        </w:r>
        <w:r w:rsidRPr="00733D85">
          <w:rPr>
            <w:rFonts w:ascii="Times New Roman" w:hAnsi="Times New Roman" w:cs="Times New Roman"/>
            <w:szCs w:val="26"/>
            <w:rPrChange w:id="1068" w:author="Nguyễn Đình Kha" w:date="2024-07-02T21:21:00Z" w16du:dateUtc="2024-07-02T14:21:00Z">
              <w:rPr/>
            </w:rPrChange>
          </w:rPr>
          <w:fldChar w:fldCharType="begin"/>
        </w:r>
        <w:r w:rsidRPr="00733D85">
          <w:rPr>
            <w:rFonts w:ascii="Times New Roman" w:hAnsi="Times New Roman" w:cs="Times New Roman"/>
            <w:szCs w:val="26"/>
            <w:rPrChange w:id="1069"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070" w:author="Nguyễn Đình Kha" w:date="2024-07-02T21:21:00Z" w16du:dateUtc="2024-07-02T14:21:00Z">
            <w:rPr/>
          </w:rPrChange>
        </w:rPr>
        <w:fldChar w:fldCharType="separate"/>
      </w:r>
      <w:r w:rsidR="000A3882">
        <w:rPr>
          <w:rFonts w:ascii="Times New Roman" w:hAnsi="Times New Roman" w:cs="Times New Roman"/>
          <w:noProof/>
          <w:szCs w:val="26"/>
        </w:rPr>
        <w:t>1</w:t>
      </w:r>
      <w:ins w:id="1071" w:author="Nguyễn Đình Kha" w:date="2024-07-02T11:02:00Z" w16du:dateUtc="2024-07-02T04:02:00Z">
        <w:r w:rsidRPr="00733D85">
          <w:rPr>
            <w:rFonts w:ascii="Times New Roman" w:hAnsi="Times New Roman" w:cs="Times New Roman"/>
            <w:szCs w:val="26"/>
            <w:rPrChange w:id="1072" w:author="Nguyễn Đình Kha" w:date="2024-07-02T21:21:00Z" w16du:dateUtc="2024-07-02T14:21:00Z">
              <w:rPr/>
            </w:rPrChange>
          </w:rPr>
          <w:fldChar w:fldCharType="end"/>
        </w:r>
        <w:r w:rsidRPr="00733D85">
          <w:rPr>
            <w:rFonts w:ascii="Times New Roman" w:hAnsi="Times New Roman" w:cs="Times New Roman"/>
            <w:szCs w:val="26"/>
            <w:lang w:val="en-US"/>
            <w:rPrChange w:id="1073" w:author="Nguyễn Đình Kha" w:date="2024-07-02T21:21:00Z" w16du:dateUtc="2024-07-02T14:21:00Z">
              <w:rPr>
                <w:lang w:val="en-US"/>
              </w:rPr>
            </w:rPrChange>
          </w:rPr>
          <w:t xml:space="preserve">. </w:t>
        </w:r>
        <w:r w:rsidRPr="00733D85">
          <w:rPr>
            <w:rFonts w:ascii="Times New Roman" w:hAnsi="Times New Roman" w:cs="Times New Roman"/>
            <w:noProof/>
            <w:szCs w:val="26"/>
            <w:rPrChange w:id="1074" w:author="Nguyễn Đình Kha" w:date="2024-07-02T21:21:00Z" w16du:dateUtc="2024-07-02T14:21:00Z">
              <w:rPr>
                <w:noProof/>
              </w:rPr>
            </w:rPrChange>
          </w:rPr>
          <w:t xml:space="preserve">Kiến trúc tổng thể của hệ thống honypot tích hợp Học Tăng </w:t>
        </w:r>
      </w:ins>
      <w:ins w:id="1075" w:author="Nguyễn Đình Kha" w:date="2024-07-02T21:24:00Z" w16du:dateUtc="2024-07-02T14:24:00Z">
        <w:r w:rsidR="00733D85">
          <w:rPr>
            <w:rFonts w:ascii="Times New Roman" w:hAnsi="Times New Roman" w:cs="Times New Roman"/>
            <w:noProof/>
            <w:szCs w:val="26"/>
            <w:lang w:val="en-US"/>
          </w:rPr>
          <w:t>c</w:t>
        </w:r>
      </w:ins>
      <w:ins w:id="1076" w:author="Nguyễn Đình Kha" w:date="2024-07-02T11:02:00Z" w16du:dateUtc="2024-07-02T04:02:00Z">
        <w:r w:rsidRPr="00733D85">
          <w:rPr>
            <w:rFonts w:ascii="Times New Roman" w:hAnsi="Times New Roman" w:cs="Times New Roman"/>
            <w:noProof/>
            <w:szCs w:val="26"/>
            <w:rPrChange w:id="1077" w:author="Nguyễn Đình Kha" w:date="2024-07-02T21:21:00Z" w16du:dateUtc="2024-07-02T14:21:00Z">
              <w:rPr>
                <w:noProof/>
              </w:rPr>
            </w:rPrChange>
          </w:rPr>
          <w:t>ường.</w:t>
        </w:r>
      </w:ins>
      <w:bookmarkEnd w:id="1065"/>
    </w:p>
    <w:p w14:paraId="2A8D9180" w14:textId="77777777" w:rsidR="005439A1" w:rsidRPr="00733D85" w:rsidRDefault="005439A1" w:rsidP="005439A1">
      <w:pPr>
        <w:rPr>
          <w:ins w:id="1078" w:author="Nguyễn Đình Kha" w:date="2024-07-01T14:05:00Z" w16du:dateUtc="2024-07-01T07:05:00Z"/>
          <w:rFonts w:ascii="Times New Roman" w:hAnsi="Times New Roman" w:cs="Times New Roman"/>
          <w:szCs w:val="26"/>
          <w:lang w:val="en-US"/>
        </w:rPr>
      </w:pPr>
    </w:p>
    <w:p w14:paraId="1413AB74" w14:textId="77777777" w:rsidR="005439A1" w:rsidRPr="00733D85" w:rsidRDefault="005439A1">
      <w:pPr>
        <w:ind w:firstLine="227"/>
        <w:jc w:val="both"/>
        <w:rPr>
          <w:ins w:id="1079" w:author="Nguyễn Đình Kha" w:date="2024-07-01T14:05:00Z" w16du:dateUtc="2024-07-01T07:05:00Z"/>
          <w:rFonts w:ascii="Times New Roman" w:hAnsi="Times New Roman" w:cs="Times New Roman"/>
          <w:szCs w:val="26"/>
          <w:lang w:val="en-US"/>
        </w:rPr>
        <w:pPrChange w:id="1080" w:author="Nguyễn Đình Kha" w:date="2024-07-01T14:07:00Z" w16du:dateUtc="2024-07-01T07:07:00Z">
          <w:pPr>
            <w:jc w:val="both"/>
          </w:pPr>
        </w:pPrChange>
      </w:pPr>
      <w:ins w:id="1081" w:author="Nguyễn Đình Kha" w:date="2024-07-01T14:05:00Z" w16du:dateUtc="2024-07-01T07:05:00Z">
        <w:r w:rsidRPr="00733D85">
          <w:rPr>
            <w:rFonts w:ascii="Times New Roman" w:hAnsi="Times New Roman" w:cs="Times New Roman"/>
            <w:szCs w:val="26"/>
            <w:lang w:val="en-US"/>
          </w:rPr>
          <w:t>Nhìn tổng thể kiến trúc của hệ thống honeypot thích ứng được thiết kế để tạo ra một môi trường thực tế và động nhằm phát hiện và phân tích các cuộc tấn công web tiên tiến. Hệ thống bao gồm hai thành phần chính: frontend và backend, hoạt động cùng nhau để thu hút kẻ tấn công và thu thập dữ liệu cho việc phân tích và học hỏi.</w:t>
        </w:r>
      </w:ins>
    </w:p>
    <w:p w14:paraId="51A5445A" w14:textId="77777777" w:rsidR="005439A1" w:rsidRPr="00733D85" w:rsidRDefault="005439A1">
      <w:pPr>
        <w:pStyle w:val="Heading3"/>
        <w:numPr>
          <w:ilvl w:val="2"/>
          <w:numId w:val="72"/>
        </w:numPr>
        <w:rPr>
          <w:ins w:id="1082" w:author="Nguyễn Đình Kha" w:date="2024-07-01T14:05:00Z" w16du:dateUtc="2024-07-01T07:05:00Z"/>
          <w:rFonts w:ascii="Times New Roman" w:eastAsia="Times New Roman" w:hAnsi="Times New Roman" w:cs="Times New Roman"/>
          <w:szCs w:val="26"/>
          <w:lang w:val="en-US"/>
        </w:rPr>
        <w:pPrChange w:id="1083" w:author="Nguyễn Đình Kha" w:date="2024-07-01T14:48:00Z" w16du:dateUtc="2024-07-01T07:48:00Z">
          <w:pPr>
            <w:pStyle w:val="Heading3"/>
            <w:numPr>
              <w:numId w:val="44"/>
            </w:numPr>
            <w:ind w:left="360" w:hanging="360"/>
            <w:jc w:val="both"/>
          </w:pPr>
        </w:pPrChange>
      </w:pPr>
      <w:bookmarkStart w:id="1084" w:name="_Toc170710017"/>
      <w:bookmarkStart w:id="1085" w:name="_Toc171974884"/>
      <w:ins w:id="1086" w:author="Nguyễn Đình Kha" w:date="2024-07-01T14:05:00Z" w16du:dateUtc="2024-07-01T07:05:00Z">
        <w:r w:rsidRPr="00733D85">
          <w:rPr>
            <w:rFonts w:ascii="Times New Roman" w:eastAsia="Times New Roman" w:hAnsi="Times New Roman" w:cs="Times New Roman"/>
            <w:szCs w:val="26"/>
            <w:lang w:val="en-US"/>
          </w:rPr>
          <w:t>Phát triển người dùng</w:t>
        </w:r>
        <w:bookmarkEnd w:id="1084"/>
        <w:bookmarkEnd w:id="1085"/>
      </w:ins>
    </w:p>
    <w:p w14:paraId="4C3C07E9" w14:textId="77777777" w:rsidR="005439A1" w:rsidRPr="00733D85" w:rsidRDefault="005439A1">
      <w:pPr>
        <w:ind w:firstLine="227"/>
        <w:jc w:val="both"/>
        <w:rPr>
          <w:ins w:id="1087" w:author="Nguyễn Đình Kha" w:date="2024-07-01T14:05:00Z" w16du:dateUtc="2024-07-01T07:05:00Z"/>
          <w:rFonts w:ascii="Times New Roman" w:hAnsi="Times New Roman" w:cs="Times New Roman"/>
          <w:szCs w:val="26"/>
          <w:lang w:val="en-US"/>
          <w:rPrChange w:id="1088" w:author="Nguyễn Đình Kha" w:date="2024-07-02T21:21:00Z" w16du:dateUtc="2024-07-02T14:21:00Z">
            <w:rPr>
              <w:ins w:id="1089" w:author="Nguyễn Đình Kha" w:date="2024-07-01T14:05:00Z" w16du:dateUtc="2024-07-01T07:05:00Z"/>
            </w:rPr>
          </w:rPrChange>
        </w:rPr>
        <w:pPrChange w:id="1090" w:author="Nguyễn Đình Kha" w:date="2024-07-01T14:47:00Z" w16du:dateUtc="2024-07-01T07:47:00Z">
          <w:pPr>
            <w:jc w:val="both"/>
          </w:pPr>
        </w:pPrChange>
      </w:pPr>
      <w:ins w:id="1091" w:author="Nguyễn Đình Kha" w:date="2024-07-01T14:05:00Z" w16du:dateUtc="2024-07-01T07:05:00Z">
        <w:r w:rsidRPr="00733D85">
          <w:rPr>
            <w:rFonts w:ascii="Times New Roman" w:hAnsi="Times New Roman" w:cs="Times New Roman"/>
            <w:szCs w:val="26"/>
            <w:lang w:val="en-US"/>
          </w:rPr>
          <w:t>Tạo ra một mô phỏng thực tế của môi trường ngân hàng trực tuyến để thu hút và tương tác với các kẻ tấn công tiềm năng.</w:t>
        </w:r>
      </w:ins>
    </w:p>
    <w:p w14:paraId="36085FF8" w14:textId="77777777" w:rsidR="005439A1" w:rsidRPr="00733D85" w:rsidRDefault="005439A1">
      <w:pPr>
        <w:ind w:firstLine="227"/>
        <w:jc w:val="both"/>
        <w:rPr>
          <w:ins w:id="1092" w:author="Nguyễn Đình Kha" w:date="2024-07-01T14:05:00Z" w16du:dateUtc="2024-07-01T07:05:00Z"/>
          <w:rFonts w:ascii="Times New Roman" w:hAnsi="Times New Roman" w:cs="Times New Roman"/>
          <w:szCs w:val="26"/>
          <w:lang w:val="en-US"/>
          <w:rPrChange w:id="1093" w:author="Nguyễn Đình Kha" w:date="2024-07-02T21:21:00Z" w16du:dateUtc="2024-07-02T14:21:00Z">
            <w:rPr>
              <w:ins w:id="1094" w:author="Nguyễn Đình Kha" w:date="2024-07-01T14:05:00Z" w16du:dateUtc="2024-07-01T07:05:00Z"/>
            </w:rPr>
          </w:rPrChange>
        </w:rPr>
        <w:pPrChange w:id="1095" w:author="Nguyễn Đình Kha" w:date="2024-07-01T14:47:00Z" w16du:dateUtc="2024-07-01T07:47:00Z">
          <w:pPr>
            <w:jc w:val="both"/>
          </w:pPr>
        </w:pPrChange>
      </w:pPr>
      <w:ins w:id="1096" w:author="Nguyễn Đình Kha" w:date="2024-07-01T14:05:00Z" w16du:dateUtc="2024-07-01T07:05:00Z">
        <w:r w:rsidRPr="00733D85">
          <w:rPr>
            <w:rFonts w:ascii="Times New Roman" w:hAnsi="Times New Roman" w:cs="Times New Roman"/>
            <w:szCs w:val="26"/>
            <w:lang w:val="en-US"/>
          </w:rPr>
          <w:t xml:space="preserve">Khung Flask: Một khung ứng dụng web WSGI nhẹ cho Python để xử lý các yêu cầu web và phục vụ các trang web. Flask được chọn vì sự đơn giản và linh hoạt của nó, làm cho nó lý tưởng để tạo ra các ứng dụng web nguyên mẫu nhanh chóng. HTML, CSS và JavaScript: Các công nghệ này được sử dụng để tạo giao diện người </w:t>
        </w:r>
        <w:r w:rsidRPr="00733D85">
          <w:rPr>
            <w:rFonts w:ascii="Times New Roman" w:hAnsi="Times New Roman" w:cs="Times New Roman"/>
            <w:szCs w:val="26"/>
            <w:lang w:val="en-US"/>
          </w:rPr>
          <w:lastRenderedPageBreak/>
          <w:t>dùng đáp ứng và tương tác. HTML cung cấp cấu trúc, CSS xử lý việc tạo kiểu và JavaScript thêm tính tương tác cho các trang web.</w:t>
        </w:r>
      </w:ins>
    </w:p>
    <w:p w14:paraId="7A567D44" w14:textId="77777777" w:rsidR="005439A1" w:rsidRPr="00733D85" w:rsidRDefault="005439A1">
      <w:pPr>
        <w:pStyle w:val="Heading4"/>
        <w:rPr>
          <w:ins w:id="1097" w:author="Nguyễn Đình Kha" w:date="2024-07-01T14:05:00Z" w16du:dateUtc="2024-07-01T07:05:00Z"/>
          <w:rFonts w:ascii="Times New Roman" w:hAnsi="Times New Roman" w:cs="Times New Roman"/>
          <w:szCs w:val="26"/>
          <w:lang w:val="en-US"/>
        </w:rPr>
        <w:pPrChange w:id="1098" w:author="Nguyễn Đình Kha" w:date="2024-07-01T14:48:00Z" w16du:dateUtc="2024-07-01T07:48:00Z">
          <w:pPr>
            <w:pStyle w:val="Heading4"/>
            <w:numPr>
              <w:numId w:val="44"/>
            </w:numPr>
          </w:pPr>
        </w:pPrChange>
      </w:pPr>
      <w:bookmarkStart w:id="1099" w:name="_Toc170710018"/>
      <w:bookmarkStart w:id="1100" w:name="_Toc171974885"/>
      <w:ins w:id="1101" w:author="Nguyễn Đình Kha" w:date="2024-07-01T14:05:00Z" w16du:dateUtc="2024-07-01T07:05:00Z">
        <w:r w:rsidRPr="00733D85">
          <w:rPr>
            <w:rFonts w:ascii="Times New Roman" w:hAnsi="Times New Roman" w:cs="Times New Roman"/>
            <w:szCs w:val="26"/>
            <w:lang w:val="en-US"/>
          </w:rPr>
          <w:t>Các thành phần và tính năng</w:t>
        </w:r>
        <w:bookmarkEnd w:id="1099"/>
        <w:bookmarkEnd w:id="1100"/>
        <w:r w:rsidRPr="00733D85">
          <w:rPr>
            <w:rFonts w:ascii="Times New Roman" w:hAnsi="Times New Roman" w:cs="Times New Roman"/>
            <w:szCs w:val="26"/>
            <w:lang w:val="en-US"/>
          </w:rPr>
          <w:t xml:space="preserve"> </w:t>
        </w:r>
      </w:ins>
    </w:p>
    <w:p w14:paraId="6310812D" w14:textId="77777777" w:rsidR="005439A1" w:rsidRPr="00733D85" w:rsidRDefault="005439A1" w:rsidP="005439A1">
      <w:pPr>
        <w:ind w:firstLine="227"/>
        <w:jc w:val="both"/>
        <w:rPr>
          <w:ins w:id="1102" w:author="Nguyễn Đình Kha" w:date="2024-07-01T14:05:00Z" w16du:dateUtc="2024-07-01T07:05:00Z"/>
          <w:rFonts w:ascii="Times New Roman" w:hAnsi="Times New Roman" w:cs="Times New Roman"/>
          <w:b/>
          <w:bCs/>
          <w:szCs w:val="26"/>
          <w:lang w:val="en-US"/>
          <w:rPrChange w:id="1103" w:author="Nguyễn Đình Kha" w:date="2024-07-02T21:21:00Z" w16du:dateUtc="2024-07-02T14:21:00Z">
            <w:rPr>
              <w:ins w:id="1104" w:author="Nguyễn Đình Kha" w:date="2024-07-01T14:05:00Z" w16du:dateUtc="2024-07-01T07:05:00Z"/>
              <w:b/>
              <w:bCs/>
            </w:rPr>
          </w:rPrChange>
        </w:rPr>
      </w:pPr>
      <w:ins w:id="1105" w:author="Nguyễn Đình Kha" w:date="2024-07-01T14:05:00Z" w16du:dateUtc="2024-07-01T07:05:00Z">
        <w:r w:rsidRPr="00733D85">
          <w:rPr>
            <w:rFonts w:ascii="Times New Roman" w:hAnsi="Times New Roman" w:cs="Times New Roman"/>
            <w:b/>
            <w:bCs/>
            <w:szCs w:val="26"/>
            <w:lang w:val="en-US"/>
          </w:rPr>
          <w:t xml:space="preserve">Phát triển Frontend </w:t>
        </w:r>
      </w:ins>
    </w:p>
    <w:p w14:paraId="0B3895B6" w14:textId="77777777" w:rsidR="005439A1" w:rsidRPr="00733D85" w:rsidRDefault="005439A1" w:rsidP="005439A1">
      <w:pPr>
        <w:ind w:firstLine="227"/>
        <w:jc w:val="both"/>
        <w:rPr>
          <w:ins w:id="1106" w:author="Nguyễn Đình Kha" w:date="2024-07-01T14:05:00Z" w16du:dateUtc="2024-07-01T07:05:00Z"/>
          <w:rFonts w:ascii="Times New Roman" w:hAnsi="Times New Roman" w:cs="Times New Roman"/>
          <w:szCs w:val="26"/>
          <w:lang w:val="en-US"/>
        </w:rPr>
      </w:pPr>
      <w:ins w:id="1107" w:author="Nguyễn Đình Kha" w:date="2024-07-01T14:05:00Z" w16du:dateUtc="2024-07-01T07:05:00Z">
        <w:r w:rsidRPr="00733D85">
          <w:rPr>
            <w:rFonts w:ascii="Times New Roman" w:hAnsi="Times New Roman" w:cs="Times New Roman"/>
            <w:szCs w:val="26"/>
            <w:lang w:val="en-US"/>
          </w:rPr>
          <w:t>Giao diện của hệ thống honeypot thích ứng được thiết kế để mô phỏng một máy chủ ngân hàng trực tuyến thời gian thực nhằm thu hút kẻ tấn công. Sử dụng Flask, một khung web nhẹ, giao diện cung cấp một giao diện thực tế mô phỏng các chức năng của một hệ thống ngân hàng thực sự. Điều này bao gồm các tính năng như đăng nhập người dùng, tổng quan tài khoản, chuyển tiền và lịch sử giao dịch. Bằng cách tạo ra một môi trường đáng tin cậy, giao diện khuyến khích kẻ tấn công tương tác với hệ thống, do đó cung cấp dữ liệu quý giá cho việc phân tích.</w:t>
        </w:r>
      </w:ins>
    </w:p>
    <w:p w14:paraId="14D40BFC" w14:textId="77777777" w:rsidR="005439A1" w:rsidRPr="00733D85" w:rsidRDefault="005439A1">
      <w:pPr>
        <w:ind w:firstLine="227"/>
        <w:jc w:val="both"/>
        <w:rPr>
          <w:ins w:id="1108" w:author="Nguyễn Đình Kha" w:date="2024-07-01T14:05:00Z" w16du:dateUtc="2024-07-01T07:05:00Z"/>
          <w:rFonts w:ascii="Times New Roman" w:hAnsi="Times New Roman" w:cs="Times New Roman"/>
          <w:b/>
          <w:bCs/>
          <w:szCs w:val="26"/>
          <w:lang w:val="en-US"/>
          <w:rPrChange w:id="1109" w:author="Nguyễn Đình Kha" w:date="2024-07-02T21:21:00Z" w16du:dateUtc="2024-07-02T14:21:00Z">
            <w:rPr>
              <w:ins w:id="1110" w:author="Nguyễn Đình Kha" w:date="2024-07-01T14:05:00Z" w16du:dateUtc="2024-07-01T07:05:00Z"/>
              <w:b/>
              <w:bCs/>
            </w:rPr>
          </w:rPrChange>
        </w:rPr>
        <w:pPrChange w:id="1111" w:author="Nguyễn Đình Kha" w:date="2024-07-01T14:49:00Z" w16du:dateUtc="2024-07-01T07:49:00Z">
          <w:pPr>
            <w:ind w:firstLine="227"/>
          </w:pPr>
        </w:pPrChange>
      </w:pPr>
      <w:ins w:id="1112" w:author="Nguyễn Đình Kha" w:date="2024-07-01T14:05:00Z" w16du:dateUtc="2024-07-01T07:05:00Z">
        <w:r w:rsidRPr="00733D85">
          <w:rPr>
            <w:rFonts w:ascii="Times New Roman" w:hAnsi="Times New Roman" w:cs="Times New Roman"/>
            <w:b/>
            <w:bCs/>
            <w:szCs w:val="26"/>
            <w:lang w:val="en-US"/>
          </w:rPr>
          <w:t>Giao diện chính</w:t>
        </w:r>
      </w:ins>
    </w:p>
    <w:p w14:paraId="25DC841C" w14:textId="77777777" w:rsidR="005439A1" w:rsidRPr="00733D85" w:rsidRDefault="005439A1">
      <w:pPr>
        <w:ind w:firstLine="227"/>
        <w:jc w:val="both"/>
        <w:rPr>
          <w:ins w:id="1113" w:author="Nguyễn Đình Kha" w:date="2024-07-01T14:05:00Z" w16du:dateUtc="2024-07-01T07:05:00Z"/>
          <w:rFonts w:ascii="Times New Roman" w:hAnsi="Times New Roman" w:cs="Times New Roman"/>
          <w:szCs w:val="26"/>
          <w:lang w:val="en-US"/>
        </w:rPr>
        <w:pPrChange w:id="1114" w:author="Nguyễn Đình Kha" w:date="2024-07-01T14:49:00Z" w16du:dateUtc="2024-07-01T07:49:00Z">
          <w:pPr>
            <w:ind w:firstLine="227"/>
          </w:pPr>
        </w:pPrChange>
      </w:pPr>
      <w:ins w:id="1115" w:author="Nguyễn Đình Kha" w:date="2024-07-01T14:05:00Z" w16du:dateUtc="2024-07-01T07:05:00Z">
        <w:r w:rsidRPr="00733D85">
          <w:rPr>
            <w:rFonts w:ascii="Times New Roman" w:hAnsi="Times New Roman" w:cs="Times New Roman"/>
            <w:szCs w:val="26"/>
            <w:lang w:val="en-US"/>
          </w:rPr>
          <w:t>Mô phỏng giả lập một giao diện chính của một ngân hàng trực tuyến.</w:t>
        </w:r>
      </w:ins>
    </w:p>
    <w:p w14:paraId="3026F19E" w14:textId="77777777" w:rsidR="00C870A2" w:rsidRPr="00733D85" w:rsidRDefault="005439A1" w:rsidP="00C870A2">
      <w:pPr>
        <w:pStyle w:val="Caption"/>
        <w:keepNext/>
        <w:rPr>
          <w:ins w:id="1116" w:author="Nguyễn Đình Kha" w:date="2024-07-02T11:02:00Z" w16du:dateUtc="2024-07-02T04:02:00Z"/>
          <w:rFonts w:ascii="Times New Roman" w:hAnsi="Times New Roman" w:cs="Times New Roman"/>
          <w:szCs w:val="26"/>
          <w:rPrChange w:id="1117" w:author="Nguyễn Đình Kha" w:date="2024-07-02T21:21:00Z" w16du:dateUtc="2024-07-02T14:21:00Z">
            <w:rPr>
              <w:ins w:id="1118" w:author="Nguyễn Đình Kha" w:date="2024-07-02T11:02:00Z" w16du:dateUtc="2024-07-02T04:02:00Z"/>
            </w:rPr>
          </w:rPrChange>
        </w:rPr>
      </w:pPr>
      <w:ins w:id="1119" w:author="Nguyễn Đình Kha" w:date="2024-07-01T14:05:00Z" w16du:dateUtc="2024-07-01T07:05:00Z">
        <w:r w:rsidRPr="00733D85">
          <w:rPr>
            <w:rFonts w:ascii="Times New Roman" w:hAnsi="Times New Roman" w:cs="Times New Roman"/>
            <w:noProof/>
            <w:szCs w:val="26"/>
          </w:rPr>
          <w:drawing>
            <wp:inline distT="0" distB="0" distL="0" distR="0" wp14:anchorId="2BFCBA82" wp14:editId="198BE99E">
              <wp:extent cx="5579745" cy="2825115"/>
              <wp:effectExtent l="0" t="0" r="0" b="0"/>
              <wp:docPr id="1945218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18970" name="Picture 1" descr="A screenshot of a computer&#10;&#10;Description automatically generated"/>
                      <pic:cNvPicPr/>
                    </pic:nvPicPr>
                    <pic:blipFill rotWithShape="1">
                      <a:blip r:embed="rId10"/>
                      <a:srcRect t="7255"/>
                      <a:stretch/>
                    </pic:blipFill>
                    <pic:spPr bwMode="auto">
                      <a:xfrm>
                        <a:off x="0" y="0"/>
                        <a:ext cx="5579745" cy="2825115"/>
                      </a:xfrm>
                      <a:prstGeom prst="rect">
                        <a:avLst/>
                      </a:prstGeom>
                      <a:ln>
                        <a:noFill/>
                      </a:ln>
                      <a:extLst>
                        <a:ext uri="{53640926-AAD7-44D8-BBD7-CCE9431645EC}">
                          <a14:shadowObscured xmlns:a14="http://schemas.microsoft.com/office/drawing/2010/main"/>
                        </a:ext>
                      </a:extLst>
                    </pic:spPr>
                  </pic:pic>
                </a:graphicData>
              </a:graphic>
            </wp:inline>
          </w:drawing>
        </w:r>
      </w:ins>
    </w:p>
    <w:p w14:paraId="186EE0AD" w14:textId="6B88BAEA" w:rsidR="00E1315E" w:rsidRPr="00733D85" w:rsidRDefault="00C870A2">
      <w:pPr>
        <w:pStyle w:val="Caption"/>
        <w:rPr>
          <w:ins w:id="1120" w:author="Nguyễn Đình Kha" w:date="2024-07-02T10:59:00Z" w16du:dateUtc="2024-07-02T03:59:00Z"/>
          <w:rFonts w:ascii="Times New Roman" w:hAnsi="Times New Roman" w:cs="Times New Roman"/>
          <w:szCs w:val="26"/>
          <w:rPrChange w:id="1121" w:author="Nguyễn Đình Kha" w:date="2024-07-02T21:21:00Z" w16du:dateUtc="2024-07-02T14:21:00Z">
            <w:rPr>
              <w:ins w:id="1122" w:author="Nguyễn Đình Kha" w:date="2024-07-02T10:59:00Z" w16du:dateUtc="2024-07-02T03:59:00Z"/>
            </w:rPr>
          </w:rPrChange>
        </w:rPr>
        <w:pPrChange w:id="1123" w:author="Nguyễn Đình Kha" w:date="2024-07-02T11:02:00Z" w16du:dateUtc="2024-07-02T04:02:00Z">
          <w:pPr>
            <w:pStyle w:val="Caption"/>
            <w:keepNext/>
          </w:pPr>
        </w:pPrChange>
      </w:pPr>
      <w:bookmarkStart w:id="1124" w:name="_Toc171974817"/>
      <w:ins w:id="1125" w:author="Nguyễn Đình Kha" w:date="2024-07-02T11:02:00Z" w16du:dateUtc="2024-07-02T04:02:00Z">
        <w:r w:rsidRPr="00733D85">
          <w:rPr>
            <w:rFonts w:ascii="Times New Roman" w:hAnsi="Times New Roman" w:cs="Times New Roman"/>
            <w:szCs w:val="26"/>
            <w:rPrChange w:id="1126" w:author="Nguyễn Đình Kha" w:date="2024-07-02T21:21:00Z" w16du:dateUtc="2024-07-02T14:21:00Z">
              <w:rPr/>
            </w:rPrChange>
          </w:rPr>
          <w:t xml:space="preserve">Hình </w:t>
        </w:r>
        <w:r w:rsidRPr="00733D85">
          <w:rPr>
            <w:rFonts w:ascii="Times New Roman" w:hAnsi="Times New Roman" w:cs="Times New Roman"/>
            <w:szCs w:val="26"/>
            <w:rPrChange w:id="1127" w:author="Nguyễn Đình Kha" w:date="2024-07-02T21:21:00Z" w16du:dateUtc="2024-07-02T14:21:00Z">
              <w:rPr/>
            </w:rPrChange>
          </w:rPr>
          <w:fldChar w:fldCharType="begin"/>
        </w:r>
        <w:r w:rsidRPr="00733D85">
          <w:rPr>
            <w:rFonts w:ascii="Times New Roman" w:hAnsi="Times New Roman" w:cs="Times New Roman"/>
            <w:szCs w:val="26"/>
            <w:rPrChange w:id="1128"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129" w:author="Nguyễn Đình Kha" w:date="2024-07-02T21:21:00Z" w16du:dateUtc="2024-07-02T14:21:00Z">
            <w:rPr/>
          </w:rPrChange>
        </w:rPr>
        <w:fldChar w:fldCharType="separate"/>
      </w:r>
      <w:r w:rsidR="000A3882">
        <w:rPr>
          <w:rFonts w:ascii="Times New Roman" w:hAnsi="Times New Roman" w:cs="Times New Roman"/>
          <w:noProof/>
          <w:szCs w:val="26"/>
        </w:rPr>
        <w:t>2</w:t>
      </w:r>
      <w:ins w:id="1130" w:author="Nguyễn Đình Kha" w:date="2024-07-02T11:02:00Z" w16du:dateUtc="2024-07-02T04:02:00Z">
        <w:r w:rsidRPr="00733D85">
          <w:rPr>
            <w:rFonts w:ascii="Times New Roman" w:hAnsi="Times New Roman" w:cs="Times New Roman"/>
            <w:szCs w:val="26"/>
            <w:rPrChange w:id="1131" w:author="Nguyễn Đình Kha" w:date="2024-07-02T21:21:00Z" w16du:dateUtc="2024-07-02T14:21:00Z">
              <w:rPr/>
            </w:rPrChange>
          </w:rPr>
          <w:fldChar w:fldCharType="end"/>
        </w:r>
        <w:r w:rsidRPr="00733D85">
          <w:rPr>
            <w:rFonts w:ascii="Times New Roman" w:hAnsi="Times New Roman" w:cs="Times New Roman"/>
            <w:szCs w:val="26"/>
            <w:lang w:val="en-US"/>
            <w:rPrChange w:id="1132" w:author="Nguyễn Đình Kha" w:date="2024-07-02T21:21:00Z" w16du:dateUtc="2024-07-02T14:21:00Z">
              <w:rPr>
                <w:lang w:val="en-US"/>
              </w:rPr>
            </w:rPrChange>
          </w:rPr>
          <w:t xml:space="preserve">. </w:t>
        </w:r>
        <w:r w:rsidRPr="00733D85">
          <w:rPr>
            <w:rFonts w:ascii="Times New Roman" w:hAnsi="Times New Roman" w:cs="Times New Roman"/>
            <w:noProof/>
            <w:szCs w:val="26"/>
            <w:rPrChange w:id="1133" w:author="Nguyễn Đình Kha" w:date="2024-07-02T21:21:00Z" w16du:dateUtc="2024-07-02T14:21:00Z">
              <w:rPr>
                <w:noProof/>
              </w:rPr>
            </w:rPrChange>
          </w:rPr>
          <w:t>Giao diện trang chủ của ứng dụng web ngân hàng</w:t>
        </w:r>
      </w:ins>
      <w:bookmarkEnd w:id="1124"/>
    </w:p>
    <w:p w14:paraId="17C4FD8B" w14:textId="62EAF796" w:rsidR="005439A1" w:rsidRPr="00733D85" w:rsidRDefault="005439A1" w:rsidP="00E1315E">
      <w:pPr>
        <w:pStyle w:val="Caption"/>
        <w:rPr>
          <w:ins w:id="1134" w:author="Nguyễn Đình Kha" w:date="2024-07-01T14:05:00Z" w16du:dateUtc="2024-07-01T07:05:00Z"/>
          <w:rFonts w:ascii="Times New Roman" w:hAnsi="Times New Roman" w:cs="Times New Roman"/>
          <w:bCs w:val="0"/>
          <w:szCs w:val="26"/>
          <w:lang w:val="en-US"/>
          <w:rPrChange w:id="1135" w:author="Nguyễn Đình Kha" w:date="2024-07-02T21:21:00Z" w16du:dateUtc="2024-07-02T14:21:00Z">
            <w:rPr>
              <w:ins w:id="1136" w:author="Nguyễn Đình Kha" w:date="2024-07-01T14:05:00Z" w16du:dateUtc="2024-07-01T07:05:00Z"/>
              <w:bCs w:val="0"/>
            </w:rPr>
          </w:rPrChange>
        </w:rPr>
      </w:pPr>
    </w:p>
    <w:p w14:paraId="4AAD1FD6" w14:textId="77777777" w:rsidR="005439A1" w:rsidRPr="00733D85" w:rsidRDefault="005439A1" w:rsidP="005439A1">
      <w:pPr>
        <w:pStyle w:val="NormalWeb"/>
        <w:rPr>
          <w:ins w:id="1137" w:author="Nguyễn Đình Kha" w:date="2024-07-02T11:02:00Z" w16du:dateUtc="2024-07-02T04:02:00Z"/>
          <w:b/>
          <w:bCs/>
          <w:sz w:val="26"/>
          <w:szCs w:val="26"/>
        </w:rPr>
      </w:pPr>
    </w:p>
    <w:p w14:paraId="1C7B1BE9" w14:textId="77777777" w:rsidR="00C870A2" w:rsidRPr="00733D85" w:rsidRDefault="00C870A2" w:rsidP="005439A1">
      <w:pPr>
        <w:pStyle w:val="NormalWeb"/>
        <w:rPr>
          <w:ins w:id="1138" w:author="Nguyễn Đình Kha" w:date="2024-07-01T14:05:00Z" w16du:dateUtc="2024-07-01T07:05:00Z"/>
          <w:b/>
          <w:bCs/>
          <w:sz w:val="26"/>
          <w:szCs w:val="26"/>
        </w:rPr>
      </w:pPr>
    </w:p>
    <w:p w14:paraId="6EAB3CF7" w14:textId="77777777" w:rsidR="005439A1" w:rsidRPr="00733D85" w:rsidRDefault="005439A1">
      <w:pPr>
        <w:ind w:firstLine="227"/>
        <w:jc w:val="both"/>
        <w:rPr>
          <w:ins w:id="1139" w:author="Nguyễn Đình Kha" w:date="2024-07-01T14:05:00Z" w16du:dateUtc="2024-07-01T07:05:00Z"/>
          <w:rFonts w:ascii="Times New Roman" w:hAnsi="Times New Roman" w:cs="Times New Roman"/>
          <w:b/>
          <w:bCs/>
          <w:szCs w:val="26"/>
          <w:lang w:val="en-US"/>
          <w:rPrChange w:id="1140" w:author="Nguyễn Đình Kha" w:date="2024-07-02T21:21:00Z" w16du:dateUtc="2024-07-02T14:21:00Z">
            <w:rPr>
              <w:ins w:id="1141" w:author="Nguyễn Đình Kha" w:date="2024-07-01T14:05:00Z" w16du:dateUtc="2024-07-01T07:05:00Z"/>
              <w:b/>
              <w:bCs/>
            </w:rPr>
          </w:rPrChange>
        </w:rPr>
        <w:pPrChange w:id="1142" w:author="Nguyễn Đình Kha" w:date="2024-07-01T14:49:00Z" w16du:dateUtc="2024-07-01T07:49:00Z">
          <w:pPr>
            <w:ind w:firstLine="227"/>
          </w:pPr>
        </w:pPrChange>
      </w:pPr>
      <w:ins w:id="1143" w:author="Nguyễn Đình Kha" w:date="2024-07-01T14:05:00Z" w16du:dateUtc="2024-07-01T07:05:00Z">
        <w:r w:rsidRPr="00733D85">
          <w:rPr>
            <w:rFonts w:ascii="Times New Roman" w:hAnsi="Times New Roman" w:cs="Times New Roman"/>
            <w:b/>
            <w:bCs/>
            <w:szCs w:val="26"/>
            <w:lang w:val="en-US"/>
          </w:rPr>
          <w:lastRenderedPageBreak/>
          <w:t xml:space="preserve">Trang đăng nhập người dùng </w:t>
        </w:r>
      </w:ins>
    </w:p>
    <w:p w14:paraId="3A4EC2F9" w14:textId="77777777" w:rsidR="005439A1" w:rsidRPr="00733D85" w:rsidRDefault="005439A1">
      <w:pPr>
        <w:ind w:firstLine="227"/>
        <w:jc w:val="both"/>
        <w:rPr>
          <w:ins w:id="1144" w:author="Nguyễn Đình Kha" w:date="2024-07-01T14:05:00Z" w16du:dateUtc="2024-07-01T07:05:00Z"/>
          <w:rFonts w:ascii="Times New Roman" w:hAnsi="Times New Roman" w:cs="Times New Roman"/>
          <w:szCs w:val="26"/>
          <w:lang w:val="en-US"/>
        </w:rPr>
        <w:pPrChange w:id="1145" w:author="Nguyễn Đình Kha" w:date="2024-07-01T14:49:00Z" w16du:dateUtc="2024-07-01T07:49:00Z">
          <w:pPr>
            <w:ind w:firstLine="227"/>
          </w:pPr>
        </w:pPrChange>
      </w:pPr>
      <w:ins w:id="1146" w:author="Nguyễn Đình Kha" w:date="2024-07-01T14:05:00Z" w16du:dateUtc="2024-07-01T07:05:00Z">
        <w:r w:rsidRPr="00733D85">
          <w:rPr>
            <w:rFonts w:ascii="Times New Roman" w:hAnsi="Times New Roman" w:cs="Times New Roman"/>
            <w:szCs w:val="26"/>
            <w:lang w:val="en-US"/>
          </w:rPr>
          <w:t xml:space="preserve">Một giao diện nơi người dùng (kẻ tấn công) có thể đăng nhập bằng thông tin đăng nhập. Điều này mô phỏng trang đăng nhập ngân hàng thực để thu hút kẻ tấn công thử đánh cắp thông tin đăng nhập hoặc SQL injection. </w:t>
        </w:r>
      </w:ins>
    </w:p>
    <w:p w14:paraId="7A9A8C04" w14:textId="77777777" w:rsidR="005439A1" w:rsidRPr="00733D85" w:rsidRDefault="005439A1" w:rsidP="005439A1">
      <w:pPr>
        <w:ind w:firstLine="227"/>
        <w:rPr>
          <w:ins w:id="1147" w:author="Nguyễn Đình Kha" w:date="2024-07-01T14:05:00Z" w16du:dateUtc="2024-07-01T07:05:00Z"/>
          <w:rFonts w:ascii="Times New Roman" w:hAnsi="Times New Roman" w:cs="Times New Roman"/>
          <w:szCs w:val="26"/>
          <w:rPrChange w:id="1148" w:author="Nguyễn Đình Kha" w:date="2024-07-02T21:21:00Z" w16du:dateUtc="2024-07-02T14:21:00Z">
            <w:rPr>
              <w:ins w:id="1149" w:author="Nguyễn Đình Kha" w:date="2024-07-01T14:05:00Z" w16du:dateUtc="2024-07-01T07:05:00Z"/>
            </w:rPr>
          </w:rPrChange>
        </w:rPr>
      </w:pPr>
    </w:p>
    <w:p w14:paraId="318936A2" w14:textId="77777777" w:rsidR="00C870A2" w:rsidRPr="00733D85" w:rsidRDefault="005439A1">
      <w:pPr>
        <w:pStyle w:val="Caption"/>
        <w:keepNext/>
        <w:rPr>
          <w:ins w:id="1150" w:author="Nguyễn Đình Kha" w:date="2024-07-02T11:02:00Z" w16du:dateUtc="2024-07-02T04:02:00Z"/>
          <w:rFonts w:ascii="Times New Roman" w:hAnsi="Times New Roman" w:cs="Times New Roman"/>
          <w:szCs w:val="26"/>
          <w:rPrChange w:id="1151" w:author="Nguyễn Đình Kha" w:date="2024-07-02T21:21:00Z" w16du:dateUtc="2024-07-02T14:21:00Z">
            <w:rPr>
              <w:ins w:id="1152" w:author="Nguyễn Đình Kha" w:date="2024-07-02T11:02:00Z" w16du:dateUtc="2024-07-02T04:02:00Z"/>
            </w:rPr>
          </w:rPrChange>
        </w:rPr>
        <w:pPrChange w:id="1153" w:author="Nguyễn Đình Kha" w:date="2024-07-02T11:02:00Z" w16du:dateUtc="2024-07-02T04:02:00Z">
          <w:pPr>
            <w:pStyle w:val="Caption"/>
          </w:pPr>
        </w:pPrChange>
      </w:pPr>
      <w:ins w:id="1154" w:author="Nguyễn Đình Kha" w:date="2024-07-01T14:05:00Z" w16du:dateUtc="2024-07-01T07:05:00Z">
        <w:r w:rsidRPr="00733D85">
          <w:rPr>
            <w:rFonts w:ascii="Times New Roman" w:hAnsi="Times New Roman" w:cs="Times New Roman"/>
            <w:noProof/>
            <w:szCs w:val="26"/>
          </w:rPr>
          <w:drawing>
            <wp:inline distT="0" distB="0" distL="0" distR="0" wp14:anchorId="278E0474" wp14:editId="0E4D9682">
              <wp:extent cx="5579745" cy="2755900"/>
              <wp:effectExtent l="0" t="0" r="0" b="0"/>
              <wp:docPr id="33382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25744" name="Picture 1" descr="A screenshot of a computer&#10;&#10;Description automatically generated"/>
                      <pic:cNvPicPr/>
                    </pic:nvPicPr>
                    <pic:blipFill>
                      <a:blip r:embed="rId11"/>
                      <a:stretch>
                        <a:fillRect/>
                      </a:stretch>
                    </pic:blipFill>
                    <pic:spPr>
                      <a:xfrm>
                        <a:off x="0" y="0"/>
                        <a:ext cx="5579745" cy="2755900"/>
                      </a:xfrm>
                      <a:prstGeom prst="rect">
                        <a:avLst/>
                      </a:prstGeom>
                    </pic:spPr>
                  </pic:pic>
                </a:graphicData>
              </a:graphic>
            </wp:inline>
          </w:drawing>
        </w:r>
      </w:ins>
    </w:p>
    <w:p w14:paraId="15FA7330" w14:textId="1FAABC55" w:rsidR="005439A1" w:rsidRPr="00733D85" w:rsidRDefault="00C870A2" w:rsidP="00C870A2">
      <w:pPr>
        <w:pStyle w:val="Caption"/>
        <w:rPr>
          <w:ins w:id="1155" w:author="Nguyễn Đình Kha" w:date="2024-07-01T14:05:00Z" w16du:dateUtc="2024-07-01T07:05:00Z"/>
          <w:rFonts w:ascii="Times New Roman" w:hAnsi="Times New Roman" w:cs="Times New Roman"/>
          <w:noProof/>
          <w:szCs w:val="26"/>
          <w:rPrChange w:id="1156" w:author="Nguyễn Đình Kha" w:date="2024-07-02T21:21:00Z" w16du:dateUtc="2024-07-02T14:21:00Z">
            <w:rPr>
              <w:ins w:id="1157" w:author="Nguyễn Đình Kha" w:date="2024-07-01T14:05:00Z" w16du:dateUtc="2024-07-01T07:05:00Z"/>
            </w:rPr>
          </w:rPrChange>
        </w:rPr>
      </w:pPr>
      <w:bookmarkStart w:id="1158" w:name="_Toc171974818"/>
      <w:ins w:id="1159" w:author="Nguyễn Đình Kha" w:date="2024-07-02T11:02:00Z" w16du:dateUtc="2024-07-02T04:02:00Z">
        <w:r w:rsidRPr="00733D85">
          <w:rPr>
            <w:rFonts w:ascii="Times New Roman" w:hAnsi="Times New Roman" w:cs="Times New Roman"/>
            <w:szCs w:val="26"/>
            <w:rPrChange w:id="1160" w:author="Nguyễn Đình Kha" w:date="2024-07-02T21:21:00Z" w16du:dateUtc="2024-07-02T14:21:00Z">
              <w:rPr/>
            </w:rPrChange>
          </w:rPr>
          <w:t xml:space="preserve">Hình </w:t>
        </w:r>
        <w:r w:rsidRPr="00733D85">
          <w:rPr>
            <w:rFonts w:ascii="Times New Roman" w:hAnsi="Times New Roman" w:cs="Times New Roman"/>
            <w:szCs w:val="26"/>
            <w:rPrChange w:id="1161" w:author="Nguyễn Đình Kha" w:date="2024-07-02T21:21:00Z" w16du:dateUtc="2024-07-02T14:21:00Z">
              <w:rPr/>
            </w:rPrChange>
          </w:rPr>
          <w:fldChar w:fldCharType="begin"/>
        </w:r>
        <w:r w:rsidRPr="00733D85">
          <w:rPr>
            <w:rFonts w:ascii="Times New Roman" w:hAnsi="Times New Roman" w:cs="Times New Roman"/>
            <w:szCs w:val="26"/>
            <w:rPrChange w:id="1162"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163" w:author="Nguyễn Đình Kha" w:date="2024-07-02T21:21:00Z" w16du:dateUtc="2024-07-02T14:21:00Z">
            <w:rPr/>
          </w:rPrChange>
        </w:rPr>
        <w:fldChar w:fldCharType="separate"/>
      </w:r>
      <w:r w:rsidR="000A3882">
        <w:rPr>
          <w:rFonts w:ascii="Times New Roman" w:hAnsi="Times New Roman" w:cs="Times New Roman"/>
          <w:noProof/>
          <w:szCs w:val="26"/>
        </w:rPr>
        <w:t>3</w:t>
      </w:r>
      <w:ins w:id="1164" w:author="Nguyễn Đình Kha" w:date="2024-07-02T11:02:00Z" w16du:dateUtc="2024-07-02T04:02:00Z">
        <w:r w:rsidRPr="00733D85">
          <w:rPr>
            <w:rFonts w:ascii="Times New Roman" w:hAnsi="Times New Roman" w:cs="Times New Roman"/>
            <w:szCs w:val="26"/>
            <w:rPrChange w:id="1165" w:author="Nguyễn Đình Kha" w:date="2024-07-02T21:21:00Z" w16du:dateUtc="2024-07-02T14:21:00Z">
              <w:rPr/>
            </w:rPrChange>
          </w:rPr>
          <w:fldChar w:fldCharType="end"/>
        </w:r>
        <w:r w:rsidRPr="00733D85">
          <w:rPr>
            <w:rFonts w:ascii="Times New Roman" w:hAnsi="Times New Roman" w:cs="Times New Roman"/>
            <w:szCs w:val="26"/>
            <w:lang w:val="en-US"/>
            <w:rPrChange w:id="1166" w:author="Nguyễn Đình Kha" w:date="2024-07-02T21:21:00Z" w16du:dateUtc="2024-07-02T14:21:00Z">
              <w:rPr>
                <w:lang w:val="en-US"/>
              </w:rPr>
            </w:rPrChange>
          </w:rPr>
          <w:t xml:space="preserve">. </w:t>
        </w:r>
        <w:r w:rsidRPr="00733D85">
          <w:rPr>
            <w:rFonts w:ascii="Times New Roman" w:hAnsi="Times New Roman" w:cs="Times New Roman"/>
            <w:noProof/>
            <w:szCs w:val="26"/>
            <w:rPrChange w:id="1167" w:author="Nguyễn Đình Kha" w:date="2024-07-02T21:21:00Z" w16du:dateUtc="2024-07-02T14:21:00Z">
              <w:rPr>
                <w:noProof/>
              </w:rPr>
            </w:rPrChange>
          </w:rPr>
          <w:t>Giao diện người dùng đăng nhập để truy cập vào tài khoản.</w:t>
        </w:r>
      </w:ins>
      <w:bookmarkEnd w:id="1158"/>
    </w:p>
    <w:p w14:paraId="59A20F21" w14:textId="7A6A6C5B" w:rsidR="005439A1" w:rsidRPr="00733D85" w:rsidRDefault="005439A1">
      <w:pPr>
        <w:pStyle w:val="Caption"/>
        <w:rPr>
          <w:ins w:id="1168" w:author="Nguyễn Đình Kha" w:date="2024-07-01T14:05:00Z" w16du:dateUtc="2024-07-01T07:05:00Z"/>
          <w:noProof/>
          <w:szCs w:val="26"/>
          <w:rPrChange w:id="1169" w:author="Nguyễn Đình Kha" w:date="2024-07-02T21:21:00Z" w16du:dateUtc="2024-07-02T14:21:00Z">
            <w:rPr>
              <w:ins w:id="1170" w:author="Nguyễn Đình Kha" w:date="2024-07-01T14:05:00Z" w16du:dateUtc="2024-07-01T07:05:00Z"/>
              <w:sz w:val="26"/>
              <w:szCs w:val="26"/>
            </w:rPr>
          </w:rPrChange>
        </w:rPr>
        <w:pPrChange w:id="1171" w:author="Nguyễn Đình Kha" w:date="2024-07-01T14:49:00Z" w16du:dateUtc="2024-07-01T07:49:00Z">
          <w:pPr>
            <w:pStyle w:val="NormalWeb"/>
            <w:ind w:left="360"/>
            <w:jc w:val="both"/>
          </w:pPr>
        </w:pPrChange>
      </w:pPr>
    </w:p>
    <w:p w14:paraId="392B44F9" w14:textId="77777777" w:rsidR="005439A1" w:rsidRPr="00733D85" w:rsidRDefault="005439A1" w:rsidP="005439A1">
      <w:pPr>
        <w:ind w:firstLine="227"/>
        <w:jc w:val="both"/>
        <w:rPr>
          <w:ins w:id="1172" w:author="Nguyễn Đình Kha" w:date="2024-07-01T14:05:00Z" w16du:dateUtc="2024-07-01T07:05:00Z"/>
          <w:rFonts w:ascii="Times New Roman" w:hAnsi="Times New Roman" w:cs="Times New Roman"/>
          <w:b/>
          <w:bCs/>
          <w:szCs w:val="26"/>
          <w:lang w:val="en-US"/>
          <w:rPrChange w:id="1173" w:author="Nguyễn Đình Kha" w:date="2024-07-02T21:21:00Z" w16du:dateUtc="2024-07-02T14:21:00Z">
            <w:rPr>
              <w:ins w:id="1174" w:author="Nguyễn Đình Kha" w:date="2024-07-01T14:05:00Z" w16du:dateUtc="2024-07-01T07:05:00Z"/>
              <w:b/>
              <w:bCs/>
            </w:rPr>
          </w:rPrChange>
        </w:rPr>
      </w:pPr>
      <w:ins w:id="1175" w:author="Nguyễn Đình Kha" w:date="2024-07-01T14:05:00Z" w16du:dateUtc="2024-07-01T07:05:00Z">
        <w:r w:rsidRPr="00733D85">
          <w:rPr>
            <w:rFonts w:ascii="Times New Roman" w:hAnsi="Times New Roman" w:cs="Times New Roman"/>
            <w:b/>
            <w:bCs/>
            <w:szCs w:val="26"/>
            <w:lang w:val="en-US"/>
          </w:rPr>
          <w:t>Tổng Quan Tài Khoản</w:t>
        </w:r>
      </w:ins>
    </w:p>
    <w:p w14:paraId="4C01D215" w14:textId="77777777" w:rsidR="005439A1" w:rsidRPr="00733D85" w:rsidRDefault="005439A1" w:rsidP="005439A1">
      <w:pPr>
        <w:ind w:firstLine="227"/>
        <w:jc w:val="both"/>
        <w:rPr>
          <w:ins w:id="1176" w:author="Nguyễn Đình Kha" w:date="2024-07-01T14:05:00Z" w16du:dateUtc="2024-07-01T07:05:00Z"/>
          <w:rFonts w:ascii="Times New Roman" w:hAnsi="Times New Roman" w:cs="Times New Roman"/>
          <w:szCs w:val="26"/>
          <w:lang w:val="en-US"/>
        </w:rPr>
      </w:pPr>
      <w:ins w:id="1177" w:author="Nguyễn Đình Kha" w:date="2024-07-01T14:05:00Z" w16du:dateUtc="2024-07-01T07:05:00Z">
        <w:r w:rsidRPr="00733D85">
          <w:rPr>
            <w:rFonts w:ascii="Times New Roman" w:hAnsi="Times New Roman" w:cs="Times New Roman"/>
            <w:szCs w:val="26"/>
            <w:lang w:val="en-US"/>
          </w:rPr>
          <w:t xml:space="preserve">Một bảng điều khiển hiển thị số dư tài khoản và các giao dịch gần đây. Tính năng này cung cấp một mục tiêu thực tế cho kẻ tấn công nhắm đến việc thao tác số dư tài khoản hoặc xem thông tin nhạy cảm. </w:t>
        </w:r>
      </w:ins>
    </w:p>
    <w:p w14:paraId="7CE5505C" w14:textId="77777777" w:rsidR="005439A1" w:rsidRPr="00733D85" w:rsidRDefault="005439A1" w:rsidP="005439A1">
      <w:pPr>
        <w:ind w:firstLine="227"/>
        <w:rPr>
          <w:ins w:id="1178" w:author="Nguyễn Đình Kha" w:date="2024-07-01T14:05:00Z" w16du:dateUtc="2024-07-01T07:05:00Z"/>
          <w:rFonts w:ascii="Times New Roman" w:hAnsi="Times New Roman" w:cs="Times New Roman"/>
          <w:szCs w:val="26"/>
          <w:lang w:val="en-US"/>
        </w:rPr>
      </w:pPr>
    </w:p>
    <w:p w14:paraId="2E4E5CD4" w14:textId="77777777" w:rsidR="00C870A2" w:rsidRPr="00733D85" w:rsidRDefault="005439A1">
      <w:pPr>
        <w:pStyle w:val="Caption"/>
        <w:keepNext/>
        <w:rPr>
          <w:ins w:id="1179" w:author="Nguyễn Đình Kha" w:date="2024-07-02T11:03:00Z" w16du:dateUtc="2024-07-02T04:03:00Z"/>
          <w:rFonts w:ascii="Times New Roman" w:hAnsi="Times New Roman" w:cs="Times New Roman"/>
          <w:szCs w:val="26"/>
          <w:rPrChange w:id="1180" w:author="Nguyễn Đình Kha" w:date="2024-07-02T21:21:00Z" w16du:dateUtc="2024-07-02T14:21:00Z">
            <w:rPr>
              <w:ins w:id="1181" w:author="Nguyễn Đình Kha" w:date="2024-07-02T11:03:00Z" w16du:dateUtc="2024-07-02T04:03:00Z"/>
            </w:rPr>
          </w:rPrChange>
        </w:rPr>
        <w:pPrChange w:id="1182" w:author="Nguyễn Đình Kha" w:date="2024-07-02T11:03:00Z" w16du:dateUtc="2024-07-02T04:03:00Z">
          <w:pPr>
            <w:pStyle w:val="Caption"/>
          </w:pPr>
        </w:pPrChange>
      </w:pPr>
      <w:ins w:id="1183" w:author="Nguyễn Đình Kha" w:date="2024-07-01T14:05:00Z" w16du:dateUtc="2024-07-01T07:05:00Z">
        <w:r w:rsidRPr="00733D85">
          <w:rPr>
            <w:rFonts w:ascii="Times New Roman" w:hAnsi="Times New Roman" w:cs="Times New Roman"/>
            <w:noProof/>
            <w:szCs w:val="26"/>
          </w:rPr>
          <w:lastRenderedPageBreak/>
          <w:drawing>
            <wp:inline distT="0" distB="0" distL="0" distR="0" wp14:anchorId="5193ADD3" wp14:editId="29806520">
              <wp:extent cx="5579745" cy="2811780"/>
              <wp:effectExtent l="0" t="0" r="0" b="0"/>
              <wp:docPr id="21961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1557" name="Picture 1" descr="A screenshot of a computer&#10;&#10;Description automatically generated"/>
                      <pic:cNvPicPr/>
                    </pic:nvPicPr>
                    <pic:blipFill>
                      <a:blip r:embed="rId12"/>
                      <a:stretch>
                        <a:fillRect/>
                      </a:stretch>
                    </pic:blipFill>
                    <pic:spPr>
                      <a:xfrm>
                        <a:off x="0" y="0"/>
                        <a:ext cx="5579745" cy="2811780"/>
                      </a:xfrm>
                      <a:prstGeom prst="rect">
                        <a:avLst/>
                      </a:prstGeom>
                    </pic:spPr>
                  </pic:pic>
                </a:graphicData>
              </a:graphic>
            </wp:inline>
          </w:drawing>
        </w:r>
      </w:ins>
    </w:p>
    <w:p w14:paraId="0448C65F" w14:textId="570E857B" w:rsidR="005439A1" w:rsidRPr="00733D85" w:rsidRDefault="00C870A2" w:rsidP="00C870A2">
      <w:pPr>
        <w:pStyle w:val="Caption"/>
        <w:rPr>
          <w:ins w:id="1184" w:author="Nguyễn Đình Kha" w:date="2024-07-01T14:05:00Z" w16du:dateUtc="2024-07-01T07:05:00Z"/>
          <w:rFonts w:ascii="Times New Roman" w:hAnsi="Times New Roman" w:cs="Times New Roman"/>
          <w:noProof/>
          <w:szCs w:val="26"/>
          <w:rPrChange w:id="1185" w:author="Nguyễn Đình Kha" w:date="2024-07-02T21:21:00Z" w16du:dateUtc="2024-07-02T14:21:00Z">
            <w:rPr>
              <w:ins w:id="1186" w:author="Nguyễn Đình Kha" w:date="2024-07-01T14:05:00Z" w16du:dateUtc="2024-07-01T07:05:00Z"/>
            </w:rPr>
          </w:rPrChange>
        </w:rPr>
      </w:pPr>
      <w:bookmarkStart w:id="1187" w:name="_Toc171974819"/>
      <w:ins w:id="1188" w:author="Nguyễn Đình Kha" w:date="2024-07-02T11:03:00Z" w16du:dateUtc="2024-07-02T04:03:00Z">
        <w:r w:rsidRPr="00733D85">
          <w:rPr>
            <w:rFonts w:ascii="Times New Roman" w:hAnsi="Times New Roman" w:cs="Times New Roman"/>
            <w:szCs w:val="26"/>
            <w:rPrChange w:id="1189" w:author="Nguyễn Đình Kha" w:date="2024-07-02T21:21:00Z" w16du:dateUtc="2024-07-02T14:21:00Z">
              <w:rPr/>
            </w:rPrChange>
          </w:rPr>
          <w:t xml:space="preserve">Hình </w:t>
        </w:r>
        <w:r w:rsidRPr="00733D85">
          <w:rPr>
            <w:rFonts w:ascii="Times New Roman" w:hAnsi="Times New Roman" w:cs="Times New Roman"/>
            <w:szCs w:val="26"/>
            <w:rPrChange w:id="1190" w:author="Nguyễn Đình Kha" w:date="2024-07-02T21:21:00Z" w16du:dateUtc="2024-07-02T14:21:00Z">
              <w:rPr/>
            </w:rPrChange>
          </w:rPr>
          <w:fldChar w:fldCharType="begin"/>
        </w:r>
        <w:r w:rsidRPr="00733D85">
          <w:rPr>
            <w:rFonts w:ascii="Times New Roman" w:hAnsi="Times New Roman" w:cs="Times New Roman"/>
            <w:szCs w:val="26"/>
            <w:rPrChange w:id="1191"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192" w:author="Nguyễn Đình Kha" w:date="2024-07-02T21:21:00Z" w16du:dateUtc="2024-07-02T14:21:00Z">
            <w:rPr/>
          </w:rPrChange>
        </w:rPr>
        <w:fldChar w:fldCharType="separate"/>
      </w:r>
      <w:r w:rsidR="000A3882">
        <w:rPr>
          <w:rFonts w:ascii="Times New Roman" w:hAnsi="Times New Roman" w:cs="Times New Roman"/>
          <w:noProof/>
          <w:szCs w:val="26"/>
        </w:rPr>
        <w:t>4</w:t>
      </w:r>
      <w:ins w:id="1193" w:author="Nguyễn Đình Kha" w:date="2024-07-02T11:03:00Z" w16du:dateUtc="2024-07-02T04:03:00Z">
        <w:r w:rsidRPr="00733D85">
          <w:rPr>
            <w:rFonts w:ascii="Times New Roman" w:hAnsi="Times New Roman" w:cs="Times New Roman"/>
            <w:szCs w:val="26"/>
            <w:rPrChange w:id="1194" w:author="Nguyễn Đình Kha" w:date="2024-07-02T21:21:00Z" w16du:dateUtc="2024-07-02T14:21:00Z">
              <w:rPr/>
            </w:rPrChange>
          </w:rPr>
          <w:fldChar w:fldCharType="end"/>
        </w:r>
        <w:r w:rsidRPr="00733D85">
          <w:rPr>
            <w:rFonts w:ascii="Times New Roman" w:hAnsi="Times New Roman" w:cs="Times New Roman"/>
            <w:szCs w:val="26"/>
            <w:lang w:val="en-US"/>
            <w:rPrChange w:id="1195" w:author="Nguyễn Đình Kha" w:date="2024-07-02T21:21:00Z" w16du:dateUtc="2024-07-02T14:21:00Z">
              <w:rPr>
                <w:lang w:val="en-US"/>
              </w:rPr>
            </w:rPrChange>
          </w:rPr>
          <w:t xml:space="preserve">. </w:t>
        </w:r>
        <w:r w:rsidRPr="00733D85">
          <w:rPr>
            <w:rFonts w:ascii="Times New Roman" w:hAnsi="Times New Roman" w:cs="Times New Roman"/>
            <w:szCs w:val="26"/>
            <w:rPrChange w:id="1196" w:author="Nguyễn Đình Kha" w:date="2024-07-02T21:21:00Z" w16du:dateUtc="2024-07-02T14:21:00Z">
              <w:rPr/>
            </w:rPrChange>
          </w:rPr>
          <w:t>Giao diện tài khoản tổng quan của người dùng.</w:t>
        </w:r>
      </w:ins>
      <w:bookmarkEnd w:id="1187"/>
    </w:p>
    <w:p w14:paraId="4567FD57" w14:textId="77777777" w:rsidR="005439A1" w:rsidRPr="00733D85" w:rsidRDefault="005439A1" w:rsidP="005439A1">
      <w:pPr>
        <w:rPr>
          <w:ins w:id="1197" w:author="Nguyễn Đình Kha" w:date="2024-07-01T14:05:00Z" w16du:dateUtc="2024-07-01T07:05:00Z"/>
          <w:rFonts w:ascii="Times New Roman" w:hAnsi="Times New Roman" w:cs="Times New Roman"/>
          <w:szCs w:val="26"/>
          <w:lang w:val="en-US"/>
        </w:rPr>
      </w:pPr>
    </w:p>
    <w:p w14:paraId="416ECB8C" w14:textId="77777777" w:rsidR="005439A1" w:rsidRPr="00733D85" w:rsidRDefault="005439A1" w:rsidP="005439A1">
      <w:pPr>
        <w:ind w:firstLine="227"/>
        <w:jc w:val="both"/>
        <w:rPr>
          <w:ins w:id="1198" w:author="Nguyễn Đình Kha" w:date="2024-07-01T14:05:00Z" w16du:dateUtc="2024-07-01T07:05:00Z"/>
          <w:rFonts w:ascii="Times New Roman" w:hAnsi="Times New Roman" w:cs="Times New Roman"/>
          <w:b/>
          <w:bCs/>
          <w:szCs w:val="26"/>
          <w:lang w:val="en-US"/>
          <w:rPrChange w:id="1199" w:author="Nguyễn Đình Kha" w:date="2024-07-02T21:21:00Z" w16du:dateUtc="2024-07-02T14:21:00Z">
            <w:rPr>
              <w:ins w:id="1200" w:author="Nguyễn Đình Kha" w:date="2024-07-01T14:05:00Z" w16du:dateUtc="2024-07-01T07:05:00Z"/>
              <w:b/>
              <w:bCs/>
            </w:rPr>
          </w:rPrChange>
        </w:rPr>
      </w:pPr>
      <w:ins w:id="1201" w:author="Nguyễn Đình Kha" w:date="2024-07-01T14:05:00Z" w16du:dateUtc="2024-07-01T07:05:00Z">
        <w:r w:rsidRPr="00733D85">
          <w:rPr>
            <w:rFonts w:ascii="Times New Roman" w:hAnsi="Times New Roman" w:cs="Times New Roman"/>
            <w:b/>
            <w:bCs/>
            <w:szCs w:val="26"/>
            <w:lang w:val="en-US"/>
          </w:rPr>
          <w:t xml:space="preserve">Trang chuyển tiền của người dùng </w:t>
        </w:r>
      </w:ins>
    </w:p>
    <w:p w14:paraId="528384A3" w14:textId="77777777" w:rsidR="005439A1" w:rsidRPr="00733D85" w:rsidRDefault="005439A1" w:rsidP="005439A1">
      <w:pPr>
        <w:ind w:firstLine="227"/>
        <w:jc w:val="both"/>
        <w:rPr>
          <w:ins w:id="1202" w:author="Nguyễn Đình Kha" w:date="2024-07-01T14:05:00Z" w16du:dateUtc="2024-07-01T07:05:00Z"/>
          <w:rFonts w:ascii="Times New Roman" w:hAnsi="Times New Roman" w:cs="Times New Roman"/>
          <w:szCs w:val="26"/>
          <w:lang w:val="en-US"/>
          <w:rPrChange w:id="1203" w:author="Nguyễn Đình Kha" w:date="2024-07-02T21:21:00Z" w16du:dateUtc="2024-07-02T14:21:00Z">
            <w:rPr>
              <w:ins w:id="1204" w:author="Nguyễn Đình Kha" w:date="2024-07-01T14:05:00Z" w16du:dateUtc="2024-07-01T07:05:00Z"/>
            </w:rPr>
          </w:rPrChange>
        </w:rPr>
      </w:pPr>
      <w:ins w:id="1205" w:author="Nguyễn Đình Kha" w:date="2024-07-01T14:05:00Z" w16du:dateUtc="2024-07-01T07:05:00Z">
        <w:r w:rsidRPr="00733D85">
          <w:rPr>
            <w:rFonts w:ascii="Times New Roman" w:hAnsi="Times New Roman" w:cs="Times New Roman"/>
            <w:szCs w:val="26"/>
            <w:lang w:val="en-US"/>
          </w:rPr>
          <w:t xml:space="preserve">Chức năng mô phỏng việc chuyển tiền giữa các tài khoản. </w:t>
        </w:r>
      </w:ins>
    </w:p>
    <w:p w14:paraId="1A8445B2" w14:textId="77777777" w:rsidR="005439A1" w:rsidRPr="00733D85" w:rsidRDefault="005439A1" w:rsidP="005439A1">
      <w:pPr>
        <w:rPr>
          <w:ins w:id="1206" w:author="Nguyễn Đình Kha" w:date="2024-07-01T14:05:00Z" w16du:dateUtc="2024-07-01T07:05:00Z"/>
          <w:rFonts w:ascii="Times New Roman" w:hAnsi="Times New Roman" w:cs="Times New Roman"/>
          <w:szCs w:val="26"/>
          <w:lang w:val="en-US"/>
        </w:rPr>
      </w:pPr>
    </w:p>
    <w:p w14:paraId="37CB25F7" w14:textId="77777777" w:rsidR="00C870A2" w:rsidRPr="00733D85" w:rsidRDefault="005439A1">
      <w:pPr>
        <w:pStyle w:val="Caption"/>
        <w:keepNext/>
        <w:rPr>
          <w:ins w:id="1207" w:author="Nguyễn Đình Kha" w:date="2024-07-02T11:03:00Z" w16du:dateUtc="2024-07-02T04:03:00Z"/>
          <w:rFonts w:ascii="Times New Roman" w:hAnsi="Times New Roman" w:cs="Times New Roman"/>
          <w:szCs w:val="26"/>
          <w:rPrChange w:id="1208" w:author="Nguyễn Đình Kha" w:date="2024-07-02T21:21:00Z" w16du:dateUtc="2024-07-02T14:21:00Z">
            <w:rPr>
              <w:ins w:id="1209" w:author="Nguyễn Đình Kha" w:date="2024-07-02T11:03:00Z" w16du:dateUtc="2024-07-02T04:03:00Z"/>
            </w:rPr>
          </w:rPrChange>
        </w:rPr>
        <w:pPrChange w:id="1210" w:author="Nguyễn Đình Kha" w:date="2024-07-02T11:03:00Z" w16du:dateUtc="2024-07-02T04:03:00Z">
          <w:pPr>
            <w:pStyle w:val="Caption"/>
          </w:pPr>
        </w:pPrChange>
      </w:pPr>
      <w:ins w:id="1211" w:author="Nguyễn Đình Kha" w:date="2024-07-01T14:05:00Z" w16du:dateUtc="2024-07-01T07:05:00Z">
        <w:r w:rsidRPr="00733D85">
          <w:rPr>
            <w:rFonts w:ascii="Times New Roman" w:hAnsi="Times New Roman" w:cs="Times New Roman"/>
            <w:noProof/>
            <w:szCs w:val="26"/>
          </w:rPr>
          <w:drawing>
            <wp:inline distT="0" distB="0" distL="0" distR="0" wp14:anchorId="3DB43E90" wp14:editId="46D0EE28">
              <wp:extent cx="5579745" cy="2784475"/>
              <wp:effectExtent l="0" t="0" r="0" b="0"/>
              <wp:docPr id="4094471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47103" name="Picture 1" descr="A screenshot of a computer&#10;&#10;Description automatically generated"/>
                      <pic:cNvPicPr/>
                    </pic:nvPicPr>
                    <pic:blipFill>
                      <a:blip r:embed="rId13"/>
                      <a:stretch>
                        <a:fillRect/>
                      </a:stretch>
                    </pic:blipFill>
                    <pic:spPr>
                      <a:xfrm>
                        <a:off x="0" y="0"/>
                        <a:ext cx="5579745" cy="2784475"/>
                      </a:xfrm>
                      <a:prstGeom prst="rect">
                        <a:avLst/>
                      </a:prstGeom>
                    </pic:spPr>
                  </pic:pic>
                </a:graphicData>
              </a:graphic>
            </wp:inline>
          </w:drawing>
        </w:r>
      </w:ins>
    </w:p>
    <w:p w14:paraId="5F728764" w14:textId="7D88E8FE" w:rsidR="005439A1" w:rsidRPr="00733D85" w:rsidRDefault="00C870A2" w:rsidP="00C870A2">
      <w:pPr>
        <w:pStyle w:val="Caption"/>
        <w:rPr>
          <w:ins w:id="1212" w:author="Nguyễn Đình Kha" w:date="2024-07-01T14:05:00Z" w16du:dateUtc="2024-07-01T07:05:00Z"/>
          <w:rFonts w:ascii="Times New Roman" w:hAnsi="Times New Roman" w:cs="Times New Roman"/>
          <w:noProof/>
          <w:szCs w:val="26"/>
          <w:rPrChange w:id="1213" w:author="Nguyễn Đình Kha" w:date="2024-07-02T21:21:00Z" w16du:dateUtc="2024-07-02T14:21:00Z">
            <w:rPr>
              <w:ins w:id="1214" w:author="Nguyễn Đình Kha" w:date="2024-07-01T14:05:00Z" w16du:dateUtc="2024-07-01T07:05:00Z"/>
            </w:rPr>
          </w:rPrChange>
        </w:rPr>
      </w:pPr>
      <w:bookmarkStart w:id="1215" w:name="_Toc171974820"/>
      <w:ins w:id="1216" w:author="Nguyễn Đình Kha" w:date="2024-07-02T11:03:00Z" w16du:dateUtc="2024-07-02T04:03:00Z">
        <w:r w:rsidRPr="00733D85">
          <w:rPr>
            <w:rFonts w:ascii="Times New Roman" w:hAnsi="Times New Roman" w:cs="Times New Roman"/>
            <w:szCs w:val="26"/>
            <w:rPrChange w:id="1217" w:author="Nguyễn Đình Kha" w:date="2024-07-02T21:21:00Z" w16du:dateUtc="2024-07-02T14:21:00Z">
              <w:rPr/>
            </w:rPrChange>
          </w:rPr>
          <w:t xml:space="preserve">Hình </w:t>
        </w:r>
        <w:r w:rsidRPr="00733D85">
          <w:rPr>
            <w:rFonts w:ascii="Times New Roman" w:hAnsi="Times New Roman" w:cs="Times New Roman"/>
            <w:szCs w:val="26"/>
            <w:rPrChange w:id="1218" w:author="Nguyễn Đình Kha" w:date="2024-07-02T21:21:00Z" w16du:dateUtc="2024-07-02T14:21:00Z">
              <w:rPr/>
            </w:rPrChange>
          </w:rPr>
          <w:fldChar w:fldCharType="begin"/>
        </w:r>
        <w:r w:rsidRPr="00733D85">
          <w:rPr>
            <w:rFonts w:ascii="Times New Roman" w:hAnsi="Times New Roman" w:cs="Times New Roman"/>
            <w:szCs w:val="26"/>
            <w:rPrChange w:id="1219"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220" w:author="Nguyễn Đình Kha" w:date="2024-07-02T21:21:00Z" w16du:dateUtc="2024-07-02T14:21:00Z">
            <w:rPr/>
          </w:rPrChange>
        </w:rPr>
        <w:fldChar w:fldCharType="separate"/>
      </w:r>
      <w:r w:rsidR="000A3882">
        <w:rPr>
          <w:rFonts w:ascii="Times New Roman" w:hAnsi="Times New Roman" w:cs="Times New Roman"/>
          <w:noProof/>
          <w:szCs w:val="26"/>
        </w:rPr>
        <w:t>5</w:t>
      </w:r>
      <w:ins w:id="1221" w:author="Nguyễn Đình Kha" w:date="2024-07-02T11:03:00Z" w16du:dateUtc="2024-07-02T04:03:00Z">
        <w:r w:rsidRPr="00733D85">
          <w:rPr>
            <w:rFonts w:ascii="Times New Roman" w:hAnsi="Times New Roman" w:cs="Times New Roman"/>
            <w:szCs w:val="26"/>
            <w:rPrChange w:id="1222" w:author="Nguyễn Đình Kha" w:date="2024-07-02T21:21:00Z" w16du:dateUtc="2024-07-02T14:21:00Z">
              <w:rPr/>
            </w:rPrChange>
          </w:rPr>
          <w:fldChar w:fldCharType="end"/>
        </w:r>
        <w:r w:rsidRPr="00733D85">
          <w:rPr>
            <w:rFonts w:ascii="Times New Roman" w:hAnsi="Times New Roman" w:cs="Times New Roman"/>
            <w:szCs w:val="26"/>
            <w:lang w:val="en-US"/>
            <w:rPrChange w:id="1223" w:author="Nguyễn Đình Kha" w:date="2024-07-02T21:21:00Z" w16du:dateUtc="2024-07-02T14:21:00Z">
              <w:rPr>
                <w:lang w:val="en-US"/>
              </w:rPr>
            </w:rPrChange>
          </w:rPr>
          <w:t xml:space="preserve">. </w:t>
        </w:r>
        <w:r w:rsidRPr="00733D85">
          <w:rPr>
            <w:rFonts w:ascii="Times New Roman" w:hAnsi="Times New Roman" w:cs="Times New Roman"/>
            <w:noProof/>
            <w:szCs w:val="26"/>
            <w:rPrChange w:id="1224" w:author="Nguyễn Đình Kha" w:date="2024-07-02T21:21:00Z" w16du:dateUtc="2024-07-02T14:21:00Z">
              <w:rPr>
                <w:noProof/>
              </w:rPr>
            </w:rPrChange>
          </w:rPr>
          <w:t>Giao diện chuyển khoản nơi người dùng có thể nhập vào tài khoản thụ thưởng với số tiền tương ứng cần chuyển cho người dùng muốn nhận.</w:t>
        </w:r>
      </w:ins>
      <w:bookmarkEnd w:id="1215"/>
    </w:p>
    <w:p w14:paraId="51C3CFAA" w14:textId="77777777" w:rsidR="005439A1" w:rsidRPr="00733D85" w:rsidRDefault="005439A1" w:rsidP="005439A1">
      <w:pPr>
        <w:pStyle w:val="NormalWeb"/>
        <w:ind w:left="720"/>
        <w:jc w:val="both"/>
        <w:rPr>
          <w:ins w:id="1225" w:author="Nguyễn Đình Kha" w:date="2024-07-01T14:05:00Z" w16du:dateUtc="2024-07-01T07:05:00Z"/>
          <w:b/>
          <w:bCs/>
          <w:sz w:val="26"/>
          <w:szCs w:val="26"/>
        </w:rPr>
      </w:pPr>
    </w:p>
    <w:p w14:paraId="63F9EDE9" w14:textId="77777777" w:rsidR="00C870A2" w:rsidRPr="00733D85" w:rsidRDefault="005439A1">
      <w:pPr>
        <w:pStyle w:val="Caption"/>
        <w:keepNext/>
        <w:rPr>
          <w:ins w:id="1226" w:author="Nguyễn Đình Kha" w:date="2024-07-02T11:04:00Z" w16du:dateUtc="2024-07-02T04:04:00Z"/>
          <w:rFonts w:ascii="Times New Roman" w:hAnsi="Times New Roman" w:cs="Times New Roman"/>
          <w:szCs w:val="26"/>
          <w:rPrChange w:id="1227" w:author="Nguyễn Đình Kha" w:date="2024-07-02T21:21:00Z" w16du:dateUtc="2024-07-02T14:21:00Z">
            <w:rPr>
              <w:ins w:id="1228" w:author="Nguyễn Đình Kha" w:date="2024-07-02T11:04:00Z" w16du:dateUtc="2024-07-02T04:04:00Z"/>
            </w:rPr>
          </w:rPrChange>
        </w:rPr>
        <w:pPrChange w:id="1229" w:author="Nguyễn Đình Kha" w:date="2024-07-02T11:04:00Z" w16du:dateUtc="2024-07-02T04:04:00Z">
          <w:pPr>
            <w:pStyle w:val="Caption"/>
          </w:pPr>
        </w:pPrChange>
      </w:pPr>
      <w:ins w:id="1230" w:author="Nguyễn Đình Kha" w:date="2024-07-01T14:05:00Z" w16du:dateUtc="2024-07-01T07:05:00Z">
        <w:r w:rsidRPr="00733D85">
          <w:rPr>
            <w:rFonts w:ascii="Times New Roman" w:hAnsi="Times New Roman" w:cs="Times New Roman"/>
            <w:noProof/>
            <w:szCs w:val="26"/>
          </w:rPr>
          <w:lastRenderedPageBreak/>
          <w:drawing>
            <wp:inline distT="0" distB="0" distL="0" distR="0" wp14:anchorId="584D582F" wp14:editId="2A3CF33E">
              <wp:extent cx="5408824" cy="2613660"/>
              <wp:effectExtent l="0" t="0" r="0" b="0"/>
              <wp:docPr id="1916383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83584" name="Picture 1" descr="A screenshot of a computer&#10;&#10;Description automatically generated"/>
                      <pic:cNvPicPr/>
                    </pic:nvPicPr>
                    <pic:blipFill rotWithShape="1">
                      <a:blip r:embed="rId14"/>
                      <a:srcRect l="15704" t="12866" r="2904" b="17216"/>
                      <a:stretch/>
                    </pic:blipFill>
                    <pic:spPr bwMode="auto">
                      <a:xfrm>
                        <a:off x="0" y="0"/>
                        <a:ext cx="5427362" cy="2622618"/>
                      </a:xfrm>
                      <a:prstGeom prst="rect">
                        <a:avLst/>
                      </a:prstGeom>
                      <a:ln>
                        <a:noFill/>
                      </a:ln>
                      <a:extLst>
                        <a:ext uri="{53640926-AAD7-44D8-BBD7-CCE9431645EC}">
                          <a14:shadowObscured xmlns:a14="http://schemas.microsoft.com/office/drawing/2010/main"/>
                        </a:ext>
                      </a:extLst>
                    </pic:spPr>
                  </pic:pic>
                </a:graphicData>
              </a:graphic>
            </wp:inline>
          </w:drawing>
        </w:r>
      </w:ins>
    </w:p>
    <w:p w14:paraId="60029D86" w14:textId="0C02D9AB" w:rsidR="005439A1" w:rsidRPr="00733D85" w:rsidRDefault="00C870A2" w:rsidP="00C870A2">
      <w:pPr>
        <w:pStyle w:val="Caption"/>
        <w:rPr>
          <w:ins w:id="1231" w:author="Nguyễn Đình Kha" w:date="2024-07-01T14:05:00Z" w16du:dateUtc="2024-07-01T07:05:00Z"/>
          <w:rFonts w:ascii="Times New Roman" w:hAnsi="Times New Roman" w:cs="Times New Roman"/>
          <w:noProof/>
          <w:szCs w:val="26"/>
          <w:rPrChange w:id="1232" w:author="Nguyễn Đình Kha" w:date="2024-07-02T21:21:00Z" w16du:dateUtc="2024-07-02T14:21:00Z">
            <w:rPr>
              <w:ins w:id="1233" w:author="Nguyễn Đình Kha" w:date="2024-07-01T14:05:00Z" w16du:dateUtc="2024-07-01T07:05:00Z"/>
            </w:rPr>
          </w:rPrChange>
        </w:rPr>
      </w:pPr>
      <w:bookmarkStart w:id="1234" w:name="_Toc171974821"/>
      <w:ins w:id="1235" w:author="Nguyễn Đình Kha" w:date="2024-07-02T11:04:00Z" w16du:dateUtc="2024-07-02T04:04:00Z">
        <w:r w:rsidRPr="00733D85">
          <w:rPr>
            <w:rFonts w:ascii="Times New Roman" w:hAnsi="Times New Roman" w:cs="Times New Roman"/>
            <w:szCs w:val="26"/>
            <w:rPrChange w:id="1236" w:author="Nguyễn Đình Kha" w:date="2024-07-02T21:21:00Z" w16du:dateUtc="2024-07-02T14:21:00Z">
              <w:rPr/>
            </w:rPrChange>
          </w:rPr>
          <w:t xml:space="preserve">Hình </w:t>
        </w:r>
        <w:r w:rsidRPr="00733D85">
          <w:rPr>
            <w:rFonts w:ascii="Times New Roman" w:hAnsi="Times New Roman" w:cs="Times New Roman"/>
            <w:szCs w:val="26"/>
            <w:rPrChange w:id="1237" w:author="Nguyễn Đình Kha" w:date="2024-07-02T21:21:00Z" w16du:dateUtc="2024-07-02T14:21:00Z">
              <w:rPr/>
            </w:rPrChange>
          </w:rPr>
          <w:fldChar w:fldCharType="begin"/>
        </w:r>
        <w:r w:rsidRPr="00733D85">
          <w:rPr>
            <w:rFonts w:ascii="Times New Roman" w:hAnsi="Times New Roman" w:cs="Times New Roman"/>
            <w:szCs w:val="26"/>
            <w:rPrChange w:id="1238"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239" w:author="Nguyễn Đình Kha" w:date="2024-07-02T21:21:00Z" w16du:dateUtc="2024-07-02T14:21:00Z">
            <w:rPr/>
          </w:rPrChange>
        </w:rPr>
        <w:fldChar w:fldCharType="separate"/>
      </w:r>
      <w:r w:rsidR="000A3882">
        <w:rPr>
          <w:rFonts w:ascii="Times New Roman" w:hAnsi="Times New Roman" w:cs="Times New Roman"/>
          <w:noProof/>
          <w:szCs w:val="26"/>
        </w:rPr>
        <w:t>6</w:t>
      </w:r>
      <w:ins w:id="1240" w:author="Nguyễn Đình Kha" w:date="2024-07-02T11:04:00Z" w16du:dateUtc="2024-07-02T04:04:00Z">
        <w:r w:rsidRPr="00733D85">
          <w:rPr>
            <w:rFonts w:ascii="Times New Roman" w:hAnsi="Times New Roman" w:cs="Times New Roman"/>
            <w:szCs w:val="26"/>
            <w:rPrChange w:id="1241" w:author="Nguyễn Đình Kha" w:date="2024-07-02T21:21:00Z" w16du:dateUtc="2024-07-02T14:21:00Z">
              <w:rPr/>
            </w:rPrChange>
          </w:rPr>
          <w:fldChar w:fldCharType="end"/>
        </w:r>
        <w:r w:rsidRPr="00733D85">
          <w:rPr>
            <w:rFonts w:ascii="Times New Roman" w:hAnsi="Times New Roman" w:cs="Times New Roman"/>
            <w:szCs w:val="26"/>
            <w:lang w:val="en-US"/>
            <w:rPrChange w:id="1242" w:author="Nguyễn Đình Kha" w:date="2024-07-02T21:21:00Z" w16du:dateUtc="2024-07-02T14:21:00Z">
              <w:rPr>
                <w:lang w:val="en-US"/>
              </w:rPr>
            </w:rPrChange>
          </w:rPr>
          <w:t xml:space="preserve">. </w:t>
        </w:r>
        <w:r w:rsidRPr="00733D85">
          <w:rPr>
            <w:rFonts w:ascii="Times New Roman" w:hAnsi="Times New Roman" w:cs="Times New Roman"/>
            <w:noProof/>
            <w:szCs w:val="26"/>
            <w:rPrChange w:id="1243" w:author="Nguyễn Đình Kha" w:date="2024-07-02T21:21:00Z" w16du:dateUtc="2024-07-02T14:21:00Z">
              <w:rPr>
                <w:noProof/>
              </w:rPr>
            </w:rPrChange>
          </w:rPr>
          <w:t>Khi người dùng chuyển tiền thành công sẽ có thông báo xác nhận và khi người dùng tắt nó thì hệ thống sẽ tự load lại trang để cập nhật lại số dư khả dụng của người dùng sau khi chuyển khoản.</w:t>
        </w:r>
      </w:ins>
      <w:bookmarkEnd w:id="1234"/>
    </w:p>
    <w:p w14:paraId="4E80C28C" w14:textId="77777777" w:rsidR="005439A1" w:rsidRPr="00733D85" w:rsidRDefault="005439A1" w:rsidP="00770C1D">
      <w:pPr>
        <w:pStyle w:val="NormalWeb"/>
        <w:jc w:val="both"/>
        <w:rPr>
          <w:ins w:id="1244" w:author="Nguyễn Đình Kha" w:date="2024-07-01T14:05:00Z" w16du:dateUtc="2024-07-01T07:05:00Z"/>
          <w:b/>
          <w:bCs/>
          <w:sz w:val="26"/>
          <w:szCs w:val="26"/>
        </w:rPr>
      </w:pPr>
    </w:p>
    <w:p w14:paraId="3CB442A3" w14:textId="77777777" w:rsidR="005439A1" w:rsidRPr="00733D85" w:rsidRDefault="005439A1" w:rsidP="005439A1">
      <w:pPr>
        <w:ind w:firstLine="227"/>
        <w:jc w:val="both"/>
        <w:rPr>
          <w:ins w:id="1245" w:author="Nguyễn Đình Kha" w:date="2024-07-01T14:05:00Z" w16du:dateUtc="2024-07-01T07:05:00Z"/>
          <w:rFonts w:ascii="Times New Roman" w:hAnsi="Times New Roman" w:cs="Times New Roman"/>
          <w:b/>
          <w:bCs/>
          <w:szCs w:val="26"/>
          <w:lang w:val="en-US"/>
          <w:rPrChange w:id="1246" w:author="Nguyễn Đình Kha" w:date="2024-07-02T21:21:00Z" w16du:dateUtc="2024-07-02T14:21:00Z">
            <w:rPr>
              <w:ins w:id="1247" w:author="Nguyễn Đình Kha" w:date="2024-07-01T14:05:00Z" w16du:dateUtc="2024-07-01T07:05:00Z"/>
              <w:b/>
              <w:bCs/>
            </w:rPr>
          </w:rPrChange>
        </w:rPr>
      </w:pPr>
      <w:ins w:id="1248" w:author="Nguyễn Đình Kha" w:date="2024-07-01T14:05:00Z" w16du:dateUtc="2024-07-01T07:05:00Z">
        <w:r w:rsidRPr="00733D85">
          <w:rPr>
            <w:rFonts w:ascii="Times New Roman" w:hAnsi="Times New Roman" w:cs="Times New Roman"/>
            <w:b/>
            <w:bCs/>
            <w:szCs w:val="26"/>
            <w:lang w:val="en-US"/>
          </w:rPr>
          <w:t>Trang thông tin tài khoản của người dùng</w:t>
        </w:r>
      </w:ins>
    </w:p>
    <w:p w14:paraId="6A6D2F85" w14:textId="77777777" w:rsidR="005439A1" w:rsidRPr="00733D85" w:rsidRDefault="005439A1" w:rsidP="005439A1">
      <w:pPr>
        <w:ind w:firstLine="227"/>
        <w:jc w:val="both"/>
        <w:rPr>
          <w:ins w:id="1249" w:author="Nguyễn Đình Kha" w:date="2024-07-01T14:05:00Z" w16du:dateUtc="2024-07-01T07:05:00Z"/>
          <w:rFonts w:ascii="Times New Roman" w:hAnsi="Times New Roman" w:cs="Times New Roman"/>
          <w:szCs w:val="26"/>
          <w:lang w:val="en-US"/>
          <w:rPrChange w:id="1250" w:author="Nguyễn Đình Kha" w:date="2024-07-02T21:21:00Z" w16du:dateUtc="2024-07-02T14:21:00Z">
            <w:rPr>
              <w:ins w:id="1251" w:author="Nguyễn Đình Kha" w:date="2024-07-01T14:05:00Z" w16du:dateUtc="2024-07-01T07:05:00Z"/>
            </w:rPr>
          </w:rPrChange>
        </w:rPr>
      </w:pPr>
      <w:ins w:id="1252" w:author="Nguyễn Đình Kha" w:date="2024-07-01T14:05:00Z" w16du:dateUtc="2024-07-01T07:05:00Z">
        <w:r w:rsidRPr="00733D85">
          <w:rPr>
            <w:rFonts w:ascii="Times New Roman" w:hAnsi="Times New Roman" w:cs="Times New Roman"/>
            <w:szCs w:val="26"/>
            <w:lang w:val="en-US"/>
          </w:rPr>
          <w:t xml:space="preserve">Chi tiết về hồ sơ người dùng và cài đặt tài khoản. Trang này được thiết kế để trông giống như thật, khuyến khích kẻ tấn công thử tấn công XSS hoặc CSRF. </w:t>
        </w:r>
      </w:ins>
    </w:p>
    <w:p w14:paraId="7145A8A6" w14:textId="77777777" w:rsidR="00C870A2" w:rsidRPr="00733D85" w:rsidRDefault="005439A1">
      <w:pPr>
        <w:pStyle w:val="Caption"/>
        <w:keepNext/>
        <w:rPr>
          <w:ins w:id="1253" w:author="Nguyễn Đình Kha" w:date="2024-07-02T11:04:00Z" w16du:dateUtc="2024-07-02T04:04:00Z"/>
          <w:rFonts w:ascii="Times New Roman" w:hAnsi="Times New Roman" w:cs="Times New Roman"/>
          <w:szCs w:val="26"/>
          <w:rPrChange w:id="1254" w:author="Nguyễn Đình Kha" w:date="2024-07-02T21:21:00Z" w16du:dateUtc="2024-07-02T14:21:00Z">
            <w:rPr>
              <w:ins w:id="1255" w:author="Nguyễn Đình Kha" w:date="2024-07-02T11:04:00Z" w16du:dateUtc="2024-07-02T04:04:00Z"/>
            </w:rPr>
          </w:rPrChange>
        </w:rPr>
        <w:pPrChange w:id="1256" w:author="Nguyễn Đình Kha" w:date="2024-07-02T11:04:00Z" w16du:dateUtc="2024-07-02T04:04:00Z">
          <w:pPr>
            <w:pStyle w:val="Caption"/>
          </w:pPr>
        </w:pPrChange>
      </w:pPr>
      <w:ins w:id="1257" w:author="Nguyễn Đình Kha" w:date="2024-07-01T14:05:00Z" w16du:dateUtc="2024-07-01T07:05:00Z">
        <w:r w:rsidRPr="00733D85">
          <w:rPr>
            <w:rFonts w:ascii="Times New Roman" w:hAnsi="Times New Roman" w:cs="Times New Roman"/>
            <w:noProof/>
            <w:szCs w:val="26"/>
          </w:rPr>
          <w:drawing>
            <wp:inline distT="0" distB="0" distL="0" distR="0" wp14:anchorId="7F4C6823" wp14:editId="31440605">
              <wp:extent cx="5579745" cy="2806700"/>
              <wp:effectExtent l="0" t="0" r="0" b="0"/>
              <wp:docPr id="729068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68434" name="Picture 1" descr="A screenshot of a computer&#10;&#10;Description automatically generated"/>
                      <pic:cNvPicPr/>
                    </pic:nvPicPr>
                    <pic:blipFill>
                      <a:blip r:embed="rId15"/>
                      <a:stretch>
                        <a:fillRect/>
                      </a:stretch>
                    </pic:blipFill>
                    <pic:spPr>
                      <a:xfrm>
                        <a:off x="0" y="0"/>
                        <a:ext cx="5579745" cy="2806700"/>
                      </a:xfrm>
                      <a:prstGeom prst="rect">
                        <a:avLst/>
                      </a:prstGeom>
                    </pic:spPr>
                  </pic:pic>
                </a:graphicData>
              </a:graphic>
            </wp:inline>
          </w:drawing>
        </w:r>
      </w:ins>
    </w:p>
    <w:p w14:paraId="11B92C74" w14:textId="361A74B4" w:rsidR="005439A1" w:rsidRPr="00733D85" w:rsidRDefault="00C870A2" w:rsidP="00C870A2">
      <w:pPr>
        <w:pStyle w:val="Caption"/>
        <w:rPr>
          <w:ins w:id="1258" w:author="Nguyễn Đình Kha" w:date="2024-07-01T14:05:00Z" w16du:dateUtc="2024-07-01T07:05:00Z"/>
          <w:rFonts w:ascii="Times New Roman" w:hAnsi="Times New Roman" w:cs="Times New Roman"/>
          <w:noProof/>
          <w:szCs w:val="26"/>
          <w:lang w:val="en-US"/>
          <w:rPrChange w:id="1259" w:author="Nguyễn Đình Kha" w:date="2024-07-02T21:21:00Z" w16du:dateUtc="2024-07-02T14:21:00Z">
            <w:rPr>
              <w:ins w:id="1260" w:author="Nguyễn Đình Kha" w:date="2024-07-01T14:05:00Z" w16du:dateUtc="2024-07-01T07:05:00Z"/>
              <w:rFonts w:ascii="Times New Roman" w:hAnsi="Times New Roman" w:cs="Times New Roman"/>
              <w:noProof/>
            </w:rPr>
          </w:rPrChange>
        </w:rPr>
      </w:pPr>
      <w:bookmarkStart w:id="1261" w:name="_Toc171974822"/>
      <w:ins w:id="1262" w:author="Nguyễn Đình Kha" w:date="2024-07-02T11:04:00Z" w16du:dateUtc="2024-07-02T04:04:00Z">
        <w:r w:rsidRPr="00733D85">
          <w:rPr>
            <w:rFonts w:ascii="Times New Roman" w:hAnsi="Times New Roman" w:cs="Times New Roman"/>
            <w:szCs w:val="26"/>
            <w:rPrChange w:id="1263" w:author="Nguyễn Đình Kha" w:date="2024-07-02T21:21:00Z" w16du:dateUtc="2024-07-02T14:21:00Z">
              <w:rPr/>
            </w:rPrChange>
          </w:rPr>
          <w:t xml:space="preserve">Hình </w:t>
        </w:r>
        <w:r w:rsidRPr="00733D85">
          <w:rPr>
            <w:rFonts w:ascii="Times New Roman" w:hAnsi="Times New Roman" w:cs="Times New Roman"/>
            <w:szCs w:val="26"/>
            <w:rPrChange w:id="1264" w:author="Nguyễn Đình Kha" w:date="2024-07-02T21:21:00Z" w16du:dateUtc="2024-07-02T14:21:00Z">
              <w:rPr/>
            </w:rPrChange>
          </w:rPr>
          <w:fldChar w:fldCharType="begin"/>
        </w:r>
        <w:r w:rsidRPr="00733D85">
          <w:rPr>
            <w:rFonts w:ascii="Times New Roman" w:hAnsi="Times New Roman" w:cs="Times New Roman"/>
            <w:szCs w:val="26"/>
            <w:rPrChange w:id="1265"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266" w:author="Nguyễn Đình Kha" w:date="2024-07-02T21:21:00Z" w16du:dateUtc="2024-07-02T14:21:00Z">
            <w:rPr/>
          </w:rPrChange>
        </w:rPr>
        <w:fldChar w:fldCharType="separate"/>
      </w:r>
      <w:r w:rsidR="000A3882">
        <w:rPr>
          <w:rFonts w:ascii="Times New Roman" w:hAnsi="Times New Roman" w:cs="Times New Roman"/>
          <w:noProof/>
          <w:szCs w:val="26"/>
        </w:rPr>
        <w:t>7</w:t>
      </w:r>
      <w:ins w:id="1267" w:author="Nguyễn Đình Kha" w:date="2024-07-02T11:04:00Z" w16du:dateUtc="2024-07-02T04:04:00Z">
        <w:r w:rsidRPr="00733D85">
          <w:rPr>
            <w:rFonts w:ascii="Times New Roman" w:hAnsi="Times New Roman" w:cs="Times New Roman"/>
            <w:szCs w:val="26"/>
            <w:rPrChange w:id="1268" w:author="Nguyễn Đình Kha" w:date="2024-07-02T21:21:00Z" w16du:dateUtc="2024-07-02T14:21:00Z">
              <w:rPr/>
            </w:rPrChange>
          </w:rPr>
          <w:fldChar w:fldCharType="end"/>
        </w:r>
        <w:r w:rsidRPr="00733D85">
          <w:rPr>
            <w:rFonts w:ascii="Times New Roman" w:hAnsi="Times New Roman" w:cs="Times New Roman"/>
            <w:szCs w:val="26"/>
            <w:lang w:val="en-US"/>
            <w:rPrChange w:id="1269" w:author="Nguyễn Đình Kha" w:date="2024-07-02T21:21:00Z" w16du:dateUtc="2024-07-02T14:21:00Z">
              <w:rPr>
                <w:lang w:val="en-US"/>
              </w:rPr>
            </w:rPrChange>
          </w:rPr>
          <w:t xml:space="preserve">. </w:t>
        </w:r>
        <w:r w:rsidRPr="00733D85">
          <w:rPr>
            <w:rFonts w:ascii="Times New Roman" w:hAnsi="Times New Roman" w:cs="Times New Roman"/>
            <w:noProof/>
            <w:szCs w:val="26"/>
            <w:rPrChange w:id="1270" w:author="Nguyễn Đình Kha" w:date="2024-07-02T21:21:00Z" w16du:dateUtc="2024-07-02T14:21:00Z">
              <w:rPr>
                <w:noProof/>
              </w:rPr>
            </w:rPrChange>
          </w:rPr>
          <w:t>Giao diện thông tin tài khoản của người dùng.</w:t>
        </w:r>
      </w:ins>
      <w:bookmarkEnd w:id="1261"/>
    </w:p>
    <w:p w14:paraId="2698B8C0" w14:textId="77777777" w:rsidR="005439A1" w:rsidRPr="00733D85" w:rsidRDefault="005439A1">
      <w:pPr>
        <w:pStyle w:val="NormalWeb"/>
        <w:rPr>
          <w:ins w:id="1271" w:author="Nguyễn Đình Kha" w:date="2024-07-01T14:05:00Z" w16du:dateUtc="2024-07-01T07:05:00Z"/>
          <w:sz w:val="26"/>
          <w:szCs w:val="26"/>
        </w:rPr>
        <w:pPrChange w:id="1272" w:author="Nguyễn Đình Kha" w:date="2024-07-02T06:29:00Z" w16du:dateUtc="2024-07-01T23:29:00Z">
          <w:pPr>
            <w:pStyle w:val="NormalWeb"/>
            <w:ind w:left="360"/>
          </w:pPr>
        </w:pPrChange>
      </w:pPr>
    </w:p>
    <w:p w14:paraId="4BF46EAC" w14:textId="77777777" w:rsidR="005439A1" w:rsidRPr="00733D85" w:rsidRDefault="005439A1" w:rsidP="005439A1">
      <w:pPr>
        <w:ind w:firstLine="227"/>
        <w:jc w:val="both"/>
        <w:rPr>
          <w:ins w:id="1273" w:author="Nguyễn Đình Kha" w:date="2024-07-01T14:05:00Z" w16du:dateUtc="2024-07-01T07:05:00Z"/>
          <w:rFonts w:ascii="Times New Roman" w:hAnsi="Times New Roman" w:cs="Times New Roman"/>
          <w:b/>
          <w:bCs/>
          <w:szCs w:val="26"/>
          <w:lang w:val="en-US"/>
          <w:rPrChange w:id="1274" w:author="Nguyễn Đình Kha" w:date="2024-07-02T21:21:00Z" w16du:dateUtc="2024-07-02T14:21:00Z">
            <w:rPr>
              <w:ins w:id="1275" w:author="Nguyễn Đình Kha" w:date="2024-07-01T14:05:00Z" w16du:dateUtc="2024-07-01T07:05:00Z"/>
              <w:b/>
              <w:bCs/>
            </w:rPr>
          </w:rPrChange>
        </w:rPr>
      </w:pPr>
      <w:ins w:id="1276" w:author="Nguyễn Đình Kha" w:date="2024-07-01T14:05:00Z" w16du:dateUtc="2024-07-01T07:05:00Z">
        <w:r w:rsidRPr="00733D85">
          <w:rPr>
            <w:rFonts w:ascii="Times New Roman" w:hAnsi="Times New Roman" w:cs="Times New Roman"/>
            <w:b/>
            <w:bCs/>
            <w:szCs w:val="26"/>
            <w:lang w:val="en-US"/>
          </w:rPr>
          <w:lastRenderedPageBreak/>
          <w:t>Giao diện lịch sử giao dịch</w:t>
        </w:r>
      </w:ins>
    </w:p>
    <w:p w14:paraId="5EFEB471" w14:textId="79479B30" w:rsidR="005439A1" w:rsidRPr="00770C1D" w:rsidRDefault="005439A1" w:rsidP="00770C1D">
      <w:pPr>
        <w:ind w:firstLine="227"/>
        <w:jc w:val="both"/>
        <w:rPr>
          <w:ins w:id="1277" w:author="Nguyễn Đình Kha" w:date="2024-07-01T14:05:00Z" w16du:dateUtc="2024-07-01T07:05:00Z"/>
          <w:rFonts w:ascii="Times New Roman" w:hAnsi="Times New Roman" w:cs="Times New Roman"/>
          <w:szCs w:val="26"/>
          <w:lang w:val="en-US"/>
        </w:rPr>
      </w:pPr>
      <w:ins w:id="1278" w:author="Nguyễn Đình Kha" w:date="2024-07-01T14:05:00Z" w16du:dateUtc="2024-07-01T07:05:00Z">
        <w:r w:rsidRPr="00733D85">
          <w:rPr>
            <w:rFonts w:ascii="Times New Roman" w:hAnsi="Times New Roman" w:cs="Times New Roman"/>
            <w:szCs w:val="26"/>
            <w:lang w:val="en-US"/>
          </w:rPr>
          <w:t>Một nhật ký của tất cả các giao dịch đã thực hiện bởi người dùng. Tính năng này cho phép kẻ tấn công thử sửa đổi các bản ghi giao dịch, cung cấp dữ liệu có giá trị cho phân tích.</w:t>
        </w:r>
      </w:ins>
    </w:p>
    <w:p w14:paraId="2CAEB9A7" w14:textId="77777777" w:rsidR="00C870A2" w:rsidRPr="00733D85" w:rsidRDefault="005439A1">
      <w:pPr>
        <w:pStyle w:val="Caption"/>
        <w:keepNext/>
        <w:rPr>
          <w:ins w:id="1279" w:author="Nguyễn Đình Kha" w:date="2024-07-02T11:04:00Z" w16du:dateUtc="2024-07-02T04:04:00Z"/>
          <w:rFonts w:ascii="Times New Roman" w:hAnsi="Times New Roman" w:cs="Times New Roman"/>
          <w:szCs w:val="26"/>
          <w:rPrChange w:id="1280" w:author="Nguyễn Đình Kha" w:date="2024-07-02T21:21:00Z" w16du:dateUtc="2024-07-02T14:21:00Z">
            <w:rPr>
              <w:ins w:id="1281" w:author="Nguyễn Đình Kha" w:date="2024-07-02T11:04:00Z" w16du:dateUtc="2024-07-02T04:04:00Z"/>
            </w:rPr>
          </w:rPrChange>
        </w:rPr>
        <w:pPrChange w:id="1282" w:author="Nguyễn Đình Kha" w:date="2024-07-02T11:04:00Z" w16du:dateUtc="2024-07-02T04:04:00Z">
          <w:pPr>
            <w:pStyle w:val="Caption"/>
          </w:pPr>
        </w:pPrChange>
      </w:pPr>
      <w:ins w:id="1283" w:author="Nguyễn Đình Kha" w:date="2024-07-01T14:05:00Z" w16du:dateUtc="2024-07-01T07:05:00Z">
        <w:r w:rsidRPr="00733D85">
          <w:rPr>
            <w:rFonts w:ascii="Times New Roman" w:hAnsi="Times New Roman" w:cs="Times New Roman"/>
            <w:noProof/>
            <w:szCs w:val="26"/>
          </w:rPr>
          <w:drawing>
            <wp:inline distT="0" distB="0" distL="0" distR="0" wp14:anchorId="19A7B8AC" wp14:editId="52646391">
              <wp:extent cx="5579745" cy="2764790"/>
              <wp:effectExtent l="0" t="0" r="0" b="0"/>
              <wp:docPr id="45195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5445" name="Picture 1" descr="A screenshot of a computer&#10;&#10;Description automatically generated"/>
                      <pic:cNvPicPr/>
                    </pic:nvPicPr>
                    <pic:blipFill>
                      <a:blip r:embed="rId16"/>
                      <a:stretch>
                        <a:fillRect/>
                      </a:stretch>
                    </pic:blipFill>
                    <pic:spPr>
                      <a:xfrm>
                        <a:off x="0" y="0"/>
                        <a:ext cx="5579745" cy="2764790"/>
                      </a:xfrm>
                      <a:prstGeom prst="rect">
                        <a:avLst/>
                      </a:prstGeom>
                    </pic:spPr>
                  </pic:pic>
                </a:graphicData>
              </a:graphic>
            </wp:inline>
          </w:drawing>
        </w:r>
      </w:ins>
    </w:p>
    <w:p w14:paraId="6C5D4191" w14:textId="768E2E0A" w:rsidR="005439A1" w:rsidRPr="00733D85" w:rsidRDefault="00C870A2" w:rsidP="00C870A2">
      <w:pPr>
        <w:pStyle w:val="Caption"/>
        <w:rPr>
          <w:ins w:id="1284" w:author="Nguyễn Đình Kha" w:date="2024-07-01T14:05:00Z" w16du:dateUtc="2024-07-01T07:05:00Z"/>
          <w:rFonts w:ascii="Times New Roman" w:hAnsi="Times New Roman" w:cs="Times New Roman"/>
          <w:noProof/>
          <w:szCs w:val="26"/>
          <w:rPrChange w:id="1285" w:author="Nguyễn Đình Kha" w:date="2024-07-02T21:21:00Z" w16du:dateUtc="2024-07-02T14:21:00Z">
            <w:rPr>
              <w:ins w:id="1286" w:author="Nguyễn Đình Kha" w:date="2024-07-01T14:05:00Z" w16du:dateUtc="2024-07-01T07:05:00Z"/>
            </w:rPr>
          </w:rPrChange>
        </w:rPr>
      </w:pPr>
      <w:bookmarkStart w:id="1287" w:name="_Toc171974823"/>
      <w:ins w:id="1288" w:author="Nguyễn Đình Kha" w:date="2024-07-02T11:04:00Z" w16du:dateUtc="2024-07-02T04:04:00Z">
        <w:r w:rsidRPr="00733D85">
          <w:rPr>
            <w:rFonts w:ascii="Times New Roman" w:hAnsi="Times New Roman" w:cs="Times New Roman"/>
            <w:szCs w:val="26"/>
            <w:rPrChange w:id="1289" w:author="Nguyễn Đình Kha" w:date="2024-07-02T21:21:00Z" w16du:dateUtc="2024-07-02T14:21:00Z">
              <w:rPr/>
            </w:rPrChange>
          </w:rPr>
          <w:t xml:space="preserve">Hình </w:t>
        </w:r>
        <w:r w:rsidRPr="00733D85">
          <w:rPr>
            <w:rFonts w:ascii="Times New Roman" w:hAnsi="Times New Roman" w:cs="Times New Roman"/>
            <w:szCs w:val="26"/>
            <w:rPrChange w:id="1290" w:author="Nguyễn Đình Kha" w:date="2024-07-02T21:21:00Z" w16du:dateUtc="2024-07-02T14:21:00Z">
              <w:rPr/>
            </w:rPrChange>
          </w:rPr>
          <w:fldChar w:fldCharType="begin"/>
        </w:r>
        <w:r w:rsidRPr="00733D85">
          <w:rPr>
            <w:rFonts w:ascii="Times New Roman" w:hAnsi="Times New Roman" w:cs="Times New Roman"/>
            <w:szCs w:val="26"/>
            <w:rPrChange w:id="1291"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292" w:author="Nguyễn Đình Kha" w:date="2024-07-02T21:21:00Z" w16du:dateUtc="2024-07-02T14:21:00Z">
            <w:rPr/>
          </w:rPrChange>
        </w:rPr>
        <w:fldChar w:fldCharType="separate"/>
      </w:r>
      <w:r w:rsidR="000A3882">
        <w:rPr>
          <w:rFonts w:ascii="Times New Roman" w:hAnsi="Times New Roman" w:cs="Times New Roman"/>
          <w:noProof/>
          <w:szCs w:val="26"/>
        </w:rPr>
        <w:t>8</w:t>
      </w:r>
      <w:ins w:id="1293" w:author="Nguyễn Đình Kha" w:date="2024-07-02T11:04:00Z" w16du:dateUtc="2024-07-02T04:04:00Z">
        <w:r w:rsidRPr="00733D85">
          <w:rPr>
            <w:rFonts w:ascii="Times New Roman" w:hAnsi="Times New Roman" w:cs="Times New Roman"/>
            <w:szCs w:val="26"/>
            <w:rPrChange w:id="1294" w:author="Nguyễn Đình Kha" w:date="2024-07-02T21:21:00Z" w16du:dateUtc="2024-07-02T14:21:00Z">
              <w:rPr/>
            </w:rPrChange>
          </w:rPr>
          <w:fldChar w:fldCharType="end"/>
        </w:r>
        <w:r w:rsidRPr="00733D85">
          <w:rPr>
            <w:rFonts w:ascii="Times New Roman" w:hAnsi="Times New Roman" w:cs="Times New Roman"/>
            <w:szCs w:val="26"/>
            <w:lang w:val="en-US"/>
            <w:rPrChange w:id="1295" w:author="Nguyễn Đình Kha" w:date="2024-07-02T21:21:00Z" w16du:dateUtc="2024-07-02T14:21:00Z">
              <w:rPr>
                <w:lang w:val="en-US"/>
              </w:rPr>
            </w:rPrChange>
          </w:rPr>
          <w:t xml:space="preserve">. </w:t>
        </w:r>
        <w:r w:rsidRPr="00733D85">
          <w:rPr>
            <w:rFonts w:ascii="Times New Roman" w:hAnsi="Times New Roman" w:cs="Times New Roman"/>
            <w:noProof/>
            <w:szCs w:val="26"/>
            <w:rPrChange w:id="1296" w:author="Nguyễn Đình Kha" w:date="2024-07-02T21:21:00Z" w16du:dateUtc="2024-07-02T14:21:00Z">
              <w:rPr>
                <w:noProof/>
              </w:rPr>
            </w:rPrChange>
          </w:rPr>
          <w:t>Giao diện lịch sử giao dịch, nơi người dùng có thể tra cứu lại những giao dịch đã thực hiện được trong thời gian vừa qua.</w:t>
        </w:r>
      </w:ins>
      <w:bookmarkEnd w:id="1287"/>
    </w:p>
    <w:p w14:paraId="0B2749DE" w14:textId="77777777" w:rsidR="005439A1" w:rsidRPr="00733D85" w:rsidRDefault="005439A1" w:rsidP="005439A1">
      <w:pPr>
        <w:pStyle w:val="NormalWeb"/>
        <w:rPr>
          <w:ins w:id="1297" w:author="Nguyễn Đình Kha" w:date="2024-07-01T14:05:00Z" w16du:dateUtc="2024-07-01T07:05:00Z"/>
          <w:sz w:val="26"/>
          <w:szCs w:val="26"/>
        </w:rPr>
      </w:pPr>
    </w:p>
    <w:p w14:paraId="7D4973C1" w14:textId="77777777" w:rsidR="005439A1" w:rsidRPr="00733D85" w:rsidRDefault="005439A1">
      <w:pPr>
        <w:ind w:firstLine="227"/>
        <w:jc w:val="both"/>
        <w:rPr>
          <w:ins w:id="1298" w:author="Nguyễn Đình Kha" w:date="2024-07-01T14:05:00Z" w16du:dateUtc="2024-07-01T07:05:00Z"/>
          <w:rFonts w:ascii="Times New Roman" w:hAnsi="Times New Roman" w:cs="Times New Roman"/>
          <w:b/>
          <w:bCs/>
          <w:szCs w:val="26"/>
          <w:lang w:val="en-US"/>
          <w:rPrChange w:id="1299" w:author="Nguyễn Đình Kha" w:date="2024-07-02T21:21:00Z" w16du:dateUtc="2024-07-02T14:21:00Z">
            <w:rPr>
              <w:ins w:id="1300" w:author="Nguyễn Đình Kha" w:date="2024-07-01T14:05:00Z" w16du:dateUtc="2024-07-01T07:05:00Z"/>
              <w:b/>
              <w:bCs/>
            </w:rPr>
          </w:rPrChange>
        </w:rPr>
        <w:pPrChange w:id="1301" w:author="Nguyễn Đình Kha" w:date="2024-07-01T14:52:00Z" w16du:dateUtc="2024-07-01T07:52:00Z">
          <w:pPr>
            <w:ind w:firstLine="227"/>
          </w:pPr>
        </w:pPrChange>
      </w:pPr>
      <w:ins w:id="1302" w:author="Nguyễn Đình Kha" w:date="2024-07-01T14:05:00Z" w16du:dateUtc="2024-07-01T07:05:00Z">
        <w:r w:rsidRPr="00733D85">
          <w:rPr>
            <w:rFonts w:ascii="Times New Roman" w:hAnsi="Times New Roman" w:cs="Times New Roman"/>
            <w:b/>
            <w:bCs/>
            <w:szCs w:val="26"/>
            <w:lang w:val="en-US"/>
          </w:rPr>
          <w:t>Tính năng khác</w:t>
        </w:r>
      </w:ins>
    </w:p>
    <w:p w14:paraId="1866B6BE" w14:textId="178EAD6D" w:rsidR="005439A1" w:rsidRPr="00733D85" w:rsidRDefault="005439A1">
      <w:pPr>
        <w:ind w:firstLine="227"/>
        <w:jc w:val="both"/>
        <w:rPr>
          <w:ins w:id="1303" w:author="Nguyễn Đình Kha" w:date="2024-07-01T14:05:00Z" w16du:dateUtc="2024-07-01T07:05:00Z"/>
          <w:szCs w:val="26"/>
          <w:rPrChange w:id="1304" w:author="Nguyễn Đình Kha" w:date="2024-07-02T21:21:00Z" w16du:dateUtc="2024-07-02T14:21:00Z">
            <w:rPr>
              <w:ins w:id="1305" w:author="Nguyễn Đình Kha" w:date="2024-07-01T14:05:00Z" w16du:dateUtc="2024-07-01T07:05:00Z"/>
              <w:b/>
              <w:bCs/>
              <w:sz w:val="26"/>
              <w:szCs w:val="26"/>
            </w:rPr>
          </w:rPrChange>
        </w:rPr>
        <w:pPrChange w:id="1306" w:author="Nguyễn Đình Kha" w:date="2024-07-02T06:29:00Z" w16du:dateUtc="2024-07-01T23:29:00Z">
          <w:pPr>
            <w:pStyle w:val="NormalWeb"/>
            <w:ind w:left="360"/>
            <w:jc w:val="center"/>
          </w:pPr>
        </w:pPrChange>
      </w:pPr>
      <w:ins w:id="1307" w:author="Nguyễn Đình Kha" w:date="2024-07-01T14:05:00Z" w16du:dateUtc="2024-07-01T07:05:00Z">
        <w:r w:rsidRPr="00733D85">
          <w:rPr>
            <w:rFonts w:ascii="Times New Roman" w:hAnsi="Times New Roman" w:cs="Times New Roman"/>
            <w:szCs w:val="26"/>
            <w:lang w:val="en-US"/>
            <w:rPrChange w:id="1308" w:author="Nguyễn Đình Kha" w:date="2024-07-02T21:21:00Z" w16du:dateUtc="2024-07-02T14:21:00Z">
              <w:rPr/>
            </w:rPrChange>
          </w:rPr>
          <w:t>Ngoài ra người dùng có thể nhấn vào nút Hỏi đáp nếu cần giải đáp một thắc mắc nào đấy liên quan.</w:t>
        </w:r>
      </w:ins>
    </w:p>
    <w:p w14:paraId="34D8B3F5" w14:textId="77777777" w:rsidR="00C870A2" w:rsidRPr="00733D85" w:rsidRDefault="005439A1">
      <w:pPr>
        <w:pStyle w:val="Caption"/>
        <w:keepNext/>
        <w:rPr>
          <w:ins w:id="1309" w:author="Nguyễn Đình Kha" w:date="2024-07-02T11:04:00Z" w16du:dateUtc="2024-07-02T04:04:00Z"/>
          <w:rFonts w:ascii="Times New Roman" w:hAnsi="Times New Roman" w:cs="Times New Roman"/>
          <w:szCs w:val="26"/>
          <w:rPrChange w:id="1310" w:author="Nguyễn Đình Kha" w:date="2024-07-02T21:21:00Z" w16du:dateUtc="2024-07-02T14:21:00Z">
            <w:rPr>
              <w:ins w:id="1311" w:author="Nguyễn Đình Kha" w:date="2024-07-02T11:04:00Z" w16du:dateUtc="2024-07-02T04:04:00Z"/>
            </w:rPr>
          </w:rPrChange>
        </w:rPr>
        <w:pPrChange w:id="1312" w:author="Nguyễn Đình Kha" w:date="2024-07-02T11:04:00Z" w16du:dateUtc="2024-07-02T04:04:00Z">
          <w:pPr>
            <w:pStyle w:val="Caption"/>
          </w:pPr>
        </w:pPrChange>
      </w:pPr>
      <w:ins w:id="1313" w:author="Nguyễn Đình Kha" w:date="2024-07-01T14:05:00Z" w16du:dateUtc="2024-07-01T07:05:00Z">
        <w:r w:rsidRPr="00733D85">
          <w:rPr>
            <w:rFonts w:ascii="Times New Roman" w:hAnsi="Times New Roman" w:cs="Times New Roman"/>
            <w:noProof/>
            <w:szCs w:val="26"/>
          </w:rPr>
          <w:lastRenderedPageBreak/>
          <w:drawing>
            <wp:inline distT="0" distB="0" distL="0" distR="0" wp14:anchorId="704C9DA5" wp14:editId="4648B954">
              <wp:extent cx="5579745" cy="2744470"/>
              <wp:effectExtent l="0" t="0" r="0" b="0"/>
              <wp:docPr id="776465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5625" name="Picture 1" descr="A screenshot of a computer&#10;&#10;Description automatically generated"/>
                      <pic:cNvPicPr/>
                    </pic:nvPicPr>
                    <pic:blipFill>
                      <a:blip r:embed="rId17"/>
                      <a:stretch>
                        <a:fillRect/>
                      </a:stretch>
                    </pic:blipFill>
                    <pic:spPr>
                      <a:xfrm>
                        <a:off x="0" y="0"/>
                        <a:ext cx="5579745" cy="2744470"/>
                      </a:xfrm>
                      <a:prstGeom prst="rect">
                        <a:avLst/>
                      </a:prstGeom>
                    </pic:spPr>
                  </pic:pic>
                </a:graphicData>
              </a:graphic>
            </wp:inline>
          </w:drawing>
        </w:r>
      </w:ins>
    </w:p>
    <w:p w14:paraId="377D63C0" w14:textId="3A4A92B1" w:rsidR="005439A1" w:rsidRPr="00733D85" w:rsidRDefault="00C870A2" w:rsidP="00C870A2">
      <w:pPr>
        <w:pStyle w:val="Caption"/>
        <w:rPr>
          <w:ins w:id="1314" w:author="Nguyễn Đình Kha" w:date="2024-07-01T14:05:00Z" w16du:dateUtc="2024-07-01T07:05:00Z"/>
          <w:rFonts w:ascii="Times New Roman" w:hAnsi="Times New Roman" w:cs="Times New Roman"/>
          <w:noProof/>
          <w:szCs w:val="26"/>
          <w:rPrChange w:id="1315" w:author="Nguyễn Đình Kha" w:date="2024-07-02T21:21:00Z" w16du:dateUtc="2024-07-02T14:21:00Z">
            <w:rPr>
              <w:ins w:id="1316" w:author="Nguyễn Đình Kha" w:date="2024-07-01T14:05:00Z" w16du:dateUtc="2024-07-01T07:05:00Z"/>
              <w:bCs w:val="0"/>
            </w:rPr>
          </w:rPrChange>
        </w:rPr>
      </w:pPr>
      <w:bookmarkStart w:id="1317" w:name="_Toc171974824"/>
      <w:ins w:id="1318" w:author="Nguyễn Đình Kha" w:date="2024-07-02T11:04:00Z" w16du:dateUtc="2024-07-02T04:04:00Z">
        <w:r w:rsidRPr="00733D85">
          <w:rPr>
            <w:rFonts w:ascii="Times New Roman" w:hAnsi="Times New Roman" w:cs="Times New Roman"/>
            <w:szCs w:val="26"/>
            <w:rPrChange w:id="1319" w:author="Nguyễn Đình Kha" w:date="2024-07-02T21:21:00Z" w16du:dateUtc="2024-07-02T14:21:00Z">
              <w:rPr/>
            </w:rPrChange>
          </w:rPr>
          <w:t xml:space="preserve">Hình </w:t>
        </w:r>
        <w:r w:rsidRPr="00733D85">
          <w:rPr>
            <w:rFonts w:ascii="Times New Roman" w:hAnsi="Times New Roman" w:cs="Times New Roman"/>
            <w:szCs w:val="26"/>
            <w:rPrChange w:id="1320" w:author="Nguyễn Đình Kha" w:date="2024-07-02T21:21:00Z" w16du:dateUtc="2024-07-02T14:21:00Z">
              <w:rPr/>
            </w:rPrChange>
          </w:rPr>
          <w:fldChar w:fldCharType="begin"/>
        </w:r>
        <w:r w:rsidRPr="00733D85">
          <w:rPr>
            <w:rFonts w:ascii="Times New Roman" w:hAnsi="Times New Roman" w:cs="Times New Roman"/>
            <w:szCs w:val="26"/>
            <w:rPrChange w:id="1321" w:author="Nguyễn Đình Kha" w:date="2024-07-02T21:21:00Z" w16du:dateUtc="2024-07-02T14:21:00Z">
              <w:rPr/>
            </w:rPrChange>
          </w:rPr>
          <w:instrText xml:space="preserve"> SEQ Hình \* ARABIC </w:instrText>
        </w:r>
      </w:ins>
      <w:r w:rsidRPr="00733D85">
        <w:rPr>
          <w:rFonts w:ascii="Times New Roman" w:hAnsi="Times New Roman" w:cs="Times New Roman"/>
          <w:szCs w:val="26"/>
          <w:rPrChange w:id="1322" w:author="Nguyễn Đình Kha" w:date="2024-07-02T21:21:00Z" w16du:dateUtc="2024-07-02T14:21:00Z">
            <w:rPr/>
          </w:rPrChange>
        </w:rPr>
        <w:fldChar w:fldCharType="separate"/>
      </w:r>
      <w:r w:rsidR="000A3882">
        <w:rPr>
          <w:rFonts w:ascii="Times New Roman" w:hAnsi="Times New Roman" w:cs="Times New Roman"/>
          <w:noProof/>
          <w:szCs w:val="26"/>
        </w:rPr>
        <w:t>9</w:t>
      </w:r>
      <w:ins w:id="1323" w:author="Nguyễn Đình Kha" w:date="2024-07-02T11:04:00Z" w16du:dateUtc="2024-07-02T04:04:00Z">
        <w:r w:rsidRPr="00733D85">
          <w:rPr>
            <w:rFonts w:ascii="Times New Roman" w:hAnsi="Times New Roman" w:cs="Times New Roman"/>
            <w:szCs w:val="26"/>
            <w:rPrChange w:id="1324" w:author="Nguyễn Đình Kha" w:date="2024-07-02T21:21:00Z" w16du:dateUtc="2024-07-02T14:21:00Z">
              <w:rPr/>
            </w:rPrChange>
          </w:rPr>
          <w:fldChar w:fldCharType="end"/>
        </w:r>
        <w:r w:rsidRPr="00733D85">
          <w:rPr>
            <w:rFonts w:ascii="Times New Roman" w:hAnsi="Times New Roman" w:cs="Times New Roman"/>
            <w:szCs w:val="26"/>
            <w:lang w:val="en-US"/>
            <w:rPrChange w:id="1325" w:author="Nguyễn Đình Kha" w:date="2024-07-02T21:21:00Z" w16du:dateUtc="2024-07-02T14:21:00Z">
              <w:rPr>
                <w:lang w:val="en-US"/>
              </w:rPr>
            </w:rPrChange>
          </w:rPr>
          <w:t xml:space="preserve">. </w:t>
        </w:r>
        <w:r w:rsidRPr="00733D85">
          <w:rPr>
            <w:rFonts w:ascii="Times New Roman" w:hAnsi="Times New Roman" w:cs="Times New Roman"/>
            <w:noProof/>
            <w:szCs w:val="26"/>
            <w:rPrChange w:id="1326" w:author="Nguyễn Đình Kha" w:date="2024-07-02T21:21:00Z" w16du:dateUtc="2024-07-02T14:21:00Z">
              <w:rPr>
                <w:noProof/>
              </w:rPr>
            </w:rPrChange>
          </w:rPr>
          <w:t>Giao diện phần hỏi đáp cho người dùng.</w:t>
        </w:r>
      </w:ins>
      <w:bookmarkEnd w:id="1317"/>
    </w:p>
    <w:p w14:paraId="2765F087" w14:textId="77777777" w:rsidR="005439A1" w:rsidRPr="00733D85" w:rsidRDefault="005439A1" w:rsidP="005439A1">
      <w:pPr>
        <w:pStyle w:val="NormalWeb"/>
        <w:ind w:left="360"/>
        <w:jc w:val="center"/>
        <w:rPr>
          <w:ins w:id="1327" w:author="Nguyễn Đình Kha" w:date="2024-07-01T14:05:00Z" w16du:dateUtc="2024-07-01T07:05:00Z"/>
          <w:b/>
          <w:bCs/>
          <w:sz w:val="26"/>
          <w:szCs w:val="26"/>
        </w:rPr>
      </w:pPr>
    </w:p>
    <w:p w14:paraId="0CC94470" w14:textId="2E3E5823" w:rsidR="005439A1" w:rsidRPr="00733D85" w:rsidRDefault="005439A1">
      <w:pPr>
        <w:pStyle w:val="Heading4"/>
        <w:rPr>
          <w:ins w:id="1328" w:author="Nguyễn Đình Kha" w:date="2024-07-01T14:05:00Z" w16du:dateUtc="2024-07-01T07:05:00Z"/>
          <w:rFonts w:ascii="Times New Roman" w:hAnsi="Times New Roman" w:cs="Times New Roman"/>
          <w:szCs w:val="26"/>
          <w:lang w:val="en-US"/>
          <w:rPrChange w:id="1329" w:author="Nguyễn Đình Kha" w:date="2024-07-02T21:21:00Z" w16du:dateUtc="2024-07-02T14:21:00Z">
            <w:rPr>
              <w:ins w:id="1330" w:author="Nguyễn Đình Kha" w:date="2024-07-01T14:05:00Z" w16du:dateUtc="2024-07-01T07:05:00Z"/>
              <w:b w:val="0"/>
              <w:bCs w:val="0"/>
              <w:szCs w:val="26"/>
            </w:rPr>
          </w:rPrChange>
        </w:rPr>
        <w:pPrChange w:id="1331" w:author="Nguyễn Đình Kha" w:date="2024-07-01T14:53:00Z" w16du:dateUtc="2024-07-01T07:53:00Z">
          <w:pPr>
            <w:pStyle w:val="Heading4"/>
            <w:numPr>
              <w:numId w:val="44"/>
            </w:numPr>
            <w:jc w:val="both"/>
          </w:pPr>
        </w:pPrChange>
      </w:pPr>
      <w:bookmarkStart w:id="1332" w:name="_Toc170710019"/>
      <w:bookmarkStart w:id="1333" w:name="_Toc171974886"/>
      <w:ins w:id="1334" w:author="Nguyễn Đình Kha" w:date="2024-07-01T14:05:00Z" w16du:dateUtc="2024-07-01T07:05:00Z">
        <w:r w:rsidRPr="00733D85">
          <w:rPr>
            <w:rFonts w:ascii="Times New Roman" w:hAnsi="Times New Roman" w:cs="Times New Roman"/>
            <w:szCs w:val="26"/>
            <w:lang w:val="en-US"/>
          </w:rPr>
          <w:t>Chi ti</w:t>
        </w:r>
      </w:ins>
      <w:r w:rsidR="00C57805">
        <w:rPr>
          <w:rFonts w:ascii="Times New Roman" w:hAnsi="Times New Roman" w:cs="Times New Roman"/>
          <w:szCs w:val="26"/>
          <w:lang w:val="en-US"/>
        </w:rPr>
        <w:t>ết</w:t>
      </w:r>
      <w:ins w:id="1335" w:author="Nguyễn Đình Kha" w:date="2024-07-01T14:05:00Z" w16du:dateUtc="2024-07-01T07:05:00Z">
        <w:r w:rsidRPr="00733D85">
          <w:rPr>
            <w:rFonts w:ascii="Times New Roman" w:hAnsi="Times New Roman" w:cs="Times New Roman"/>
            <w:szCs w:val="26"/>
            <w:lang w:val="en-US"/>
          </w:rPr>
          <w:t xml:space="preserve"> triển khai</w:t>
        </w:r>
        <w:bookmarkEnd w:id="1332"/>
        <w:bookmarkEnd w:id="1333"/>
      </w:ins>
    </w:p>
    <w:p w14:paraId="2053248D" w14:textId="77777777" w:rsidR="005439A1" w:rsidRPr="00733D85" w:rsidRDefault="005439A1" w:rsidP="005439A1">
      <w:pPr>
        <w:ind w:firstLine="227"/>
        <w:jc w:val="both"/>
        <w:rPr>
          <w:ins w:id="1336" w:author="Nguyễn Đình Kha" w:date="2024-07-01T14:05:00Z" w16du:dateUtc="2024-07-01T07:05:00Z"/>
          <w:rFonts w:ascii="Times New Roman" w:hAnsi="Times New Roman" w:cs="Times New Roman"/>
          <w:szCs w:val="26"/>
          <w:lang w:val="en-US"/>
          <w:rPrChange w:id="1337" w:author="Nguyễn Đình Kha" w:date="2024-07-02T21:21:00Z" w16du:dateUtc="2024-07-02T14:21:00Z">
            <w:rPr>
              <w:ins w:id="1338" w:author="Nguyễn Đình Kha" w:date="2024-07-01T14:05:00Z" w16du:dateUtc="2024-07-01T07:05:00Z"/>
              <w:szCs w:val="26"/>
            </w:rPr>
          </w:rPrChange>
        </w:rPr>
      </w:pPr>
      <w:ins w:id="1339" w:author="Nguyễn Đình Kha" w:date="2024-07-01T14:05:00Z" w16du:dateUtc="2024-07-01T07:05:00Z">
        <w:r w:rsidRPr="00733D85">
          <w:rPr>
            <w:rFonts w:ascii="Times New Roman" w:hAnsi="Times New Roman" w:cs="Times New Roman"/>
            <w:szCs w:val="26"/>
            <w:lang w:val="en-US"/>
          </w:rPr>
          <w:t>Giao diện người dùng mô phỏng các giao diện ngân hàng thực để lôi kéo kẻ tấn công trong khi ghi lại các tương tác của họ để phân tích. Mỗi tương tác với ứng dụng web được ghi lại cẩn thận để nghiên cứu hành vi và kỹ thuật được sử dụng bởi kẻ tấn công. Nó sử dụng các lỗ hổng được kiểm soát nhưng an toàn để nghiên cứu các mẫu tấn công mà không làm ảnh hưởng đến an ninh thực sự. Cách tiếp cận này đảm bảo rằng trong khi hệ thống có vẻ dễ bị tấn công, rủi ro thực sự là tối thiểu.</w:t>
        </w:r>
      </w:ins>
    </w:p>
    <w:p w14:paraId="30AE00FA" w14:textId="77777777" w:rsidR="005439A1" w:rsidRPr="00733D85" w:rsidRDefault="005439A1" w:rsidP="005439A1">
      <w:pPr>
        <w:ind w:firstLine="227"/>
        <w:jc w:val="both"/>
        <w:rPr>
          <w:ins w:id="1340" w:author="Nguyễn Đình Kha" w:date="2024-07-01T14:05:00Z" w16du:dateUtc="2024-07-01T07:05:00Z"/>
          <w:rFonts w:ascii="Times New Roman" w:hAnsi="Times New Roman" w:cs="Times New Roman"/>
          <w:b/>
          <w:bCs/>
          <w:szCs w:val="26"/>
          <w:rPrChange w:id="1341" w:author="Nguyễn Đình Kha" w:date="2024-07-02T21:21:00Z" w16du:dateUtc="2024-07-02T14:21:00Z">
            <w:rPr>
              <w:ins w:id="1342" w:author="Nguyễn Đình Kha" w:date="2024-07-01T14:05:00Z" w16du:dateUtc="2024-07-01T07:05:00Z"/>
              <w:b/>
              <w:bCs/>
              <w:szCs w:val="26"/>
            </w:rPr>
          </w:rPrChange>
        </w:rPr>
      </w:pPr>
    </w:p>
    <w:p w14:paraId="1E6842CD" w14:textId="77777777" w:rsidR="005439A1" w:rsidRPr="00733D85" w:rsidRDefault="005439A1" w:rsidP="005439A1">
      <w:pPr>
        <w:ind w:firstLine="227"/>
        <w:jc w:val="both"/>
        <w:rPr>
          <w:ins w:id="1343" w:author="Nguyễn Đình Kha" w:date="2024-07-01T14:05:00Z" w16du:dateUtc="2024-07-01T07:05:00Z"/>
          <w:rFonts w:ascii="Times New Roman" w:hAnsi="Times New Roman" w:cs="Times New Roman"/>
          <w:b/>
          <w:bCs/>
          <w:szCs w:val="26"/>
          <w:lang w:val="en-US"/>
          <w:rPrChange w:id="1344" w:author="Nguyễn Đình Kha" w:date="2024-07-02T21:21:00Z" w16du:dateUtc="2024-07-02T14:21:00Z">
            <w:rPr>
              <w:ins w:id="1345" w:author="Nguyễn Đình Kha" w:date="2024-07-01T14:05:00Z" w16du:dateUtc="2024-07-01T07:05:00Z"/>
              <w:rFonts w:ascii="Times New Roman" w:hAnsi="Times New Roman" w:cs="Times New Roman"/>
              <w:szCs w:val="26"/>
              <w:lang w:val="en-US"/>
            </w:rPr>
          </w:rPrChange>
        </w:rPr>
      </w:pPr>
      <w:bookmarkStart w:id="1346" w:name="_Toc170624572"/>
      <w:ins w:id="1347" w:author="Nguyễn Đình Kha" w:date="2024-07-01T14:05:00Z" w16du:dateUtc="2024-07-01T07:05:00Z">
        <w:r w:rsidRPr="00733D85">
          <w:rPr>
            <w:rFonts w:ascii="Times New Roman" w:hAnsi="Times New Roman" w:cs="Times New Roman"/>
            <w:b/>
            <w:bCs/>
            <w:szCs w:val="26"/>
            <w:lang w:val="en-US"/>
          </w:rPr>
          <w:t>Phát triển Backend</w:t>
        </w:r>
        <w:bookmarkEnd w:id="1346"/>
      </w:ins>
    </w:p>
    <w:p w14:paraId="20D76CFE" w14:textId="77777777" w:rsidR="005439A1" w:rsidRPr="00733D85" w:rsidRDefault="005439A1" w:rsidP="005439A1">
      <w:pPr>
        <w:ind w:firstLine="227"/>
        <w:jc w:val="both"/>
        <w:rPr>
          <w:ins w:id="1348" w:author="Nguyễn Đình Kha" w:date="2024-07-01T14:05:00Z" w16du:dateUtc="2024-07-01T07:05:00Z"/>
          <w:rFonts w:ascii="Times New Roman" w:hAnsi="Times New Roman" w:cs="Times New Roman"/>
          <w:szCs w:val="26"/>
          <w:lang w:val="en-US"/>
          <w:rPrChange w:id="1349" w:author="Nguyễn Đình Kha" w:date="2024-07-02T21:21:00Z" w16du:dateUtc="2024-07-02T14:21:00Z">
            <w:rPr>
              <w:ins w:id="1350" w:author="Nguyễn Đình Kha" w:date="2024-07-01T14:05:00Z" w16du:dateUtc="2024-07-01T07:05:00Z"/>
              <w:szCs w:val="26"/>
            </w:rPr>
          </w:rPrChange>
        </w:rPr>
      </w:pPr>
      <w:ins w:id="1351" w:author="Nguyễn Đình Kha" w:date="2024-07-01T14:05:00Z" w16du:dateUtc="2024-07-01T07:05:00Z">
        <w:r w:rsidRPr="00733D85">
          <w:rPr>
            <w:rFonts w:ascii="Times New Roman" w:hAnsi="Times New Roman" w:cs="Times New Roman"/>
            <w:szCs w:val="26"/>
            <w:lang w:val="en-US"/>
          </w:rPr>
          <w:t>Xử lý các yêu cầu, phân tích lưu lượng và ghi nhật ký tương tác.</w:t>
        </w:r>
      </w:ins>
    </w:p>
    <w:p w14:paraId="037D20CC" w14:textId="788A7D0B" w:rsidR="005439A1" w:rsidRPr="00733D85" w:rsidRDefault="005439A1" w:rsidP="005439A1">
      <w:pPr>
        <w:ind w:firstLine="227"/>
        <w:jc w:val="both"/>
        <w:rPr>
          <w:ins w:id="1352" w:author="Nguyễn Đình Kha" w:date="2024-07-01T14:05:00Z" w16du:dateUtc="2024-07-01T07:05:00Z"/>
          <w:rFonts w:ascii="Times New Roman" w:hAnsi="Times New Roman" w:cs="Times New Roman"/>
          <w:b/>
          <w:bCs/>
          <w:szCs w:val="26"/>
          <w:rPrChange w:id="1353" w:author="Nguyễn Đình Kha" w:date="2024-07-02T21:21:00Z" w16du:dateUtc="2024-07-02T14:21:00Z">
            <w:rPr>
              <w:ins w:id="1354" w:author="Nguyễn Đình Kha" w:date="2024-07-01T14:05:00Z" w16du:dateUtc="2024-07-01T07:05:00Z"/>
              <w:b/>
              <w:bCs/>
              <w:szCs w:val="26"/>
            </w:rPr>
          </w:rPrChange>
        </w:rPr>
      </w:pPr>
      <w:ins w:id="1355" w:author="Nguyễn Đình Kha" w:date="2024-07-01T14:05:00Z" w16du:dateUtc="2024-07-01T07:05:00Z">
        <w:r w:rsidRPr="00733D85">
          <w:rPr>
            <w:rFonts w:ascii="Times New Roman" w:hAnsi="Times New Roman" w:cs="Times New Roman"/>
            <w:b/>
            <w:bCs/>
            <w:szCs w:val="26"/>
            <w:lang w:val="en-US"/>
          </w:rPr>
          <w:t>Công cụ và Khung được sử dụng</w:t>
        </w:r>
      </w:ins>
      <w:ins w:id="1356" w:author="Nguyễn Đình Kha" w:date="2024-07-01T14:53:00Z" w16du:dateUtc="2024-07-01T07:53:00Z">
        <w:r w:rsidR="0028570F" w:rsidRPr="00733D85">
          <w:rPr>
            <w:rFonts w:ascii="Times New Roman" w:hAnsi="Times New Roman" w:cs="Times New Roman"/>
            <w:b/>
            <w:bCs/>
            <w:szCs w:val="26"/>
            <w:lang w:val="en-US"/>
          </w:rPr>
          <w:t>:</w:t>
        </w:r>
      </w:ins>
    </w:p>
    <w:p w14:paraId="1A13EEFE" w14:textId="77777777" w:rsidR="0028570F" w:rsidRPr="00733D85" w:rsidRDefault="005439A1" w:rsidP="005439A1">
      <w:pPr>
        <w:ind w:firstLine="227"/>
        <w:jc w:val="both"/>
        <w:rPr>
          <w:ins w:id="1357" w:author="Nguyễn Đình Kha" w:date="2024-07-01T14:53:00Z" w16du:dateUtc="2024-07-01T07:53:00Z"/>
          <w:rFonts w:ascii="Times New Roman" w:hAnsi="Times New Roman" w:cs="Times New Roman"/>
          <w:b/>
          <w:bCs/>
          <w:szCs w:val="26"/>
          <w:lang w:val="en-US"/>
          <w:rPrChange w:id="1358" w:author="Nguyễn Đình Kha" w:date="2024-07-02T21:21:00Z" w16du:dateUtc="2024-07-02T14:21:00Z">
            <w:rPr>
              <w:ins w:id="1359" w:author="Nguyễn Đình Kha" w:date="2024-07-01T14:53:00Z" w16du:dateUtc="2024-07-01T07:53:00Z"/>
              <w:rFonts w:ascii="Times New Roman" w:hAnsi="Times New Roman" w:cs="Times New Roman"/>
              <w:lang w:val="en-US"/>
            </w:rPr>
          </w:rPrChange>
        </w:rPr>
      </w:pPr>
      <w:ins w:id="1360" w:author="Nguyễn Đình Kha" w:date="2024-07-01T14:05:00Z" w16du:dateUtc="2024-07-01T07:05:00Z">
        <w:r w:rsidRPr="00733D85">
          <w:rPr>
            <w:rFonts w:ascii="Times New Roman" w:hAnsi="Times New Roman" w:cs="Times New Roman"/>
            <w:b/>
            <w:bCs/>
            <w:szCs w:val="26"/>
            <w:lang w:val="en-US"/>
          </w:rPr>
          <w:t>Flask và SQLAlchemy</w:t>
        </w:r>
      </w:ins>
    </w:p>
    <w:p w14:paraId="725FE163" w14:textId="634646B8" w:rsidR="005439A1" w:rsidRPr="00733D85" w:rsidRDefault="005439A1" w:rsidP="005439A1">
      <w:pPr>
        <w:ind w:firstLine="227"/>
        <w:jc w:val="both"/>
        <w:rPr>
          <w:ins w:id="1361" w:author="Nguyễn Đình Kha" w:date="2024-07-01T14:05:00Z" w16du:dateUtc="2024-07-01T07:05:00Z"/>
          <w:rFonts w:ascii="Times New Roman" w:hAnsi="Times New Roman" w:cs="Times New Roman"/>
          <w:szCs w:val="26"/>
          <w:lang w:val="en-US"/>
          <w:rPrChange w:id="1362" w:author="Nguyễn Đình Kha" w:date="2024-07-02T21:21:00Z" w16du:dateUtc="2024-07-02T14:21:00Z">
            <w:rPr>
              <w:ins w:id="1363" w:author="Nguyễn Đình Kha" w:date="2024-07-01T14:05:00Z" w16du:dateUtc="2024-07-01T07:05:00Z"/>
              <w:szCs w:val="26"/>
            </w:rPr>
          </w:rPrChange>
        </w:rPr>
      </w:pPr>
      <w:ins w:id="1364" w:author="Nguyễn Đình Kha" w:date="2024-07-01T14:05:00Z" w16du:dateUtc="2024-07-01T07:05:00Z">
        <w:r w:rsidRPr="00733D85">
          <w:rPr>
            <w:rFonts w:ascii="Times New Roman" w:hAnsi="Times New Roman" w:cs="Times New Roman"/>
            <w:szCs w:val="26"/>
            <w:lang w:val="en-US"/>
          </w:rPr>
          <w:t>Flask xử lý các yêu cầu và phản hồi HTTP, trong khi SQLAlchemy quản lý các hoạt động cơ sở dữ liệu, cung cấp một lớp ORM (Object-Relational Mapping) để tương tác với cơ sở dữ liệu SQLite.</w:t>
        </w:r>
      </w:ins>
    </w:p>
    <w:p w14:paraId="7AE6281D" w14:textId="77777777" w:rsidR="0028570F" w:rsidRPr="00733D85" w:rsidRDefault="005439A1" w:rsidP="005439A1">
      <w:pPr>
        <w:ind w:firstLine="227"/>
        <w:jc w:val="both"/>
        <w:rPr>
          <w:ins w:id="1365" w:author="Nguyễn Đình Kha" w:date="2024-07-01T14:54:00Z" w16du:dateUtc="2024-07-01T07:54:00Z"/>
          <w:rFonts w:ascii="Times New Roman" w:hAnsi="Times New Roman" w:cs="Times New Roman"/>
          <w:b/>
          <w:bCs/>
          <w:szCs w:val="26"/>
          <w:lang w:val="en-US"/>
        </w:rPr>
      </w:pPr>
      <w:ins w:id="1366" w:author="Nguyễn Đình Kha" w:date="2024-07-01T14:05:00Z" w16du:dateUtc="2024-07-01T07:05:00Z">
        <w:r w:rsidRPr="00733D85">
          <w:rPr>
            <w:rFonts w:ascii="Times New Roman" w:hAnsi="Times New Roman" w:cs="Times New Roman"/>
            <w:b/>
            <w:bCs/>
            <w:szCs w:val="26"/>
            <w:lang w:val="en-US"/>
          </w:rPr>
          <w:lastRenderedPageBreak/>
          <w:t>SQLite</w:t>
        </w:r>
      </w:ins>
    </w:p>
    <w:p w14:paraId="63568468" w14:textId="6010ADBD" w:rsidR="005439A1" w:rsidRDefault="005439A1" w:rsidP="005439A1">
      <w:pPr>
        <w:ind w:firstLine="227"/>
        <w:jc w:val="both"/>
        <w:rPr>
          <w:rFonts w:ascii="Times New Roman" w:hAnsi="Times New Roman" w:cs="Times New Roman"/>
          <w:szCs w:val="26"/>
          <w:lang w:val="en-US"/>
        </w:rPr>
      </w:pPr>
      <w:ins w:id="1367" w:author="Nguyễn Đình Kha" w:date="2024-07-01T14:05:00Z" w16du:dateUtc="2024-07-01T07:05:00Z">
        <w:r w:rsidRPr="00733D85">
          <w:rPr>
            <w:rFonts w:ascii="Times New Roman" w:hAnsi="Times New Roman" w:cs="Times New Roman"/>
            <w:szCs w:val="26"/>
            <w:lang w:val="en-US"/>
          </w:rPr>
          <w:t>Một cơ sở dữ liệu nhẹ, dựa trên đĩa không yêu cầu quá trình máy chủ riêng biệt, làm cho nó lý tưởng để ghi nhật ký và phân tích dữ liệu tấn công trong môi trường nguyên mẫu.</w:t>
        </w:r>
      </w:ins>
    </w:p>
    <w:p w14:paraId="348E5691" w14:textId="1EFE2392" w:rsidR="00770C1D" w:rsidRPr="00770C1D" w:rsidRDefault="00770C1D" w:rsidP="005439A1">
      <w:pPr>
        <w:ind w:firstLine="227"/>
        <w:jc w:val="both"/>
        <w:rPr>
          <w:rFonts w:ascii="Times New Roman" w:hAnsi="Times New Roman" w:cs="Times New Roman"/>
          <w:b/>
          <w:bCs/>
          <w:szCs w:val="26"/>
          <w:lang w:val="en-US"/>
        </w:rPr>
      </w:pPr>
      <w:r w:rsidRPr="00770C1D">
        <w:rPr>
          <w:rFonts w:ascii="Times New Roman" w:hAnsi="Times New Roman" w:cs="Times New Roman"/>
          <w:b/>
          <w:bCs/>
          <w:szCs w:val="26"/>
          <w:lang w:val="en-US"/>
        </w:rPr>
        <w:t>DQN Agent</w:t>
      </w:r>
    </w:p>
    <w:p w14:paraId="2E55F29B" w14:textId="6FF7B2A0" w:rsidR="00770C1D" w:rsidRDefault="00770C1D" w:rsidP="005439A1">
      <w:pPr>
        <w:ind w:firstLine="227"/>
        <w:jc w:val="both"/>
        <w:rPr>
          <w:rFonts w:ascii="Times New Roman" w:hAnsi="Times New Roman" w:cs="Times New Roman"/>
          <w:szCs w:val="26"/>
          <w:lang w:val="en-US"/>
        </w:rPr>
      </w:pPr>
      <w:r w:rsidRPr="00770C1D">
        <w:rPr>
          <w:rFonts w:ascii="Times New Roman" w:hAnsi="Times New Roman" w:cs="Times New Roman"/>
          <w:szCs w:val="26"/>
          <w:lang w:val="en-US"/>
        </w:rPr>
        <w:t>Hệ thống honeypot thích ứng tận dụng Mạng Q-Sâu (DQN) để phát hiện và phản hồi các cuộc tấn công web, cụ thể là tập trung vào các cuộc tấn công SQL Injection.</w:t>
      </w:r>
    </w:p>
    <w:p w14:paraId="7D048CC2" w14:textId="77777777" w:rsidR="00770C1D" w:rsidRPr="00733D85" w:rsidRDefault="00770C1D" w:rsidP="00770C1D">
      <w:pPr>
        <w:jc w:val="both"/>
        <w:rPr>
          <w:ins w:id="1368" w:author="Nguyễn Đình Kha" w:date="2024-07-01T14:05:00Z" w16du:dateUtc="2024-07-01T07:05:00Z"/>
          <w:rFonts w:ascii="Times New Roman" w:hAnsi="Times New Roman" w:cs="Times New Roman"/>
          <w:szCs w:val="26"/>
          <w:lang w:val="en-US"/>
          <w:rPrChange w:id="1369" w:author="Nguyễn Đình Kha" w:date="2024-07-02T21:21:00Z" w16du:dateUtc="2024-07-02T14:21:00Z">
            <w:rPr>
              <w:ins w:id="1370" w:author="Nguyễn Đình Kha" w:date="2024-07-01T14:05:00Z" w16du:dateUtc="2024-07-01T07:05:00Z"/>
              <w:szCs w:val="26"/>
            </w:rPr>
          </w:rPrChange>
        </w:rPr>
      </w:pPr>
    </w:p>
    <w:p w14:paraId="092263EC" w14:textId="77777777" w:rsidR="005439A1" w:rsidRPr="00733D85" w:rsidRDefault="005439A1">
      <w:pPr>
        <w:pStyle w:val="Heading3"/>
        <w:numPr>
          <w:ilvl w:val="2"/>
          <w:numId w:val="72"/>
        </w:numPr>
        <w:rPr>
          <w:ins w:id="1371" w:author="Nguyễn Đình Kha" w:date="2024-07-01T14:05:00Z" w16du:dateUtc="2024-07-01T07:05:00Z"/>
          <w:rFonts w:ascii="Times New Roman" w:eastAsia="Times New Roman" w:hAnsi="Times New Roman" w:cs="Times New Roman"/>
          <w:szCs w:val="26"/>
          <w:lang w:val="en-US"/>
        </w:rPr>
        <w:pPrChange w:id="1372" w:author="Nguyễn Đình Kha" w:date="2024-07-01T14:54:00Z" w16du:dateUtc="2024-07-01T07:54:00Z">
          <w:pPr>
            <w:pStyle w:val="Heading3"/>
            <w:numPr>
              <w:numId w:val="44"/>
            </w:numPr>
            <w:ind w:left="360" w:hanging="360"/>
            <w:jc w:val="both"/>
          </w:pPr>
        </w:pPrChange>
      </w:pPr>
      <w:bookmarkStart w:id="1373" w:name="_Toc170624573"/>
      <w:bookmarkStart w:id="1374" w:name="_Toc170710020"/>
      <w:bookmarkStart w:id="1375" w:name="_Toc171974887"/>
      <w:ins w:id="1376" w:author="Nguyễn Đình Kha" w:date="2024-07-01T14:05:00Z" w16du:dateUtc="2024-07-01T07:05:00Z">
        <w:r w:rsidRPr="00733D85">
          <w:rPr>
            <w:rFonts w:ascii="Times New Roman" w:eastAsia="Times New Roman" w:hAnsi="Times New Roman" w:cs="Times New Roman"/>
            <w:szCs w:val="26"/>
            <w:lang w:val="en-US"/>
          </w:rPr>
          <w:t>Các thành phần của hệ thống Honeypot thích ứng</w:t>
        </w:r>
        <w:bookmarkEnd w:id="1373"/>
        <w:bookmarkEnd w:id="1374"/>
        <w:bookmarkEnd w:id="1375"/>
      </w:ins>
    </w:p>
    <w:p w14:paraId="07601BEC" w14:textId="441DF908" w:rsidR="005439A1" w:rsidRPr="00733D85" w:rsidRDefault="005439A1">
      <w:pPr>
        <w:pStyle w:val="Heading4"/>
        <w:rPr>
          <w:ins w:id="1377" w:author="Nguyễn Đình Kha" w:date="2024-07-01T14:05:00Z" w16du:dateUtc="2024-07-01T07:05:00Z"/>
          <w:rFonts w:ascii="Times New Roman" w:hAnsi="Times New Roman" w:cs="Times New Roman"/>
          <w:szCs w:val="26"/>
          <w:lang w:val="en-US"/>
        </w:rPr>
        <w:pPrChange w:id="1378" w:author="Nguyễn Đình Kha" w:date="2024-07-01T14:54:00Z" w16du:dateUtc="2024-07-01T07:54:00Z">
          <w:pPr>
            <w:pStyle w:val="Heading4"/>
            <w:numPr>
              <w:numId w:val="44"/>
            </w:numPr>
            <w:jc w:val="both"/>
          </w:pPr>
        </w:pPrChange>
      </w:pPr>
      <w:bookmarkStart w:id="1379" w:name="_Toc170624574"/>
      <w:bookmarkStart w:id="1380" w:name="_Toc170710021"/>
      <w:bookmarkStart w:id="1381" w:name="_Toc171974888"/>
      <w:ins w:id="1382" w:author="Nguyễn Đình Kha" w:date="2024-07-01T14:05:00Z" w16du:dateUtc="2024-07-01T07:05:00Z">
        <w:r w:rsidRPr="00733D85">
          <w:rPr>
            <w:rFonts w:ascii="Times New Roman" w:hAnsi="Times New Roman" w:cs="Times New Roman"/>
            <w:szCs w:val="26"/>
            <w:lang w:val="en-US"/>
            <w:rPrChange w:id="1383" w:author="Nguyễn Đình Kha" w:date="2024-07-02T21:21:00Z" w16du:dateUtc="2024-07-02T14:21:00Z">
              <w:rPr>
                <w:rFonts w:ascii="Times New Roman" w:eastAsiaTheme="minorHAnsi" w:hAnsi="Times New Roman" w:cs="Times New Roman"/>
                <w:szCs w:val="26"/>
                <w:lang w:val="en-US"/>
              </w:rPr>
            </w:rPrChange>
          </w:rPr>
          <w:t xml:space="preserve">Thu </w:t>
        </w:r>
      </w:ins>
      <w:ins w:id="1384" w:author="Nguyễn Đình Kha" w:date="2024-07-02T21:02:00Z" w16du:dateUtc="2024-07-02T14:02:00Z">
        <w:r w:rsidR="006218DD" w:rsidRPr="00733D85">
          <w:rPr>
            <w:rFonts w:ascii="Times New Roman" w:hAnsi="Times New Roman" w:cs="Times New Roman"/>
            <w:szCs w:val="26"/>
            <w:lang w:val="en-US"/>
          </w:rPr>
          <w:t>t</w:t>
        </w:r>
      </w:ins>
      <w:ins w:id="1385" w:author="Nguyễn Đình Kha" w:date="2024-07-01T14:05:00Z" w16du:dateUtc="2024-07-01T07:05:00Z">
        <w:r w:rsidRPr="00733D85">
          <w:rPr>
            <w:rFonts w:ascii="Times New Roman" w:hAnsi="Times New Roman" w:cs="Times New Roman"/>
            <w:szCs w:val="26"/>
            <w:lang w:val="en-US"/>
            <w:rPrChange w:id="1386" w:author="Nguyễn Đình Kha" w:date="2024-07-02T21:21:00Z" w16du:dateUtc="2024-07-02T14:21:00Z">
              <w:rPr>
                <w:rFonts w:ascii="Times New Roman" w:eastAsiaTheme="minorHAnsi" w:hAnsi="Times New Roman" w:cs="Times New Roman"/>
                <w:szCs w:val="26"/>
                <w:lang w:val="en-US"/>
              </w:rPr>
            </w:rPrChange>
          </w:rPr>
          <w:t xml:space="preserve">hập </w:t>
        </w:r>
      </w:ins>
      <w:ins w:id="1387" w:author="Nguyễn Đình Kha" w:date="2024-07-02T21:02:00Z" w16du:dateUtc="2024-07-02T14:02:00Z">
        <w:r w:rsidR="006218DD" w:rsidRPr="00733D85">
          <w:rPr>
            <w:rFonts w:ascii="Times New Roman" w:hAnsi="Times New Roman" w:cs="Times New Roman"/>
            <w:szCs w:val="26"/>
            <w:lang w:val="en-US"/>
          </w:rPr>
          <w:t>d</w:t>
        </w:r>
      </w:ins>
      <w:ins w:id="1388" w:author="Nguyễn Đình Kha" w:date="2024-07-01T14:05:00Z" w16du:dateUtc="2024-07-01T07:05:00Z">
        <w:r w:rsidRPr="00733D85">
          <w:rPr>
            <w:rFonts w:ascii="Times New Roman" w:hAnsi="Times New Roman" w:cs="Times New Roman"/>
            <w:szCs w:val="26"/>
            <w:lang w:val="en-US"/>
            <w:rPrChange w:id="1389" w:author="Nguyễn Đình Kha" w:date="2024-07-02T21:21:00Z" w16du:dateUtc="2024-07-02T14:21:00Z">
              <w:rPr>
                <w:rFonts w:ascii="Times New Roman" w:eastAsiaTheme="minorHAnsi" w:hAnsi="Times New Roman" w:cs="Times New Roman"/>
                <w:szCs w:val="26"/>
                <w:lang w:val="en-US"/>
              </w:rPr>
            </w:rPrChange>
          </w:rPr>
          <w:t xml:space="preserve">ữ </w:t>
        </w:r>
      </w:ins>
      <w:ins w:id="1390" w:author="Nguyễn Đình Kha" w:date="2024-07-02T21:02:00Z" w16du:dateUtc="2024-07-02T14:02:00Z">
        <w:r w:rsidR="006218DD" w:rsidRPr="00733D85">
          <w:rPr>
            <w:rFonts w:ascii="Times New Roman" w:hAnsi="Times New Roman" w:cs="Times New Roman"/>
            <w:szCs w:val="26"/>
            <w:lang w:val="en-US"/>
          </w:rPr>
          <w:t>l</w:t>
        </w:r>
      </w:ins>
      <w:ins w:id="1391" w:author="Nguyễn Đình Kha" w:date="2024-07-01T14:05:00Z" w16du:dateUtc="2024-07-01T07:05:00Z">
        <w:r w:rsidRPr="00733D85">
          <w:rPr>
            <w:rFonts w:ascii="Times New Roman" w:hAnsi="Times New Roman" w:cs="Times New Roman"/>
            <w:szCs w:val="26"/>
            <w:lang w:val="en-US"/>
            <w:rPrChange w:id="1392" w:author="Nguyễn Đình Kha" w:date="2024-07-02T21:21:00Z" w16du:dateUtc="2024-07-02T14:21:00Z">
              <w:rPr>
                <w:rFonts w:ascii="Times New Roman" w:eastAsiaTheme="minorHAnsi" w:hAnsi="Times New Roman" w:cs="Times New Roman"/>
                <w:szCs w:val="26"/>
                <w:lang w:val="en-US"/>
              </w:rPr>
            </w:rPrChange>
          </w:rPr>
          <w:t>iệu</w:t>
        </w:r>
        <w:r w:rsidRPr="00733D85">
          <w:rPr>
            <w:rFonts w:ascii="Times New Roman" w:hAnsi="Times New Roman" w:cs="Times New Roman"/>
            <w:szCs w:val="26"/>
            <w:lang w:val="en-US"/>
          </w:rPr>
          <w:t xml:space="preserve"> (Data </w:t>
        </w:r>
      </w:ins>
      <w:ins w:id="1393" w:author="Nguyễn Đình Kha" w:date="2024-07-02T21:01:00Z" w16du:dateUtc="2024-07-02T14:01:00Z">
        <w:r w:rsidR="006218DD" w:rsidRPr="00733D85">
          <w:rPr>
            <w:rFonts w:ascii="Times New Roman" w:hAnsi="Times New Roman" w:cs="Times New Roman"/>
            <w:szCs w:val="26"/>
            <w:lang w:val="en-US"/>
          </w:rPr>
          <w:t>c</w:t>
        </w:r>
      </w:ins>
      <w:ins w:id="1394" w:author="Nguyễn Đình Kha" w:date="2024-07-01T14:05:00Z" w16du:dateUtc="2024-07-01T07:05:00Z">
        <w:r w:rsidRPr="00733D85">
          <w:rPr>
            <w:rFonts w:ascii="Times New Roman" w:hAnsi="Times New Roman" w:cs="Times New Roman"/>
            <w:szCs w:val="26"/>
            <w:lang w:val="en-US"/>
          </w:rPr>
          <w:t>ollection)</w:t>
        </w:r>
        <w:bookmarkEnd w:id="1379"/>
        <w:bookmarkEnd w:id="1380"/>
        <w:bookmarkEnd w:id="1381"/>
      </w:ins>
    </w:p>
    <w:p w14:paraId="0D1BCF48" w14:textId="1BBA3716" w:rsidR="005439A1" w:rsidRPr="00733D85" w:rsidRDefault="005439A1" w:rsidP="005439A1">
      <w:pPr>
        <w:ind w:firstLine="227"/>
        <w:jc w:val="both"/>
        <w:rPr>
          <w:ins w:id="1395" w:author="Nguyễn Đình Kha" w:date="2024-07-01T14:05:00Z" w16du:dateUtc="2024-07-01T07:05:00Z"/>
          <w:rFonts w:ascii="Times New Roman" w:hAnsi="Times New Roman" w:cs="Times New Roman"/>
          <w:szCs w:val="26"/>
          <w:lang w:val="en-US"/>
        </w:rPr>
      </w:pPr>
      <w:ins w:id="1396" w:author="Nguyễn Đình Kha" w:date="2024-07-01T14:05:00Z" w16du:dateUtc="2024-07-01T07:05:00Z">
        <w:r w:rsidRPr="00733D85">
          <w:rPr>
            <w:rFonts w:ascii="Times New Roman" w:hAnsi="Times New Roman" w:cs="Times New Roman"/>
            <w:szCs w:val="26"/>
            <w:lang w:val="en-US"/>
          </w:rPr>
          <w:t>Thành phần thu thập dữ liệu chịu trách nhiệm ghi lại tất cả thông tin liên quan trong quá trình tương tác giữa kẻ tấn công và honeypot. Điều này bao gồm</w:t>
        </w:r>
      </w:ins>
      <w:ins w:id="1397" w:author="Nguyễn Đình Kha" w:date="2024-07-01T14:55:00Z" w16du:dateUtc="2024-07-01T07:55:00Z">
        <w:r w:rsidR="0028570F" w:rsidRPr="00733D85">
          <w:rPr>
            <w:rFonts w:ascii="Times New Roman" w:hAnsi="Times New Roman" w:cs="Times New Roman"/>
            <w:szCs w:val="26"/>
            <w:lang w:val="en-US"/>
          </w:rPr>
          <w:t>:</w:t>
        </w:r>
      </w:ins>
    </w:p>
    <w:p w14:paraId="61FF5402" w14:textId="5944ED2F" w:rsidR="0028570F" w:rsidRPr="00733D85" w:rsidRDefault="005439A1" w:rsidP="005439A1">
      <w:pPr>
        <w:ind w:firstLine="227"/>
        <w:jc w:val="both"/>
        <w:rPr>
          <w:ins w:id="1398" w:author="Nguyễn Đình Kha" w:date="2024-07-01T14:55:00Z" w16du:dateUtc="2024-07-01T07:55:00Z"/>
          <w:rFonts w:ascii="Times New Roman" w:hAnsi="Times New Roman" w:cs="Times New Roman"/>
          <w:b/>
          <w:bCs/>
          <w:szCs w:val="26"/>
          <w:lang w:val="en-US"/>
        </w:rPr>
      </w:pPr>
      <w:ins w:id="1399" w:author="Nguyễn Đình Kha" w:date="2024-07-01T14:05:00Z" w16du:dateUtc="2024-07-01T07:05:00Z">
        <w:r w:rsidRPr="00733D85">
          <w:rPr>
            <w:rFonts w:ascii="Times New Roman" w:hAnsi="Times New Roman" w:cs="Times New Roman"/>
            <w:b/>
            <w:bCs/>
            <w:szCs w:val="26"/>
            <w:lang w:val="en-US"/>
          </w:rPr>
          <w:t xml:space="preserve">Gói </w:t>
        </w:r>
      </w:ins>
      <w:ins w:id="1400" w:author="Nguyễn Đình Kha" w:date="2024-07-02T21:02:00Z" w16du:dateUtc="2024-07-02T14:02:00Z">
        <w:r w:rsidR="006218DD" w:rsidRPr="00733D85">
          <w:rPr>
            <w:rFonts w:ascii="Times New Roman" w:hAnsi="Times New Roman" w:cs="Times New Roman"/>
            <w:b/>
            <w:bCs/>
            <w:szCs w:val="26"/>
            <w:lang w:val="en-US"/>
          </w:rPr>
          <w:t>t</w:t>
        </w:r>
      </w:ins>
      <w:ins w:id="1401" w:author="Nguyễn Đình Kha" w:date="2024-07-01T14:05:00Z" w16du:dateUtc="2024-07-01T07:05:00Z">
        <w:r w:rsidRPr="00733D85">
          <w:rPr>
            <w:rFonts w:ascii="Times New Roman" w:hAnsi="Times New Roman" w:cs="Times New Roman"/>
            <w:b/>
            <w:bCs/>
            <w:szCs w:val="26"/>
            <w:lang w:val="en-US"/>
          </w:rPr>
          <w:t xml:space="preserve">in </w:t>
        </w:r>
      </w:ins>
      <w:ins w:id="1402" w:author="Nguyễn Đình Kha" w:date="2024-07-02T21:02:00Z" w16du:dateUtc="2024-07-02T14:02:00Z">
        <w:r w:rsidR="006218DD" w:rsidRPr="00733D85">
          <w:rPr>
            <w:rFonts w:ascii="Times New Roman" w:hAnsi="Times New Roman" w:cs="Times New Roman"/>
            <w:b/>
            <w:bCs/>
            <w:szCs w:val="26"/>
            <w:lang w:val="en-US"/>
          </w:rPr>
          <w:t>m</w:t>
        </w:r>
      </w:ins>
      <w:ins w:id="1403" w:author="Nguyễn Đình Kha" w:date="2024-07-01T14:05:00Z" w16du:dateUtc="2024-07-01T07:05:00Z">
        <w:r w:rsidRPr="00733D85">
          <w:rPr>
            <w:rFonts w:ascii="Times New Roman" w:hAnsi="Times New Roman" w:cs="Times New Roman"/>
            <w:b/>
            <w:bCs/>
            <w:szCs w:val="26"/>
            <w:lang w:val="en-US"/>
          </w:rPr>
          <w:t>ạng</w:t>
        </w:r>
      </w:ins>
    </w:p>
    <w:p w14:paraId="0470E6F0" w14:textId="660B827B" w:rsidR="00047330" w:rsidRPr="00733D85" w:rsidRDefault="005439A1" w:rsidP="00047330">
      <w:pPr>
        <w:ind w:firstLine="227"/>
        <w:jc w:val="both"/>
        <w:rPr>
          <w:ins w:id="1404" w:author="Nguyễn Đình Kha" w:date="2024-07-01T14:05:00Z" w16du:dateUtc="2024-07-01T07:05:00Z"/>
          <w:rFonts w:ascii="Times New Roman" w:hAnsi="Times New Roman" w:cs="Times New Roman"/>
          <w:szCs w:val="26"/>
          <w:lang w:val="en-US"/>
          <w:rPrChange w:id="1405" w:author="Nguyễn Đình Kha" w:date="2024-07-02T21:21:00Z" w16du:dateUtc="2024-07-02T14:21:00Z">
            <w:rPr>
              <w:ins w:id="1406" w:author="Nguyễn Đình Kha" w:date="2024-07-01T14:05:00Z" w16du:dateUtc="2024-07-01T07:05:00Z"/>
            </w:rPr>
          </w:rPrChange>
        </w:rPr>
      </w:pPr>
      <w:ins w:id="1407" w:author="Nguyễn Đình Kha" w:date="2024-07-01T14:05:00Z" w16du:dateUtc="2024-07-01T07:05:00Z">
        <w:r w:rsidRPr="00733D85">
          <w:rPr>
            <w:rFonts w:ascii="Times New Roman" w:hAnsi="Times New Roman" w:cs="Times New Roman"/>
            <w:szCs w:val="26"/>
            <w:lang w:val="en-US"/>
          </w:rPr>
          <w:t xml:space="preserve">Thông tin chi tiết về dữ liệu được truyền qua mạng, </w:t>
        </w:r>
      </w:ins>
      <w:ins w:id="1408" w:author="Nguyễn Đình Kha" w:date="2024-07-01T14:58:00Z" w16du:dateUtc="2024-07-01T07:58:00Z">
        <w:r w:rsidR="00047330" w:rsidRPr="00733D85">
          <w:rPr>
            <w:rFonts w:ascii="Times New Roman" w:hAnsi="Times New Roman" w:cs="Times New Roman"/>
            <w:szCs w:val="26"/>
            <w:lang w:val="en-US"/>
            <w:rPrChange w:id="1409" w:author="Nguyễn Đình Kha" w:date="2024-07-02T21:21:00Z" w16du:dateUtc="2024-07-02T14:21:00Z">
              <w:rPr>
                <w:rFonts w:ascii="Times New Roman" w:eastAsia="Times New Roman" w:hAnsi="Times New Roman" w:cs="Times New Roman"/>
                <w:sz w:val="24"/>
                <w:szCs w:val="24"/>
                <w:lang w:val="en-US"/>
              </w:rPr>
            </w:rPrChange>
          </w:rPr>
          <w:t>cung cấp cái nhìn sâu sắc về các phương pháp và công cụ mà kẻ tấn công sử dụng. Điều này cho phép phân tích chi tiết về cách thức tấn công và các bước tiến hành của kẻ tấn công</w:t>
        </w:r>
      </w:ins>
    </w:p>
    <w:p w14:paraId="65BAAF82" w14:textId="7C4E673A" w:rsidR="0028570F" w:rsidRPr="00733D85" w:rsidRDefault="005439A1" w:rsidP="005439A1">
      <w:pPr>
        <w:ind w:firstLine="227"/>
        <w:jc w:val="both"/>
        <w:rPr>
          <w:ins w:id="1410" w:author="Nguyễn Đình Kha" w:date="2024-07-01T14:55:00Z" w16du:dateUtc="2024-07-01T07:55:00Z"/>
          <w:rFonts w:ascii="Times New Roman" w:hAnsi="Times New Roman" w:cs="Times New Roman"/>
          <w:b/>
          <w:bCs/>
          <w:szCs w:val="26"/>
          <w:lang w:val="en-US"/>
          <w:rPrChange w:id="1411" w:author="Nguyễn Đình Kha" w:date="2024-07-02T21:21:00Z" w16du:dateUtc="2024-07-02T14:21:00Z">
            <w:rPr>
              <w:ins w:id="1412" w:author="Nguyễn Đình Kha" w:date="2024-07-01T14:55:00Z" w16du:dateUtc="2024-07-01T07:55:00Z"/>
              <w:rFonts w:ascii="Times New Roman" w:hAnsi="Times New Roman" w:cs="Times New Roman"/>
              <w:lang w:val="en-US"/>
            </w:rPr>
          </w:rPrChange>
        </w:rPr>
      </w:pPr>
      <w:ins w:id="1413" w:author="Nguyễn Đình Kha" w:date="2024-07-01T14:05:00Z" w16du:dateUtc="2024-07-01T07:05:00Z">
        <w:r w:rsidRPr="00733D85">
          <w:rPr>
            <w:rFonts w:ascii="Times New Roman" w:hAnsi="Times New Roman" w:cs="Times New Roman"/>
            <w:b/>
            <w:bCs/>
            <w:szCs w:val="26"/>
            <w:lang w:val="en-US"/>
          </w:rPr>
          <w:t xml:space="preserve">Yêu </w:t>
        </w:r>
      </w:ins>
      <w:ins w:id="1414" w:author="Nguyễn Đình Kha" w:date="2024-07-02T21:02:00Z" w16du:dateUtc="2024-07-02T14:02:00Z">
        <w:r w:rsidR="006218DD" w:rsidRPr="00733D85">
          <w:rPr>
            <w:rFonts w:ascii="Times New Roman" w:hAnsi="Times New Roman" w:cs="Times New Roman"/>
            <w:b/>
            <w:bCs/>
            <w:szCs w:val="26"/>
            <w:lang w:val="en-US"/>
          </w:rPr>
          <w:t>c</w:t>
        </w:r>
      </w:ins>
      <w:ins w:id="1415" w:author="Nguyễn Đình Kha" w:date="2024-07-01T14:05:00Z" w16du:dateUtc="2024-07-01T07:05:00Z">
        <w:r w:rsidRPr="00733D85">
          <w:rPr>
            <w:rFonts w:ascii="Times New Roman" w:hAnsi="Times New Roman" w:cs="Times New Roman"/>
            <w:b/>
            <w:bCs/>
            <w:szCs w:val="26"/>
            <w:lang w:val="en-US"/>
          </w:rPr>
          <w:t xml:space="preserve">ầu và </w:t>
        </w:r>
      </w:ins>
      <w:ins w:id="1416" w:author="Nguyễn Đình Kha" w:date="2024-07-02T21:02:00Z" w16du:dateUtc="2024-07-02T14:02:00Z">
        <w:r w:rsidR="006218DD" w:rsidRPr="00733D85">
          <w:rPr>
            <w:rFonts w:ascii="Times New Roman" w:hAnsi="Times New Roman" w:cs="Times New Roman"/>
            <w:b/>
            <w:bCs/>
            <w:szCs w:val="26"/>
            <w:lang w:val="en-US"/>
          </w:rPr>
          <w:t>p</w:t>
        </w:r>
      </w:ins>
      <w:ins w:id="1417" w:author="Nguyễn Đình Kha" w:date="2024-07-01T14:05:00Z" w16du:dateUtc="2024-07-01T07:05:00Z">
        <w:r w:rsidRPr="00733D85">
          <w:rPr>
            <w:rFonts w:ascii="Times New Roman" w:hAnsi="Times New Roman" w:cs="Times New Roman"/>
            <w:b/>
            <w:bCs/>
            <w:szCs w:val="26"/>
            <w:lang w:val="en-US"/>
          </w:rPr>
          <w:t xml:space="preserve">hản </w:t>
        </w:r>
      </w:ins>
      <w:ins w:id="1418" w:author="Nguyễn Đình Kha" w:date="2024-07-02T21:02:00Z" w16du:dateUtc="2024-07-02T14:02:00Z">
        <w:r w:rsidR="006218DD" w:rsidRPr="00733D85">
          <w:rPr>
            <w:rFonts w:ascii="Times New Roman" w:hAnsi="Times New Roman" w:cs="Times New Roman"/>
            <w:b/>
            <w:bCs/>
            <w:szCs w:val="26"/>
            <w:lang w:val="en-US"/>
          </w:rPr>
          <w:t>h</w:t>
        </w:r>
      </w:ins>
      <w:ins w:id="1419" w:author="Nguyễn Đình Kha" w:date="2024-07-01T14:05:00Z" w16du:dateUtc="2024-07-01T07:05:00Z">
        <w:r w:rsidRPr="00733D85">
          <w:rPr>
            <w:rFonts w:ascii="Times New Roman" w:hAnsi="Times New Roman" w:cs="Times New Roman"/>
            <w:b/>
            <w:bCs/>
            <w:szCs w:val="26"/>
            <w:lang w:val="en-US"/>
          </w:rPr>
          <w:t>ồi HTTP</w:t>
        </w:r>
      </w:ins>
    </w:p>
    <w:p w14:paraId="315FF9FC" w14:textId="12673AE9" w:rsidR="005439A1" w:rsidRPr="00733D85" w:rsidRDefault="005439A1" w:rsidP="005439A1">
      <w:pPr>
        <w:ind w:firstLine="227"/>
        <w:jc w:val="both"/>
        <w:rPr>
          <w:ins w:id="1420" w:author="Nguyễn Đình Kha" w:date="2024-07-01T14:05:00Z" w16du:dateUtc="2024-07-01T07:05:00Z"/>
          <w:rFonts w:ascii="Times New Roman" w:hAnsi="Times New Roman" w:cs="Times New Roman"/>
          <w:szCs w:val="26"/>
          <w:lang w:val="en-US"/>
          <w:rPrChange w:id="1421" w:author="Nguyễn Đình Kha" w:date="2024-07-02T21:21:00Z" w16du:dateUtc="2024-07-02T14:21:00Z">
            <w:rPr>
              <w:ins w:id="1422" w:author="Nguyễn Đình Kha" w:date="2024-07-01T14:05:00Z" w16du:dateUtc="2024-07-01T07:05:00Z"/>
            </w:rPr>
          </w:rPrChange>
        </w:rPr>
      </w:pPr>
      <w:ins w:id="1423" w:author="Nguyễn Đình Kha" w:date="2024-07-01T14:05:00Z" w16du:dateUtc="2024-07-01T07:05:00Z">
        <w:r w:rsidRPr="00733D85">
          <w:rPr>
            <w:rFonts w:ascii="Times New Roman" w:hAnsi="Times New Roman" w:cs="Times New Roman"/>
            <w:szCs w:val="26"/>
            <w:lang w:val="en-US"/>
          </w:rPr>
          <w:t xml:space="preserve">Toàn diện về tất cả lưu lượng web, bao gồm tính chất của các yêu cầu được gửi bởi kẻ tấn công và phản hồi từ máy chủ honeypot. </w:t>
        </w:r>
      </w:ins>
      <w:ins w:id="1424" w:author="Nguyễn Đình Kha" w:date="2024-07-01T15:00:00Z" w16du:dateUtc="2024-07-01T08:00:00Z">
        <w:r w:rsidR="00047330" w:rsidRPr="00733D85">
          <w:rPr>
            <w:rFonts w:ascii="Times New Roman" w:hAnsi="Times New Roman" w:cs="Times New Roman"/>
            <w:szCs w:val="26"/>
            <w:lang w:val="en-US"/>
            <w:rPrChange w:id="1425" w:author="Nguyễn Đình Kha" w:date="2024-07-02T21:21:00Z" w16du:dateUtc="2024-07-02T14:21:00Z">
              <w:rPr/>
            </w:rPrChange>
          </w:rPr>
          <w:t>Điều này bao gồm các thông tin như phương thức HTTP (GET, POST), đường dẫn yêu cầu, các thông số yêu cầu, và nội dung phản hồi.</w:t>
        </w:r>
      </w:ins>
      <w:ins w:id="1426" w:author="Nguyễn Đình Kha" w:date="2024-07-01T15:01:00Z" w16du:dateUtc="2024-07-01T08:01:00Z">
        <w:r w:rsidR="00047330" w:rsidRPr="00733D85">
          <w:rPr>
            <w:rFonts w:ascii="Times New Roman" w:hAnsi="Times New Roman" w:cs="Times New Roman"/>
            <w:szCs w:val="26"/>
            <w:lang w:val="en-US"/>
          </w:rPr>
          <w:t xml:space="preserve"> </w:t>
        </w:r>
        <w:r w:rsidR="00047330" w:rsidRPr="00733D85">
          <w:rPr>
            <w:rFonts w:ascii="Times New Roman" w:hAnsi="Times New Roman" w:cs="Times New Roman"/>
            <w:szCs w:val="26"/>
            <w:lang w:val="en-US"/>
            <w:rPrChange w:id="1427" w:author="Nguyễn Đình Kha" w:date="2024-07-02T21:21:00Z" w16du:dateUtc="2024-07-02T14:21:00Z">
              <w:rPr/>
            </w:rPrChange>
          </w:rPr>
          <w:t>Phân tích yêu cầu và phản hồi HTTP giúp xác định các điểm yếu trong ứng dụng web và cách kẻ tấn công khai thác chúng. Nó cũng cho phép xác định các mẫu tấn công và hành vi của kẻ tấn công trên ứng dụng web.</w:t>
        </w:r>
      </w:ins>
    </w:p>
    <w:p w14:paraId="6CCA5642" w14:textId="05906114" w:rsidR="0028570F" w:rsidRPr="00733D85" w:rsidRDefault="005439A1" w:rsidP="005439A1">
      <w:pPr>
        <w:ind w:firstLine="227"/>
        <w:jc w:val="both"/>
        <w:rPr>
          <w:ins w:id="1428" w:author="Nguyễn Đình Kha" w:date="2024-07-01T14:55:00Z" w16du:dateUtc="2024-07-01T07:55:00Z"/>
          <w:rFonts w:ascii="Times New Roman" w:hAnsi="Times New Roman" w:cs="Times New Roman"/>
          <w:b/>
          <w:bCs/>
          <w:szCs w:val="26"/>
          <w:lang w:val="en-US"/>
          <w:rPrChange w:id="1429" w:author="Nguyễn Đình Kha" w:date="2024-07-02T21:21:00Z" w16du:dateUtc="2024-07-02T14:21:00Z">
            <w:rPr>
              <w:ins w:id="1430" w:author="Nguyễn Đình Kha" w:date="2024-07-01T14:55:00Z" w16du:dateUtc="2024-07-01T07:55:00Z"/>
              <w:rFonts w:ascii="Times New Roman" w:hAnsi="Times New Roman" w:cs="Times New Roman"/>
              <w:lang w:val="en-US"/>
            </w:rPr>
          </w:rPrChange>
        </w:rPr>
      </w:pPr>
      <w:ins w:id="1431" w:author="Nguyễn Đình Kha" w:date="2024-07-01T14:05:00Z" w16du:dateUtc="2024-07-01T07:05:00Z">
        <w:r w:rsidRPr="00733D85">
          <w:rPr>
            <w:rFonts w:ascii="Times New Roman" w:hAnsi="Times New Roman" w:cs="Times New Roman"/>
            <w:b/>
            <w:bCs/>
            <w:szCs w:val="26"/>
            <w:lang w:val="en-US"/>
          </w:rPr>
          <w:t xml:space="preserve">Nhật </w:t>
        </w:r>
      </w:ins>
      <w:ins w:id="1432" w:author="Nguyễn Đình Kha" w:date="2024-07-02T21:02:00Z" w16du:dateUtc="2024-07-02T14:02:00Z">
        <w:r w:rsidR="006218DD" w:rsidRPr="00733D85">
          <w:rPr>
            <w:rFonts w:ascii="Times New Roman" w:hAnsi="Times New Roman" w:cs="Times New Roman"/>
            <w:b/>
            <w:bCs/>
            <w:szCs w:val="26"/>
            <w:lang w:val="en-US"/>
          </w:rPr>
          <w:t>k</w:t>
        </w:r>
      </w:ins>
      <w:ins w:id="1433" w:author="Nguyễn Đình Kha" w:date="2024-07-01T14:05:00Z" w16du:dateUtc="2024-07-01T07:05:00Z">
        <w:r w:rsidRPr="00733D85">
          <w:rPr>
            <w:rFonts w:ascii="Times New Roman" w:hAnsi="Times New Roman" w:cs="Times New Roman"/>
            <w:b/>
            <w:bCs/>
            <w:szCs w:val="26"/>
            <w:lang w:val="en-US"/>
          </w:rPr>
          <w:t xml:space="preserve">ý </w:t>
        </w:r>
      </w:ins>
      <w:ins w:id="1434" w:author="Nguyễn Đình Kha" w:date="2024-07-02T21:02:00Z" w16du:dateUtc="2024-07-02T14:02:00Z">
        <w:r w:rsidR="006218DD" w:rsidRPr="00733D85">
          <w:rPr>
            <w:rFonts w:ascii="Times New Roman" w:hAnsi="Times New Roman" w:cs="Times New Roman"/>
            <w:b/>
            <w:bCs/>
            <w:szCs w:val="26"/>
            <w:lang w:val="en-US"/>
          </w:rPr>
          <w:t>h</w:t>
        </w:r>
      </w:ins>
      <w:ins w:id="1435" w:author="Nguyễn Đình Kha" w:date="2024-07-01T14:05:00Z" w16du:dateUtc="2024-07-01T07:05:00Z">
        <w:r w:rsidRPr="00733D85">
          <w:rPr>
            <w:rFonts w:ascii="Times New Roman" w:hAnsi="Times New Roman" w:cs="Times New Roman"/>
            <w:b/>
            <w:bCs/>
            <w:szCs w:val="26"/>
            <w:lang w:val="en-US"/>
          </w:rPr>
          <w:t xml:space="preserve">ệ </w:t>
        </w:r>
      </w:ins>
      <w:ins w:id="1436" w:author="Nguyễn Đình Kha" w:date="2024-07-02T21:02:00Z" w16du:dateUtc="2024-07-02T14:02:00Z">
        <w:r w:rsidR="006218DD" w:rsidRPr="00733D85">
          <w:rPr>
            <w:rFonts w:ascii="Times New Roman" w:hAnsi="Times New Roman" w:cs="Times New Roman"/>
            <w:b/>
            <w:bCs/>
            <w:szCs w:val="26"/>
            <w:lang w:val="en-US"/>
          </w:rPr>
          <w:t>t</w:t>
        </w:r>
      </w:ins>
      <w:ins w:id="1437" w:author="Nguyễn Đình Kha" w:date="2024-07-01T14:05:00Z" w16du:dateUtc="2024-07-01T07:05:00Z">
        <w:r w:rsidRPr="00733D85">
          <w:rPr>
            <w:rFonts w:ascii="Times New Roman" w:hAnsi="Times New Roman" w:cs="Times New Roman"/>
            <w:b/>
            <w:bCs/>
            <w:szCs w:val="26"/>
            <w:lang w:val="en-US"/>
          </w:rPr>
          <w:t>hống</w:t>
        </w:r>
      </w:ins>
    </w:p>
    <w:p w14:paraId="4A05FEE7" w14:textId="076C0AFD" w:rsidR="005439A1" w:rsidRPr="00733D85" w:rsidRDefault="00047330" w:rsidP="00047330">
      <w:pPr>
        <w:ind w:firstLine="227"/>
        <w:jc w:val="both"/>
        <w:rPr>
          <w:ins w:id="1438" w:author="Nguyễn Đình Kha" w:date="2024-07-01T15:02:00Z" w16du:dateUtc="2024-07-01T08:02:00Z"/>
          <w:rFonts w:ascii="Times New Roman" w:hAnsi="Times New Roman" w:cs="Times New Roman"/>
          <w:szCs w:val="26"/>
          <w:lang w:val="en-US"/>
        </w:rPr>
      </w:pPr>
      <w:ins w:id="1439" w:author="Nguyễn Đình Kha" w:date="2024-07-01T15:02:00Z" w16du:dateUtc="2024-07-01T08:02:00Z">
        <w:r w:rsidRPr="00733D85">
          <w:rPr>
            <w:rFonts w:ascii="Times New Roman" w:hAnsi="Times New Roman" w:cs="Times New Roman"/>
            <w:szCs w:val="26"/>
            <w:lang w:val="en-US"/>
            <w:rPrChange w:id="1440" w:author="Nguyễn Đình Kha" w:date="2024-07-02T21:21:00Z" w16du:dateUtc="2024-07-02T14:21:00Z">
              <w:rPr>
                <w:rFonts w:ascii="Times New Roman" w:eastAsia="Times New Roman" w:hAnsi="Times New Roman" w:cs="Times New Roman"/>
                <w:sz w:val="24"/>
                <w:szCs w:val="24"/>
                <w:lang w:val="en-US"/>
              </w:rPr>
            </w:rPrChange>
          </w:rPr>
          <w:t xml:space="preserve">Ghi lại nhật ký được tạo ra bởi máy chủ và hệ thống honeypot. Nhật ký này bao gồm thông tin về hoạt động của hệ thống, các yêu cầu đăng nhập, thay đổi cấu hình, </w:t>
        </w:r>
        <w:r w:rsidRPr="00733D85">
          <w:rPr>
            <w:rFonts w:ascii="Times New Roman" w:hAnsi="Times New Roman" w:cs="Times New Roman"/>
            <w:szCs w:val="26"/>
            <w:lang w:val="en-US"/>
            <w:rPrChange w:id="1441" w:author="Nguyễn Đình Kha" w:date="2024-07-02T21:21:00Z" w16du:dateUtc="2024-07-02T14:21:00Z">
              <w:rPr>
                <w:rFonts w:ascii="Times New Roman" w:eastAsia="Times New Roman" w:hAnsi="Times New Roman" w:cs="Times New Roman"/>
                <w:sz w:val="24"/>
                <w:szCs w:val="24"/>
                <w:lang w:val="en-US"/>
              </w:rPr>
            </w:rPrChange>
          </w:rPr>
          <w:lastRenderedPageBreak/>
          <w:t>và bất kỳ sự bất thường nào được phát hiệ</w:t>
        </w:r>
        <w:r w:rsidRPr="00733D85">
          <w:rPr>
            <w:rFonts w:ascii="Times New Roman" w:hAnsi="Times New Roman" w:cs="Times New Roman"/>
            <w:szCs w:val="26"/>
            <w:lang w:val="en-US"/>
          </w:rPr>
          <w:t xml:space="preserve">n. </w:t>
        </w:r>
        <w:r w:rsidRPr="00733D85">
          <w:rPr>
            <w:rFonts w:ascii="Times New Roman" w:hAnsi="Times New Roman" w:cs="Times New Roman"/>
            <w:szCs w:val="26"/>
            <w:lang w:val="en-US"/>
            <w:rPrChange w:id="1442" w:author="Nguyễn Đình Kha" w:date="2024-07-02T21:21:00Z" w16du:dateUtc="2024-07-02T14:21:00Z">
              <w:rPr>
                <w:rFonts w:ascii="Times New Roman" w:eastAsia="Times New Roman" w:hAnsi="Times New Roman" w:cs="Times New Roman"/>
                <w:sz w:val="24"/>
                <w:szCs w:val="24"/>
                <w:lang w:val="en-US"/>
              </w:rPr>
            </w:rPrChange>
          </w:rPr>
          <w:t>Nhật ký hệ thống cung cấp bằng chứng về hoạt động của kẻ tấn công và giúp xác định các hành vi bất thường hoặc các nỗ lực xâm nhập vào hệ thống. Việc phân tích nhật ký hệ thống là cần thiết để phát hiện và ngăn chặn các cuộc tấn công.</w:t>
        </w:r>
      </w:ins>
    </w:p>
    <w:p w14:paraId="13DE1229" w14:textId="77777777" w:rsidR="00047330" w:rsidRPr="00733D85" w:rsidRDefault="00047330" w:rsidP="005439A1">
      <w:pPr>
        <w:ind w:firstLine="227"/>
        <w:jc w:val="both"/>
        <w:rPr>
          <w:ins w:id="1443" w:author="Nguyễn Đình Kha" w:date="2024-07-01T14:05:00Z" w16du:dateUtc="2024-07-01T07:05:00Z"/>
          <w:rFonts w:ascii="Times New Roman" w:hAnsi="Times New Roman" w:cs="Times New Roman"/>
          <w:szCs w:val="26"/>
          <w:lang w:val="en-US"/>
          <w:rPrChange w:id="1444" w:author="Nguyễn Đình Kha" w:date="2024-07-02T21:21:00Z" w16du:dateUtc="2024-07-02T14:21:00Z">
            <w:rPr>
              <w:ins w:id="1445" w:author="Nguyễn Đình Kha" w:date="2024-07-01T14:05:00Z" w16du:dateUtc="2024-07-01T07:05:00Z"/>
            </w:rPr>
          </w:rPrChange>
        </w:rPr>
      </w:pPr>
    </w:p>
    <w:p w14:paraId="6310D342" w14:textId="46B90C82" w:rsidR="005439A1" w:rsidRPr="00733D85" w:rsidRDefault="005439A1">
      <w:pPr>
        <w:pStyle w:val="Heading4"/>
        <w:rPr>
          <w:ins w:id="1446" w:author="Nguyễn Đình Kha" w:date="2024-07-01T14:05:00Z" w16du:dateUtc="2024-07-01T07:05:00Z"/>
          <w:rFonts w:ascii="Times New Roman" w:hAnsi="Times New Roman" w:cs="Times New Roman"/>
          <w:szCs w:val="26"/>
          <w:lang w:val="en-US"/>
        </w:rPr>
        <w:pPrChange w:id="1447" w:author="Nguyễn Đình Kha" w:date="2024-07-01T14:55:00Z" w16du:dateUtc="2024-07-01T07:55:00Z">
          <w:pPr>
            <w:pStyle w:val="Heading4"/>
            <w:numPr>
              <w:numId w:val="44"/>
            </w:numPr>
            <w:jc w:val="both"/>
          </w:pPr>
        </w:pPrChange>
      </w:pPr>
      <w:bookmarkStart w:id="1448" w:name="_Toc170624575"/>
      <w:bookmarkStart w:id="1449" w:name="_Toc170710022"/>
      <w:bookmarkStart w:id="1450" w:name="_Toc171974889"/>
      <w:ins w:id="1451" w:author="Nguyễn Đình Kha" w:date="2024-07-01T14:05:00Z" w16du:dateUtc="2024-07-01T07:05:00Z">
        <w:r w:rsidRPr="00733D85">
          <w:rPr>
            <w:rFonts w:ascii="Times New Roman" w:hAnsi="Times New Roman" w:cs="Times New Roman"/>
            <w:szCs w:val="26"/>
            <w:lang w:val="en-US"/>
          </w:rPr>
          <w:t xml:space="preserve">Tiền </w:t>
        </w:r>
      </w:ins>
      <w:ins w:id="1452" w:author="Nguyễn Đình Kha" w:date="2024-07-02T21:02:00Z" w16du:dateUtc="2024-07-02T14:02:00Z">
        <w:r w:rsidR="006218DD" w:rsidRPr="00733D85">
          <w:rPr>
            <w:rFonts w:ascii="Times New Roman" w:hAnsi="Times New Roman" w:cs="Times New Roman"/>
            <w:szCs w:val="26"/>
            <w:lang w:val="en-US"/>
          </w:rPr>
          <w:t>x</w:t>
        </w:r>
      </w:ins>
      <w:ins w:id="1453" w:author="Nguyễn Đình Kha" w:date="2024-07-01T14:05:00Z" w16du:dateUtc="2024-07-01T07:05:00Z">
        <w:r w:rsidRPr="00733D85">
          <w:rPr>
            <w:rFonts w:ascii="Times New Roman" w:hAnsi="Times New Roman" w:cs="Times New Roman"/>
            <w:szCs w:val="26"/>
            <w:lang w:val="en-US"/>
          </w:rPr>
          <w:t xml:space="preserve">ử </w:t>
        </w:r>
      </w:ins>
      <w:ins w:id="1454" w:author="Nguyễn Đình Kha" w:date="2024-07-02T21:02:00Z" w16du:dateUtc="2024-07-02T14:02:00Z">
        <w:r w:rsidR="006218DD" w:rsidRPr="00733D85">
          <w:rPr>
            <w:rFonts w:ascii="Times New Roman" w:hAnsi="Times New Roman" w:cs="Times New Roman"/>
            <w:szCs w:val="26"/>
            <w:lang w:val="en-US"/>
          </w:rPr>
          <w:t>l</w:t>
        </w:r>
      </w:ins>
      <w:ins w:id="1455" w:author="Nguyễn Đình Kha" w:date="2024-07-01T14:05:00Z" w16du:dateUtc="2024-07-01T07:05:00Z">
        <w:r w:rsidRPr="00733D85">
          <w:rPr>
            <w:rFonts w:ascii="Times New Roman" w:hAnsi="Times New Roman" w:cs="Times New Roman"/>
            <w:szCs w:val="26"/>
            <w:lang w:val="en-US"/>
          </w:rPr>
          <w:t xml:space="preserve">ý </w:t>
        </w:r>
      </w:ins>
      <w:ins w:id="1456" w:author="Nguyễn Đình Kha" w:date="2024-07-02T21:02:00Z" w16du:dateUtc="2024-07-02T14:02:00Z">
        <w:r w:rsidR="006218DD" w:rsidRPr="00733D85">
          <w:rPr>
            <w:rFonts w:ascii="Times New Roman" w:hAnsi="Times New Roman" w:cs="Times New Roman"/>
            <w:szCs w:val="26"/>
            <w:lang w:val="en-US"/>
          </w:rPr>
          <w:t>d</w:t>
        </w:r>
      </w:ins>
      <w:ins w:id="1457" w:author="Nguyễn Đình Kha" w:date="2024-07-01T14:05:00Z" w16du:dateUtc="2024-07-01T07:05:00Z">
        <w:r w:rsidRPr="00733D85">
          <w:rPr>
            <w:rFonts w:ascii="Times New Roman" w:hAnsi="Times New Roman" w:cs="Times New Roman"/>
            <w:szCs w:val="26"/>
            <w:lang w:val="en-US"/>
          </w:rPr>
          <w:t xml:space="preserve">ữ </w:t>
        </w:r>
      </w:ins>
      <w:ins w:id="1458" w:author="Nguyễn Đình Kha" w:date="2024-07-02T21:02:00Z" w16du:dateUtc="2024-07-02T14:02:00Z">
        <w:r w:rsidR="006218DD" w:rsidRPr="00733D85">
          <w:rPr>
            <w:rFonts w:ascii="Times New Roman" w:hAnsi="Times New Roman" w:cs="Times New Roman"/>
            <w:szCs w:val="26"/>
            <w:lang w:val="en-US"/>
          </w:rPr>
          <w:t>l</w:t>
        </w:r>
      </w:ins>
      <w:ins w:id="1459" w:author="Nguyễn Đình Kha" w:date="2024-07-01T14:05:00Z" w16du:dateUtc="2024-07-01T07:05:00Z">
        <w:r w:rsidRPr="00733D85">
          <w:rPr>
            <w:rFonts w:ascii="Times New Roman" w:hAnsi="Times New Roman" w:cs="Times New Roman"/>
            <w:szCs w:val="26"/>
            <w:lang w:val="en-US"/>
          </w:rPr>
          <w:t>iệu (Data Processing)</w:t>
        </w:r>
        <w:bookmarkEnd w:id="1448"/>
        <w:bookmarkEnd w:id="1449"/>
        <w:bookmarkEnd w:id="1450"/>
      </w:ins>
    </w:p>
    <w:p w14:paraId="17858809" w14:textId="77777777" w:rsidR="005439A1" w:rsidRPr="00733D85" w:rsidRDefault="005439A1" w:rsidP="005439A1">
      <w:pPr>
        <w:ind w:firstLine="227"/>
        <w:jc w:val="both"/>
        <w:rPr>
          <w:ins w:id="1460" w:author="Nguyễn Đình Kha" w:date="2024-07-01T14:05:00Z" w16du:dateUtc="2024-07-01T07:05:00Z"/>
          <w:rFonts w:ascii="Times New Roman" w:hAnsi="Times New Roman" w:cs="Times New Roman"/>
          <w:szCs w:val="26"/>
          <w:lang w:val="en-US"/>
        </w:rPr>
      </w:pPr>
      <w:ins w:id="1461" w:author="Nguyễn Đình Kha" w:date="2024-07-01T14:05:00Z" w16du:dateUtc="2024-07-01T07:05:00Z">
        <w:r w:rsidRPr="00733D85">
          <w:rPr>
            <w:rFonts w:ascii="Times New Roman" w:hAnsi="Times New Roman" w:cs="Times New Roman"/>
            <w:szCs w:val="26"/>
            <w:lang w:val="en-US"/>
          </w:rPr>
          <w:t>Tiền xử lý dữ liệu là điều cần thiết để đảm bảo rằng dữ liệu được thu thập phù hợp cho việc phân tích. Các bước tiền xử lý bao gồm:</w:t>
        </w:r>
      </w:ins>
    </w:p>
    <w:p w14:paraId="79000A54" w14:textId="5AAE7F79" w:rsidR="00047330" w:rsidRPr="00733D85" w:rsidRDefault="005439A1" w:rsidP="005439A1">
      <w:pPr>
        <w:ind w:firstLine="227"/>
        <w:jc w:val="both"/>
        <w:rPr>
          <w:ins w:id="1462" w:author="Nguyễn Đình Kha" w:date="2024-07-01T14:55:00Z" w16du:dateUtc="2024-07-01T07:55:00Z"/>
          <w:rFonts w:ascii="Times New Roman" w:hAnsi="Times New Roman" w:cs="Times New Roman"/>
          <w:b/>
          <w:bCs/>
          <w:szCs w:val="26"/>
          <w:lang w:val="en-US"/>
        </w:rPr>
      </w:pPr>
      <w:ins w:id="1463" w:author="Nguyễn Đình Kha" w:date="2024-07-01T14:05:00Z" w16du:dateUtc="2024-07-01T07:05:00Z">
        <w:r w:rsidRPr="00733D85">
          <w:rPr>
            <w:rFonts w:ascii="Times New Roman" w:hAnsi="Times New Roman" w:cs="Times New Roman"/>
            <w:b/>
            <w:bCs/>
            <w:szCs w:val="26"/>
            <w:lang w:val="en-US"/>
          </w:rPr>
          <w:t xml:space="preserve">Chuẩn </w:t>
        </w:r>
      </w:ins>
      <w:ins w:id="1464" w:author="Nguyễn Đình Kha" w:date="2024-07-02T21:02:00Z" w16du:dateUtc="2024-07-02T14:02:00Z">
        <w:r w:rsidR="006218DD" w:rsidRPr="00733D85">
          <w:rPr>
            <w:rFonts w:ascii="Times New Roman" w:hAnsi="Times New Roman" w:cs="Times New Roman"/>
            <w:b/>
            <w:bCs/>
            <w:szCs w:val="26"/>
            <w:lang w:val="en-US"/>
          </w:rPr>
          <w:t>h</w:t>
        </w:r>
      </w:ins>
      <w:ins w:id="1465" w:author="Nguyễn Đình Kha" w:date="2024-07-01T14:05:00Z" w16du:dateUtc="2024-07-01T07:05:00Z">
        <w:r w:rsidRPr="00733D85">
          <w:rPr>
            <w:rFonts w:ascii="Times New Roman" w:hAnsi="Times New Roman" w:cs="Times New Roman"/>
            <w:b/>
            <w:bCs/>
            <w:szCs w:val="26"/>
            <w:lang w:val="en-US"/>
          </w:rPr>
          <w:t>óa</w:t>
        </w:r>
      </w:ins>
    </w:p>
    <w:p w14:paraId="78C07AD0" w14:textId="331553E4" w:rsidR="005439A1" w:rsidRPr="00733D85" w:rsidRDefault="005439A1" w:rsidP="005439A1">
      <w:pPr>
        <w:ind w:firstLine="227"/>
        <w:jc w:val="both"/>
        <w:rPr>
          <w:ins w:id="1466" w:author="Nguyễn Đình Kha" w:date="2024-07-01T14:05:00Z" w16du:dateUtc="2024-07-01T07:05:00Z"/>
          <w:rFonts w:ascii="Times New Roman" w:hAnsi="Times New Roman" w:cs="Times New Roman"/>
          <w:szCs w:val="26"/>
          <w:lang w:val="en-US"/>
          <w:rPrChange w:id="1467" w:author="Nguyễn Đình Kha" w:date="2024-07-02T21:21:00Z" w16du:dateUtc="2024-07-02T14:21:00Z">
            <w:rPr>
              <w:ins w:id="1468" w:author="Nguyễn Đình Kha" w:date="2024-07-01T14:05:00Z" w16du:dateUtc="2024-07-01T07:05:00Z"/>
            </w:rPr>
          </w:rPrChange>
        </w:rPr>
      </w:pPr>
      <w:ins w:id="1469" w:author="Nguyễn Đình Kha" w:date="2024-07-01T14:05:00Z" w16du:dateUtc="2024-07-01T07:05:00Z">
        <w:r w:rsidRPr="00733D85">
          <w:rPr>
            <w:rFonts w:ascii="Times New Roman" w:hAnsi="Times New Roman" w:cs="Times New Roman"/>
            <w:szCs w:val="26"/>
            <w:lang w:val="en-US"/>
          </w:rPr>
          <w:t xml:space="preserve">Chuẩn hóa dữ liệu để đảm bảo tính nhất quán, điều này rất quan trọng để các mô hình học máy hoạt động chính xác. </w:t>
        </w:r>
      </w:ins>
      <w:ins w:id="1470" w:author="Nguyễn Đình Kha" w:date="2024-07-01T15:05:00Z" w16du:dateUtc="2024-07-01T08:05:00Z">
        <w:r w:rsidR="008F6CEF" w:rsidRPr="00733D85">
          <w:rPr>
            <w:rFonts w:ascii="Times New Roman" w:hAnsi="Times New Roman" w:cs="Times New Roman"/>
            <w:szCs w:val="26"/>
            <w:lang w:val="en-US"/>
            <w:rPrChange w:id="1471" w:author="Nguyễn Đình Kha" w:date="2024-07-02T21:21:00Z" w16du:dateUtc="2024-07-02T14:21:00Z">
              <w:rPr/>
            </w:rPrChange>
          </w:rPr>
          <w:t xml:space="preserve">Chuẩn hóa giúp giảm sự sai lệch và biến đổi không cần thiết trong dữ liệu, làm tăng độ chính xác </w:t>
        </w:r>
        <w:r w:rsidR="008F6CEF" w:rsidRPr="00733D85">
          <w:rPr>
            <w:rFonts w:ascii="Times New Roman" w:hAnsi="Times New Roman" w:cs="Times New Roman"/>
            <w:szCs w:val="26"/>
            <w:lang w:val="en-US"/>
            <w:rPrChange w:id="1472" w:author="Nguyễn Đình Kha" w:date="2024-07-02T21:21:00Z" w16du:dateUtc="2024-07-02T14:21:00Z">
              <w:rPr>
                <w:lang w:val="en-US"/>
              </w:rPr>
            </w:rPrChange>
          </w:rPr>
          <w:t>của</w:t>
        </w:r>
        <w:r w:rsidR="008F6CEF" w:rsidRPr="00733D85">
          <w:rPr>
            <w:rFonts w:ascii="Times New Roman" w:hAnsi="Times New Roman" w:cs="Times New Roman"/>
            <w:szCs w:val="26"/>
            <w:lang w:val="en-US"/>
            <w:rPrChange w:id="1473" w:author="Nguyễn Đình Kha" w:date="2024-07-02T21:21:00Z" w16du:dateUtc="2024-07-02T14:21:00Z">
              <w:rPr/>
            </w:rPrChange>
          </w:rPr>
          <w:t xml:space="preserve"> mô hình học máy.</w:t>
        </w:r>
      </w:ins>
    </w:p>
    <w:p w14:paraId="30D5FB50" w14:textId="77777777" w:rsidR="00047330" w:rsidRPr="00733D85" w:rsidRDefault="005439A1" w:rsidP="005439A1">
      <w:pPr>
        <w:ind w:firstLine="227"/>
        <w:jc w:val="both"/>
        <w:rPr>
          <w:ins w:id="1474" w:author="Nguyễn Đình Kha" w:date="2024-07-01T14:55:00Z" w16du:dateUtc="2024-07-01T07:55:00Z"/>
          <w:rFonts w:ascii="Times New Roman" w:hAnsi="Times New Roman" w:cs="Times New Roman"/>
          <w:b/>
          <w:bCs/>
          <w:szCs w:val="26"/>
          <w:lang w:val="en-US"/>
        </w:rPr>
      </w:pPr>
      <w:ins w:id="1475" w:author="Nguyễn Đình Kha" w:date="2024-07-01T14:05:00Z" w16du:dateUtc="2024-07-01T07:05:00Z">
        <w:r w:rsidRPr="00733D85">
          <w:rPr>
            <w:rFonts w:ascii="Times New Roman" w:hAnsi="Times New Roman" w:cs="Times New Roman"/>
            <w:b/>
            <w:bCs/>
            <w:szCs w:val="26"/>
            <w:lang w:val="en-US"/>
          </w:rPr>
          <w:t>Lọc</w:t>
        </w:r>
      </w:ins>
    </w:p>
    <w:p w14:paraId="0B346A96" w14:textId="09D73945" w:rsidR="005439A1" w:rsidRPr="00733D85" w:rsidRDefault="005439A1" w:rsidP="005439A1">
      <w:pPr>
        <w:ind w:firstLine="227"/>
        <w:jc w:val="both"/>
        <w:rPr>
          <w:ins w:id="1476" w:author="Nguyễn Đình Kha" w:date="2024-07-01T14:05:00Z" w16du:dateUtc="2024-07-01T07:05:00Z"/>
          <w:rFonts w:ascii="Times New Roman" w:hAnsi="Times New Roman" w:cs="Times New Roman"/>
          <w:szCs w:val="26"/>
          <w:lang w:val="en-US"/>
          <w:rPrChange w:id="1477" w:author="Nguyễn Đình Kha" w:date="2024-07-02T21:21:00Z" w16du:dateUtc="2024-07-02T14:21:00Z">
            <w:rPr>
              <w:ins w:id="1478" w:author="Nguyễn Đình Kha" w:date="2024-07-01T14:05:00Z" w16du:dateUtc="2024-07-01T07:05:00Z"/>
            </w:rPr>
          </w:rPrChange>
        </w:rPr>
      </w:pPr>
      <w:ins w:id="1479" w:author="Nguyễn Đình Kha" w:date="2024-07-01T14:05:00Z" w16du:dateUtc="2024-07-01T07:05:00Z">
        <w:r w:rsidRPr="00733D85">
          <w:rPr>
            <w:rFonts w:ascii="Times New Roman" w:hAnsi="Times New Roman" w:cs="Times New Roman"/>
            <w:szCs w:val="26"/>
            <w:lang w:val="en-US"/>
          </w:rPr>
          <w:t xml:space="preserve">Loại bỏ thông tin không liên quan hoặc dư thừa để tập trung vào các điểm dữ liệu quan trọng nhất. </w:t>
        </w:r>
      </w:ins>
      <w:ins w:id="1480" w:author="Nguyễn Đình Kha" w:date="2024-07-01T15:06:00Z" w16du:dateUtc="2024-07-01T08:06:00Z">
        <w:r w:rsidR="00C620D6" w:rsidRPr="00733D85">
          <w:rPr>
            <w:rFonts w:ascii="Times New Roman" w:hAnsi="Times New Roman" w:cs="Times New Roman"/>
            <w:szCs w:val="26"/>
            <w:lang w:val="en-US"/>
            <w:rPrChange w:id="1481" w:author="Nguyễn Đình Kha" w:date="2024-07-02T21:21:00Z" w16du:dateUtc="2024-07-02T14:21:00Z">
              <w:rPr/>
            </w:rPrChange>
          </w:rPr>
          <w:t>Lọc dữ liệu giúp giảm thiểu khối lượng dữ liệu cần xử lý, đồng thời tăng tính chính xác và hiệu quả của quá trình phân tích.</w:t>
        </w:r>
      </w:ins>
    </w:p>
    <w:p w14:paraId="2439D196" w14:textId="51DF9869" w:rsidR="00047330" w:rsidRPr="00733D85" w:rsidRDefault="005439A1" w:rsidP="005439A1">
      <w:pPr>
        <w:ind w:firstLine="227"/>
        <w:jc w:val="both"/>
        <w:rPr>
          <w:ins w:id="1482" w:author="Nguyễn Đình Kha" w:date="2024-07-01T14:55:00Z" w16du:dateUtc="2024-07-01T07:55:00Z"/>
          <w:rFonts w:ascii="Times New Roman" w:hAnsi="Times New Roman" w:cs="Times New Roman"/>
          <w:b/>
          <w:bCs/>
          <w:szCs w:val="26"/>
          <w:lang w:val="en-US"/>
        </w:rPr>
      </w:pPr>
      <w:ins w:id="1483" w:author="Nguyễn Đình Kha" w:date="2024-07-01T14:05:00Z" w16du:dateUtc="2024-07-01T07:05:00Z">
        <w:r w:rsidRPr="00733D85">
          <w:rPr>
            <w:rFonts w:ascii="Times New Roman" w:hAnsi="Times New Roman" w:cs="Times New Roman"/>
            <w:b/>
            <w:bCs/>
            <w:szCs w:val="26"/>
            <w:lang w:val="en-US"/>
          </w:rPr>
          <w:t xml:space="preserve">Cấu </w:t>
        </w:r>
      </w:ins>
      <w:ins w:id="1484" w:author="Nguyễn Đình Kha" w:date="2024-07-02T21:02:00Z" w16du:dateUtc="2024-07-02T14:02:00Z">
        <w:r w:rsidR="006218DD" w:rsidRPr="00733D85">
          <w:rPr>
            <w:rFonts w:ascii="Times New Roman" w:hAnsi="Times New Roman" w:cs="Times New Roman"/>
            <w:b/>
            <w:bCs/>
            <w:szCs w:val="26"/>
            <w:lang w:val="en-US"/>
          </w:rPr>
          <w:t>t</w:t>
        </w:r>
      </w:ins>
      <w:ins w:id="1485" w:author="Nguyễn Đình Kha" w:date="2024-07-01T14:05:00Z" w16du:dateUtc="2024-07-01T07:05:00Z">
        <w:r w:rsidRPr="00733D85">
          <w:rPr>
            <w:rFonts w:ascii="Times New Roman" w:hAnsi="Times New Roman" w:cs="Times New Roman"/>
            <w:b/>
            <w:bCs/>
            <w:szCs w:val="26"/>
            <w:lang w:val="en-US"/>
          </w:rPr>
          <w:t>rúc</w:t>
        </w:r>
      </w:ins>
    </w:p>
    <w:p w14:paraId="45B9FBA0" w14:textId="4D002C69" w:rsidR="005439A1" w:rsidRPr="00733D85" w:rsidRDefault="005439A1">
      <w:pPr>
        <w:ind w:firstLine="227"/>
        <w:jc w:val="both"/>
        <w:rPr>
          <w:ins w:id="1486" w:author="Nguyễn Đình Kha" w:date="2024-07-01T14:05:00Z" w16du:dateUtc="2024-07-01T07:05:00Z"/>
        </w:rPr>
        <w:pPrChange w:id="1487" w:author="Nguyễn Đình Kha" w:date="2024-07-01T15:07:00Z" w16du:dateUtc="2024-07-01T08:07:00Z">
          <w:pPr>
            <w:pStyle w:val="ListParagraph"/>
            <w:spacing w:before="100" w:beforeAutospacing="1" w:after="100" w:afterAutospacing="1"/>
            <w:ind w:left="2160"/>
          </w:pPr>
        </w:pPrChange>
      </w:pPr>
      <w:ins w:id="1488" w:author="Nguyễn Đình Kha" w:date="2024-07-01T14:05:00Z" w16du:dateUtc="2024-07-01T07:05:00Z">
        <w:r w:rsidRPr="00733D85">
          <w:rPr>
            <w:rFonts w:ascii="Times New Roman" w:hAnsi="Times New Roman" w:cs="Times New Roman"/>
            <w:szCs w:val="26"/>
            <w:lang w:val="en-US"/>
          </w:rPr>
          <w:t xml:space="preserve">Tổ chức dữ liệu thành một định dạng có thể dễ dàng được xử lý bởi các công cụ phân tích và thuật toán học máy. </w:t>
        </w:r>
      </w:ins>
      <w:ins w:id="1489" w:author="Nguyễn Đình Kha" w:date="2024-07-01T15:06:00Z" w16du:dateUtc="2024-07-01T08:06:00Z">
        <w:r w:rsidR="00C620D6" w:rsidRPr="00733D85">
          <w:rPr>
            <w:rFonts w:ascii="Times New Roman" w:hAnsi="Times New Roman" w:cs="Times New Roman"/>
            <w:szCs w:val="26"/>
            <w:lang w:val="en-US"/>
          </w:rPr>
          <w:t>Cấu trúc hóa dữ liệu giúp dễ dàng quản lý, truy vấn và phân tích dữ liệu. Điều này đặc biệt quan trọng đối với các mô hình học máy và các công cụ phân tích dữ liệu lớn.</w:t>
        </w:r>
      </w:ins>
    </w:p>
    <w:p w14:paraId="0AF70690" w14:textId="1FF80B95" w:rsidR="005439A1" w:rsidRPr="00733D85" w:rsidRDefault="005439A1">
      <w:pPr>
        <w:pStyle w:val="Heading4"/>
        <w:rPr>
          <w:ins w:id="1490" w:author="Nguyễn Đình Kha" w:date="2024-07-01T14:05:00Z" w16du:dateUtc="2024-07-01T07:05:00Z"/>
          <w:rFonts w:ascii="Times New Roman" w:hAnsi="Times New Roman" w:cs="Times New Roman"/>
          <w:szCs w:val="26"/>
          <w:lang w:val="en-US"/>
        </w:rPr>
        <w:pPrChange w:id="1491" w:author="Nguyễn Đình Kha" w:date="2024-07-01T15:03:00Z" w16du:dateUtc="2024-07-01T08:03:00Z">
          <w:pPr>
            <w:pStyle w:val="Heading4"/>
            <w:numPr>
              <w:numId w:val="44"/>
            </w:numPr>
            <w:jc w:val="both"/>
          </w:pPr>
        </w:pPrChange>
      </w:pPr>
      <w:bookmarkStart w:id="1492" w:name="_Toc170624576"/>
      <w:bookmarkStart w:id="1493" w:name="_Toc170710023"/>
      <w:bookmarkStart w:id="1494" w:name="_Toc171974890"/>
      <w:ins w:id="1495" w:author="Nguyễn Đình Kha" w:date="2024-07-01T14:05:00Z" w16du:dateUtc="2024-07-01T07:05:00Z">
        <w:r w:rsidRPr="00733D85">
          <w:rPr>
            <w:rFonts w:ascii="Times New Roman" w:hAnsi="Times New Roman" w:cs="Times New Roman"/>
            <w:szCs w:val="26"/>
            <w:lang w:val="en-US"/>
          </w:rPr>
          <w:t xml:space="preserve">Phân </w:t>
        </w:r>
      </w:ins>
      <w:ins w:id="1496" w:author="Nguyễn Đình Kha" w:date="2024-07-02T21:02:00Z" w16du:dateUtc="2024-07-02T14:02:00Z">
        <w:r w:rsidR="006218DD" w:rsidRPr="00733D85">
          <w:rPr>
            <w:rFonts w:ascii="Times New Roman" w:hAnsi="Times New Roman" w:cs="Times New Roman"/>
            <w:szCs w:val="26"/>
            <w:lang w:val="en-US"/>
          </w:rPr>
          <w:t>t</w:t>
        </w:r>
      </w:ins>
      <w:ins w:id="1497" w:author="Nguyễn Đình Kha" w:date="2024-07-01T14:05:00Z" w16du:dateUtc="2024-07-01T07:05:00Z">
        <w:r w:rsidRPr="00733D85">
          <w:rPr>
            <w:rFonts w:ascii="Times New Roman" w:hAnsi="Times New Roman" w:cs="Times New Roman"/>
            <w:szCs w:val="26"/>
            <w:lang w:val="en-US"/>
          </w:rPr>
          <w:t xml:space="preserve">ích </w:t>
        </w:r>
      </w:ins>
      <w:ins w:id="1498" w:author="Nguyễn Đình Kha" w:date="2024-07-02T21:02:00Z" w16du:dateUtc="2024-07-02T14:02:00Z">
        <w:r w:rsidR="006218DD" w:rsidRPr="00733D85">
          <w:rPr>
            <w:rFonts w:ascii="Times New Roman" w:hAnsi="Times New Roman" w:cs="Times New Roman"/>
            <w:szCs w:val="26"/>
            <w:lang w:val="en-US"/>
          </w:rPr>
          <w:t>v</w:t>
        </w:r>
      </w:ins>
      <w:ins w:id="1499" w:author="Nguyễn Đình Kha" w:date="2024-07-01T14:05:00Z" w16du:dateUtc="2024-07-01T07:05:00Z">
        <w:r w:rsidRPr="00733D85">
          <w:rPr>
            <w:rFonts w:ascii="Times New Roman" w:hAnsi="Times New Roman" w:cs="Times New Roman"/>
            <w:szCs w:val="26"/>
            <w:lang w:val="en-US"/>
          </w:rPr>
          <w:t xml:space="preserve">ector </w:t>
        </w:r>
      </w:ins>
      <w:ins w:id="1500" w:author="Nguyễn Đình Kha" w:date="2024-07-02T21:02:00Z" w16du:dateUtc="2024-07-02T14:02:00Z">
        <w:r w:rsidR="006218DD" w:rsidRPr="00733D85">
          <w:rPr>
            <w:rFonts w:ascii="Times New Roman" w:hAnsi="Times New Roman" w:cs="Times New Roman"/>
            <w:szCs w:val="26"/>
            <w:lang w:val="en-US"/>
          </w:rPr>
          <w:t>t</w:t>
        </w:r>
      </w:ins>
      <w:ins w:id="1501" w:author="Nguyễn Đình Kha" w:date="2024-07-01T14:05:00Z" w16du:dateUtc="2024-07-01T07:05:00Z">
        <w:r w:rsidRPr="00733D85">
          <w:rPr>
            <w:rFonts w:ascii="Times New Roman" w:hAnsi="Times New Roman" w:cs="Times New Roman"/>
            <w:szCs w:val="26"/>
            <w:lang w:val="en-US"/>
          </w:rPr>
          <w:t xml:space="preserve">ấn </w:t>
        </w:r>
      </w:ins>
      <w:ins w:id="1502" w:author="Nguyễn Đình Kha" w:date="2024-07-02T21:02:00Z" w16du:dateUtc="2024-07-02T14:02:00Z">
        <w:r w:rsidR="006218DD" w:rsidRPr="00733D85">
          <w:rPr>
            <w:rFonts w:ascii="Times New Roman" w:hAnsi="Times New Roman" w:cs="Times New Roman"/>
            <w:szCs w:val="26"/>
            <w:lang w:val="en-US"/>
          </w:rPr>
          <w:t>c</w:t>
        </w:r>
      </w:ins>
      <w:ins w:id="1503" w:author="Nguyễn Đình Kha" w:date="2024-07-01T14:05:00Z" w16du:dateUtc="2024-07-01T07:05:00Z">
        <w:r w:rsidRPr="00733D85">
          <w:rPr>
            <w:rFonts w:ascii="Times New Roman" w:hAnsi="Times New Roman" w:cs="Times New Roman"/>
            <w:szCs w:val="26"/>
            <w:lang w:val="en-US"/>
          </w:rPr>
          <w:t xml:space="preserve">ông (Attack </w:t>
        </w:r>
      </w:ins>
      <w:ins w:id="1504" w:author="Nguyễn Đình Kha" w:date="2024-07-02T21:23:00Z" w16du:dateUtc="2024-07-02T14:23:00Z">
        <w:r w:rsidR="00733D85">
          <w:rPr>
            <w:rFonts w:ascii="Times New Roman" w:hAnsi="Times New Roman" w:cs="Times New Roman"/>
            <w:szCs w:val="26"/>
            <w:lang w:val="en-US"/>
          </w:rPr>
          <w:t>v</w:t>
        </w:r>
      </w:ins>
      <w:ins w:id="1505" w:author="Nguyễn Đình Kha" w:date="2024-07-01T14:05:00Z" w16du:dateUtc="2024-07-01T07:05:00Z">
        <w:r w:rsidRPr="00733D85">
          <w:rPr>
            <w:rFonts w:ascii="Times New Roman" w:hAnsi="Times New Roman" w:cs="Times New Roman"/>
            <w:szCs w:val="26"/>
            <w:lang w:val="en-US"/>
          </w:rPr>
          <w:t xml:space="preserve">ector </w:t>
        </w:r>
      </w:ins>
      <w:ins w:id="1506" w:author="Nguyễn Đình Kha" w:date="2024-07-02T21:23:00Z" w16du:dateUtc="2024-07-02T14:23:00Z">
        <w:r w:rsidR="00733D85">
          <w:rPr>
            <w:rFonts w:ascii="Times New Roman" w:hAnsi="Times New Roman" w:cs="Times New Roman"/>
            <w:szCs w:val="26"/>
            <w:lang w:val="en-US"/>
          </w:rPr>
          <w:t>a</w:t>
        </w:r>
      </w:ins>
      <w:ins w:id="1507" w:author="Nguyễn Đình Kha" w:date="2024-07-01T14:05:00Z" w16du:dateUtc="2024-07-01T07:05:00Z">
        <w:r w:rsidRPr="00733D85">
          <w:rPr>
            <w:rFonts w:ascii="Times New Roman" w:hAnsi="Times New Roman" w:cs="Times New Roman"/>
            <w:szCs w:val="26"/>
            <w:lang w:val="en-US"/>
          </w:rPr>
          <w:t>nalysis)</w:t>
        </w:r>
        <w:bookmarkEnd w:id="1492"/>
        <w:bookmarkEnd w:id="1493"/>
        <w:bookmarkEnd w:id="1494"/>
      </w:ins>
    </w:p>
    <w:p w14:paraId="41C38932" w14:textId="77777777" w:rsidR="005439A1" w:rsidRPr="00733D85" w:rsidRDefault="005439A1" w:rsidP="005439A1">
      <w:pPr>
        <w:ind w:firstLine="227"/>
        <w:jc w:val="both"/>
        <w:rPr>
          <w:ins w:id="1508" w:author="Nguyễn Đình Kha" w:date="2024-07-01T14:05:00Z" w16du:dateUtc="2024-07-01T07:05:00Z"/>
          <w:rFonts w:ascii="Times New Roman" w:hAnsi="Times New Roman" w:cs="Times New Roman"/>
          <w:szCs w:val="26"/>
          <w:lang w:val="en-US"/>
        </w:rPr>
      </w:pPr>
      <w:ins w:id="1509" w:author="Nguyễn Đình Kha" w:date="2024-07-01T14:05:00Z" w16du:dateUtc="2024-07-01T07:05:00Z">
        <w:r w:rsidRPr="00733D85">
          <w:rPr>
            <w:rFonts w:ascii="Times New Roman" w:hAnsi="Times New Roman" w:cs="Times New Roman"/>
            <w:szCs w:val="26"/>
            <w:lang w:val="en-US"/>
          </w:rPr>
          <w:t>Thành phần này sử dụng các kỹ thuật học máy và khai thác dữ liệu tiên tiến để phân tích dữ liệu đã được xử lý và xác định các mẫu có thể chỉ ra một cuộc tấn công. Các hoạt động chính bao gồm:</w:t>
        </w:r>
      </w:ins>
    </w:p>
    <w:p w14:paraId="7F6D1D0F" w14:textId="2176E38C" w:rsidR="008F6CEF" w:rsidRPr="00733D85" w:rsidRDefault="005439A1" w:rsidP="005439A1">
      <w:pPr>
        <w:ind w:firstLine="227"/>
        <w:jc w:val="both"/>
        <w:rPr>
          <w:ins w:id="1510" w:author="Nguyễn Đình Kha" w:date="2024-07-01T15:03:00Z" w16du:dateUtc="2024-07-01T08:03:00Z"/>
          <w:rFonts w:ascii="Times New Roman" w:hAnsi="Times New Roman" w:cs="Times New Roman"/>
          <w:b/>
          <w:bCs/>
          <w:szCs w:val="26"/>
          <w:lang w:val="en-US"/>
          <w:rPrChange w:id="1511" w:author="Nguyễn Đình Kha" w:date="2024-07-02T21:21:00Z" w16du:dateUtc="2024-07-02T14:21:00Z">
            <w:rPr>
              <w:ins w:id="1512" w:author="Nguyễn Đình Kha" w:date="2024-07-01T15:03:00Z" w16du:dateUtc="2024-07-01T08:03:00Z"/>
              <w:rFonts w:ascii="Times New Roman" w:hAnsi="Times New Roman" w:cs="Times New Roman"/>
              <w:lang w:val="en-US"/>
            </w:rPr>
          </w:rPrChange>
        </w:rPr>
      </w:pPr>
      <w:ins w:id="1513" w:author="Nguyễn Đình Kha" w:date="2024-07-01T14:05:00Z" w16du:dateUtc="2024-07-01T07:05:00Z">
        <w:r w:rsidRPr="00733D85">
          <w:rPr>
            <w:rFonts w:ascii="Times New Roman" w:hAnsi="Times New Roman" w:cs="Times New Roman"/>
            <w:b/>
            <w:bCs/>
            <w:szCs w:val="26"/>
            <w:lang w:val="en-US"/>
          </w:rPr>
          <w:t xml:space="preserve">Nhận </w:t>
        </w:r>
      </w:ins>
      <w:ins w:id="1514" w:author="Nguyễn Đình Kha" w:date="2024-07-02T21:03:00Z" w16du:dateUtc="2024-07-02T14:03:00Z">
        <w:r w:rsidR="006218DD" w:rsidRPr="00733D85">
          <w:rPr>
            <w:rFonts w:ascii="Times New Roman" w:hAnsi="Times New Roman" w:cs="Times New Roman"/>
            <w:b/>
            <w:bCs/>
            <w:szCs w:val="26"/>
            <w:lang w:val="en-US"/>
          </w:rPr>
          <w:t>d</w:t>
        </w:r>
      </w:ins>
      <w:ins w:id="1515" w:author="Nguyễn Đình Kha" w:date="2024-07-01T14:05:00Z" w16du:dateUtc="2024-07-01T07:05:00Z">
        <w:r w:rsidRPr="00733D85">
          <w:rPr>
            <w:rFonts w:ascii="Times New Roman" w:hAnsi="Times New Roman" w:cs="Times New Roman"/>
            <w:b/>
            <w:bCs/>
            <w:szCs w:val="26"/>
            <w:lang w:val="en-US"/>
          </w:rPr>
          <w:t xml:space="preserve">ạng </w:t>
        </w:r>
      </w:ins>
      <w:ins w:id="1516" w:author="Nguyễn Đình Kha" w:date="2024-07-02T21:03:00Z" w16du:dateUtc="2024-07-02T14:03:00Z">
        <w:r w:rsidR="006218DD" w:rsidRPr="00733D85">
          <w:rPr>
            <w:rFonts w:ascii="Times New Roman" w:hAnsi="Times New Roman" w:cs="Times New Roman"/>
            <w:b/>
            <w:bCs/>
            <w:szCs w:val="26"/>
            <w:lang w:val="en-US"/>
          </w:rPr>
          <w:t>m</w:t>
        </w:r>
      </w:ins>
      <w:ins w:id="1517" w:author="Nguyễn Đình Kha" w:date="2024-07-01T14:05:00Z" w16du:dateUtc="2024-07-01T07:05:00Z">
        <w:r w:rsidRPr="00733D85">
          <w:rPr>
            <w:rFonts w:ascii="Times New Roman" w:hAnsi="Times New Roman" w:cs="Times New Roman"/>
            <w:b/>
            <w:bCs/>
            <w:szCs w:val="26"/>
            <w:lang w:val="en-US"/>
          </w:rPr>
          <w:t>ẫu</w:t>
        </w:r>
      </w:ins>
    </w:p>
    <w:p w14:paraId="05731690" w14:textId="7102BF9A" w:rsidR="005439A1" w:rsidRPr="00733D85" w:rsidRDefault="005439A1" w:rsidP="005439A1">
      <w:pPr>
        <w:ind w:firstLine="227"/>
        <w:jc w:val="both"/>
        <w:rPr>
          <w:ins w:id="1518" w:author="Nguyễn Đình Kha" w:date="2024-07-01T14:05:00Z" w16du:dateUtc="2024-07-01T07:05:00Z"/>
          <w:rFonts w:ascii="Times New Roman" w:hAnsi="Times New Roman" w:cs="Times New Roman"/>
          <w:szCs w:val="26"/>
          <w:lang w:val="en-US"/>
          <w:rPrChange w:id="1519" w:author="Nguyễn Đình Kha" w:date="2024-07-02T21:21:00Z" w16du:dateUtc="2024-07-02T14:21:00Z">
            <w:rPr>
              <w:ins w:id="1520" w:author="Nguyễn Đình Kha" w:date="2024-07-01T14:05:00Z" w16du:dateUtc="2024-07-01T07:05:00Z"/>
            </w:rPr>
          </w:rPrChange>
        </w:rPr>
      </w:pPr>
      <w:ins w:id="1521" w:author="Nguyễn Đình Kha" w:date="2024-07-01T14:05:00Z" w16du:dateUtc="2024-07-01T07:05:00Z">
        <w:r w:rsidRPr="00733D85">
          <w:rPr>
            <w:rFonts w:ascii="Times New Roman" w:hAnsi="Times New Roman" w:cs="Times New Roman"/>
            <w:szCs w:val="26"/>
            <w:lang w:val="en-US"/>
          </w:rPr>
          <w:lastRenderedPageBreak/>
          <w:t xml:space="preserve">Xác định các đặc điểm chung của các vector tấn công đã biết để phát hiện các mối đe dọa tương tự. </w:t>
        </w:r>
      </w:ins>
      <w:ins w:id="1522" w:author="Nguyễn Đình Kha" w:date="2024-07-01T15:09:00Z" w16du:dateUtc="2024-07-01T08:09:00Z">
        <w:r w:rsidR="00C620D6" w:rsidRPr="00733D85">
          <w:rPr>
            <w:rFonts w:ascii="Times New Roman" w:hAnsi="Times New Roman" w:cs="Times New Roman"/>
            <w:szCs w:val="26"/>
            <w:lang w:val="en-US"/>
            <w:rPrChange w:id="1523" w:author="Nguyễn Đình Kha" w:date="2024-07-02T21:21:00Z" w16du:dateUtc="2024-07-02T14:21:00Z">
              <w:rPr/>
            </w:rPrChange>
          </w:rPr>
          <w:t>Việc nhận dạng mẫu giúp hệ thống phát hiện các cuộc tấn công mạng nhanh chóng và chính xác, ngay cả khi các cuộc tấn công này đã được biến đổi nhẹ để tránh các biện pháp phát hiện truyền thống</w:t>
        </w:r>
        <w:r w:rsidR="00C620D6" w:rsidRPr="00733D85">
          <w:rPr>
            <w:rFonts w:ascii="Times New Roman" w:hAnsi="Times New Roman" w:cs="Times New Roman"/>
            <w:szCs w:val="26"/>
            <w:lang w:val="en-US"/>
          </w:rPr>
          <w:t>.</w:t>
        </w:r>
      </w:ins>
    </w:p>
    <w:p w14:paraId="1618D78C" w14:textId="7465C031" w:rsidR="008F6CEF" w:rsidRPr="00733D85" w:rsidRDefault="005439A1" w:rsidP="005439A1">
      <w:pPr>
        <w:ind w:firstLine="227"/>
        <w:jc w:val="both"/>
        <w:rPr>
          <w:ins w:id="1524" w:author="Nguyễn Đình Kha" w:date="2024-07-01T15:03:00Z" w16du:dateUtc="2024-07-01T08:03:00Z"/>
          <w:rFonts w:ascii="Times New Roman" w:hAnsi="Times New Roman" w:cs="Times New Roman"/>
          <w:b/>
          <w:bCs/>
          <w:szCs w:val="26"/>
          <w:lang w:val="en-US"/>
          <w:rPrChange w:id="1525" w:author="Nguyễn Đình Kha" w:date="2024-07-02T21:21:00Z" w16du:dateUtc="2024-07-02T14:21:00Z">
            <w:rPr>
              <w:ins w:id="1526" w:author="Nguyễn Đình Kha" w:date="2024-07-01T15:03:00Z" w16du:dateUtc="2024-07-01T08:03:00Z"/>
              <w:rFonts w:ascii="Times New Roman" w:hAnsi="Times New Roman" w:cs="Times New Roman"/>
              <w:lang w:val="en-US"/>
            </w:rPr>
          </w:rPrChange>
        </w:rPr>
      </w:pPr>
      <w:ins w:id="1527" w:author="Nguyễn Đình Kha" w:date="2024-07-01T14:05:00Z" w16du:dateUtc="2024-07-01T07:05:00Z">
        <w:r w:rsidRPr="00733D85">
          <w:rPr>
            <w:rFonts w:ascii="Times New Roman" w:hAnsi="Times New Roman" w:cs="Times New Roman"/>
            <w:b/>
            <w:bCs/>
            <w:szCs w:val="26"/>
            <w:lang w:val="en-US"/>
          </w:rPr>
          <w:t xml:space="preserve">Phát </w:t>
        </w:r>
      </w:ins>
      <w:ins w:id="1528" w:author="Nguyễn Đình Kha" w:date="2024-07-02T21:03:00Z" w16du:dateUtc="2024-07-02T14:03:00Z">
        <w:r w:rsidR="006218DD" w:rsidRPr="00733D85">
          <w:rPr>
            <w:rFonts w:ascii="Times New Roman" w:hAnsi="Times New Roman" w:cs="Times New Roman"/>
            <w:b/>
            <w:bCs/>
            <w:szCs w:val="26"/>
            <w:lang w:val="en-US"/>
          </w:rPr>
          <w:t>h</w:t>
        </w:r>
      </w:ins>
      <w:ins w:id="1529" w:author="Nguyễn Đình Kha" w:date="2024-07-01T14:05:00Z" w16du:dateUtc="2024-07-01T07:05:00Z">
        <w:r w:rsidRPr="00733D85">
          <w:rPr>
            <w:rFonts w:ascii="Times New Roman" w:hAnsi="Times New Roman" w:cs="Times New Roman"/>
            <w:b/>
            <w:bCs/>
            <w:szCs w:val="26"/>
            <w:lang w:val="en-US"/>
          </w:rPr>
          <w:t xml:space="preserve">iện </w:t>
        </w:r>
      </w:ins>
      <w:ins w:id="1530" w:author="Nguyễn Đình Kha" w:date="2024-07-02T21:03:00Z" w16du:dateUtc="2024-07-02T14:03:00Z">
        <w:r w:rsidR="006218DD" w:rsidRPr="00733D85">
          <w:rPr>
            <w:rFonts w:ascii="Times New Roman" w:hAnsi="Times New Roman" w:cs="Times New Roman"/>
            <w:b/>
            <w:bCs/>
            <w:szCs w:val="26"/>
            <w:lang w:val="en-US"/>
          </w:rPr>
          <w:t>b</w:t>
        </w:r>
      </w:ins>
      <w:ins w:id="1531" w:author="Nguyễn Đình Kha" w:date="2024-07-01T14:05:00Z" w16du:dateUtc="2024-07-01T07:05:00Z">
        <w:r w:rsidRPr="00733D85">
          <w:rPr>
            <w:rFonts w:ascii="Times New Roman" w:hAnsi="Times New Roman" w:cs="Times New Roman"/>
            <w:b/>
            <w:bCs/>
            <w:szCs w:val="26"/>
            <w:lang w:val="en-US"/>
          </w:rPr>
          <w:t xml:space="preserve">ất </w:t>
        </w:r>
      </w:ins>
      <w:ins w:id="1532" w:author="Nguyễn Đình Kha" w:date="2024-07-02T21:03:00Z" w16du:dateUtc="2024-07-02T14:03:00Z">
        <w:r w:rsidR="006218DD" w:rsidRPr="00733D85">
          <w:rPr>
            <w:rFonts w:ascii="Times New Roman" w:hAnsi="Times New Roman" w:cs="Times New Roman"/>
            <w:b/>
            <w:bCs/>
            <w:szCs w:val="26"/>
            <w:lang w:val="en-US"/>
          </w:rPr>
          <w:t>t</w:t>
        </w:r>
      </w:ins>
      <w:ins w:id="1533" w:author="Nguyễn Đình Kha" w:date="2024-07-01T14:05:00Z" w16du:dateUtc="2024-07-01T07:05:00Z">
        <w:r w:rsidRPr="00733D85">
          <w:rPr>
            <w:rFonts w:ascii="Times New Roman" w:hAnsi="Times New Roman" w:cs="Times New Roman"/>
            <w:b/>
            <w:bCs/>
            <w:szCs w:val="26"/>
            <w:lang w:val="en-US"/>
          </w:rPr>
          <w:t>hường</w:t>
        </w:r>
      </w:ins>
    </w:p>
    <w:p w14:paraId="24F774EE" w14:textId="59D57E50" w:rsidR="00C620D6" w:rsidRPr="00733D85" w:rsidRDefault="00C620D6" w:rsidP="00C620D6">
      <w:pPr>
        <w:ind w:firstLine="227"/>
        <w:jc w:val="both"/>
        <w:rPr>
          <w:ins w:id="1534" w:author="Nguyễn Đình Kha" w:date="2024-07-01T14:05:00Z" w16du:dateUtc="2024-07-01T07:05:00Z"/>
          <w:rFonts w:ascii="Times New Roman" w:hAnsi="Times New Roman" w:cs="Times New Roman"/>
          <w:szCs w:val="26"/>
          <w:lang w:val="en-US"/>
          <w:rPrChange w:id="1535" w:author="Nguyễn Đình Kha" w:date="2024-07-02T21:21:00Z" w16du:dateUtc="2024-07-02T14:21:00Z">
            <w:rPr>
              <w:ins w:id="1536" w:author="Nguyễn Đình Kha" w:date="2024-07-01T14:05:00Z" w16du:dateUtc="2024-07-01T07:05:00Z"/>
            </w:rPr>
          </w:rPrChange>
        </w:rPr>
      </w:pPr>
      <w:ins w:id="1537" w:author="Nguyễn Đình Kha" w:date="2024-07-01T15:12:00Z" w16du:dateUtc="2024-07-01T08:12:00Z">
        <w:r w:rsidRPr="00733D85">
          <w:rPr>
            <w:rFonts w:ascii="Times New Roman" w:hAnsi="Times New Roman" w:cs="Times New Roman"/>
            <w:szCs w:val="26"/>
            <w:lang w:val="en-US"/>
          </w:rPr>
          <w:t>Q</w:t>
        </w:r>
        <w:r w:rsidRPr="00733D85">
          <w:rPr>
            <w:rFonts w:ascii="Times New Roman" w:hAnsi="Times New Roman" w:cs="Times New Roman"/>
            <w:szCs w:val="26"/>
            <w:lang w:val="en-US"/>
            <w:rPrChange w:id="1538" w:author="Nguyễn Đình Kha" w:date="2024-07-02T21:21:00Z" w16du:dateUtc="2024-07-02T14:21:00Z">
              <w:rPr/>
            </w:rPrChange>
          </w:rPr>
          <w:t>uá trình nhận ra các sai lệch so với hành vi bình thường có thể biểu thị một phương pháp tấn công mới hoặc tinh vi. Phương pháp này không yêu cầu dữ liệu tấn công đã biết trước mà dựa trên việc học các mẫu hành vi bình thường và phát hiện các bất thường.</w:t>
        </w:r>
      </w:ins>
    </w:p>
    <w:p w14:paraId="2AD71743" w14:textId="397FBE92" w:rsidR="008F6CEF" w:rsidRPr="00733D85" w:rsidRDefault="005439A1" w:rsidP="005439A1">
      <w:pPr>
        <w:ind w:firstLine="227"/>
        <w:jc w:val="both"/>
        <w:rPr>
          <w:ins w:id="1539" w:author="Nguyễn Đình Kha" w:date="2024-07-01T15:04:00Z" w16du:dateUtc="2024-07-01T08:04:00Z"/>
          <w:rFonts w:ascii="Times New Roman" w:hAnsi="Times New Roman" w:cs="Times New Roman"/>
          <w:b/>
          <w:bCs/>
          <w:szCs w:val="26"/>
          <w:lang w:val="en-US"/>
          <w:rPrChange w:id="1540" w:author="Nguyễn Đình Kha" w:date="2024-07-02T21:21:00Z" w16du:dateUtc="2024-07-02T14:21:00Z">
            <w:rPr>
              <w:ins w:id="1541" w:author="Nguyễn Đình Kha" w:date="2024-07-01T15:04:00Z" w16du:dateUtc="2024-07-01T08:04:00Z"/>
              <w:rFonts w:ascii="Times New Roman" w:hAnsi="Times New Roman" w:cs="Times New Roman"/>
              <w:lang w:val="en-US"/>
            </w:rPr>
          </w:rPrChange>
        </w:rPr>
      </w:pPr>
      <w:ins w:id="1542" w:author="Nguyễn Đình Kha" w:date="2024-07-01T14:05:00Z" w16du:dateUtc="2024-07-01T07:05:00Z">
        <w:r w:rsidRPr="00733D85">
          <w:rPr>
            <w:rFonts w:ascii="Times New Roman" w:hAnsi="Times New Roman" w:cs="Times New Roman"/>
            <w:b/>
            <w:bCs/>
            <w:szCs w:val="26"/>
            <w:lang w:val="en-US"/>
          </w:rPr>
          <w:t xml:space="preserve">Phân </w:t>
        </w:r>
      </w:ins>
      <w:ins w:id="1543" w:author="Nguyễn Đình Kha" w:date="2024-07-02T21:03:00Z" w16du:dateUtc="2024-07-02T14:03:00Z">
        <w:r w:rsidR="006218DD" w:rsidRPr="00733D85">
          <w:rPr>
            <w:rFonts w:ascii="Times New Roman" w:hAnsi="Times New Roman" w:cs="Times New Roman"/>
            <w:b/>
            <w:bCs/>
            <w:szCs w:val="26"/>
            <w:lang w:val="en-US"/>
          </w:rPr>
          <w:t>t</w:t>
        </w:r>
      </w:ins>
      <w:ins w:id="1544" w:author="Nguyễn Đình Kha" w:date="2024-07-01T14:05:00Z" w16du:dateUtc="2024-07-01T07:05:00Z">
        <w:r w:rsidRPr="00733D85">
          <w:rPr>
            <w:rFonts w:ascii="Times New Roman" w:hAnsi="Times New Roman" w:cs="Times New Roman"/>
            <w:b/>
            <w:bCs/>
            <w:szCs w:val="26"/>
            <w:lang w:val="en-US"/>
          </w:rPr>
          <w:t xml:space="preserve">ích </w:t>
        </w:r>
      </w:ins>
      <w:ins w:id="1545" w:author="Nguyễn Đình Kha" w:date="2024-07-02T21:03:00Z" w16du:dateUtc="2024-07-02T14:03:00Z">
        <w:r w:rsidR="006218DD" w:rsidRPr="00733D85">
          <w:rPr>
            <w:rFonts w:ascii="Times New Roman" w:hAnsi="Times New Roman" w:cs="Times New Roman"/>
            <w:b/>
            <w:bCs/>
            <w:szCs w:val="26"/>
            <w:lang w:val="en-US"/>
          </w:rPr>
          <w:t>m</w:t>
        </w:r>
      </w:ins>
      <w:ins w:id="1546" w:author="Nguyễn Đình Kha" w:date="2024-07-01T14:05:00Z" w16du:dateUtc="2024-07-01T07:05:00Z">
        <w:r w:rsidRPr="00733D85">
          <w:rPr>
            <w:rFonts w:ascii="Times New Roman" w:hAnsi="Times New Roman" w:cs="Times New Roman"/>
            <w:b/>
            <w:bCs/>
            <w:szCs w:val="26"/>
            <w:lang w:val="en-US"/>
          </w:rPr>
          <w:t xml:space="preserve">ối </w:t>
        </w:r>
      </w:ins>
      <w:ins w:id="1547" w:author="Nguyễn Đình Kha" w:date="2024-07-02T21:03:00Z" w16du:dateUtc="2024-07-02T14:03:00Z">
        <w:r w:rsidR="006218DD" w:rsidRPr="00733D85">
          <w:rPr>
            <w:rFonts w:ascii="Times New Roman" w:hAnsi="Times New Roman" w:cs="Times New Roman"/>
            <w:b/>
            <w:bCs/>
            <w:szCs w:val="26"/>
            <w:lang w:val="en-US"/>
          </w:rPr>
          <w:t>q</w:t>
        </w:r>
      </w:ins>
      <w:ins w:id="1548" w:author="Nguyễn Đình Kha" w:date="2024-07-01T14:05:00Z" w16du:dateUtc="2024-07-01T07:05:00Z">
        <w:r w:rsidRPr="00733D85">
          <w:rPr>
            <w:rFonts w:ascii="Times New Roman" w:hAnsi="Times New Roman" w:cs="Times New Roman"/>
            <w:b/>
            <w:bCs/>
            <w:szCs w:val="26"/>
            <w:lang w:val="en-US"/>
          </w:rPr>
          <w:t xml:space="preserve">uan </w:t>
        </w:r>
      </w:ins>
      <w:ins w:id="1549" w:author="Nguyễn Đình Kha" w:date="2024-07-02T21:03:00Z" w16du:dateUtc="2024-07-02T14:03:00Z">
        <w:r w:rsidR="006218DD" w:rsidRPr="00733D85">
          <w:rPr>
            <w:rFonts w:ascii="Times New Roman" w:hAnsi="Times New Roman" w:cs="Times New Roman"/>
            <w:b/>
            <w:bCs/>
            <w:szCs w:val="26"/>
            <w:lang w:val="en-US"/>
          </w:rPr>
          <w:t>h</w:t>
        </w:r>
      </w:ins>
      <w:ins w:id="1550" w:author="Nguyễn Đình Kha" w:date="2024-07-01T14:05:00Z" w16du:dateUtc="2024-07-01T07:05:00Z">
        <w:r w:rsidRPr="00733D85">
          <w:rPr>
            <w:rFonts w:ascii="Times New Roman" w:hAnsi="Times New Roman" w:cs="Times New Roman"/>
            <w:b/>
            <w:bCs/>
            <w:szCs w:val="26"/>
            <w:lang w:val="en-US"/>
          </w:rPr>
          <w:t>ệ</w:t>
        </w:r>
      </w:ins>
      <w:ins w:id="1551" w:author="Nguyễn Đình Kha" w:date="2024-07-01T15:11:00Z" w16du:dateUtc="2024-07-01T08:11:00Z">
        <w:r w:rsidR="00C620D6" w:rsidRPr="00733D85">
          <w:rPr>
            <w:rFonts w:ascii="Times New Roman" w:hAnsi="Times New Roman" w:cs="Times New Roman"/>
            <w:b/>
            <w:bCs/>
            <w:szCs w:val="26"/>
            <w:lang w:val="en-US"/>
          </w:rPr>
          <w:t xml:space="preserve"> </w:t>
        </w:r>
      </w:ins>
    </w:p>
    <w:p w14:paraId="36B77D10" w14:textId="03DA4601" w:rsidR="005439A1" w:rsidRPr="00733D85" w:rsidRDefault="005439A1" w:rsidP="005439A1">
      <w:pPr>
        <w:ind w:firstLine="227"/>
        <w:jc w:val="both"/>
        <w:rPr>
          <w:ins w:id="1552" w:author="Nguyễn Đình Kha" w:date="2024-07-01T14:05:00Z" w16du:dateUtc="2024-07-01T07:05:00Z"/>
          <w:rFonts w:ascii="Times New Roman" w:hAnsi="Times New Roman" w:cs="Times New Roman"/>
          <w:szCs w:val="26"/>
          <w:lang w:val="en-US"/>
          <w:rPrChange w:id="1553" w:author="Nguyễn Đình Kha" w:date="2024-07-02T21:21:00Z" w16du:dateUtc="2024-07-02T14:21:00Z">
            <w:rPr>
              <w:ins w:id="1554" w:author="Nguyễn Đình Kha" w:date="2024-07-01T14:05:00Z" w16du:dateUtc="2024-07-01T07:05:00Z"/>
              <w:szCs w:val="26"/>
            </w:rPr>
          </w:rPrChange>
        </w:rPr>
      </w:pPr>
      <w:ins w:id="1555" w:author="Nguyễn Đình Kha" w:date="2024-07-01T14:05:00Z" w16du:dateUtc="2024-07-01T07:05:00Z">
        <w:r w:rsidRPr="00733D85">
          <w:rPr>
            <w:rFonts w:ascii="Times New Roman" w:hAnsi="Times New Roman" w:cs="Times New Roman"/>
            <w:szCs w:val="26"/>
            <w:lang w:val="en-US"/>
          </w:rPr>
          <w:t>Khám phá các mối quan hệ ẩn giữa các điểm dữ liệu để hiểu các chiến lược tấn công phức tạp.</w:t>
        </w:r>
      </w:ins>
      <w:ins w:id="1556" w:author="Nguyễn Đình Kha" w:date="2024-07-01T15:12:00Z" w16du:dateUtc="2024-07-01T08:12:00Z">
        <w:r w:rsidR="00C620D6" w:rsidRPr="00733D85">
          <w:rPr>
            <w:rFonts w:ascii="Times New Roman" w:hAnsi="Times New Roman" w:cs="Times New Roman"/>
            <w:szCs w:val="26"/>
            <w:lang w:val="en-US"/>
            <w:rPrChange w:id="1557" w:author="Nguyễn Đình Kha" w:date="2024-07-02T21:21:00Z" w16du:dateUtc="2024-07-02T14:21:00Z">
              <w:rPr/>
            </w:rPrChange>
          </w:rPr>
          <w:t xml:space="preserve"> Phân tích mối quan hệ cung cấp cái nhìn sâu sắc về cách các cuộc tấn công được phối hợp và thực hiện.</w:t>
        </w:r>
      </w:ins>
    </w:p>
    <w:p w14:paraId="3845A32F" w14:textId="77777777" w:rsidR="005439A1" w:rsidRPr="00733D85" w:rsidRDefault="005439A1">
      <w:pPr>
        <w:pStyle w:val="Heading4"/>
        <w:rPr>
          <w:ins w:id="1558" w:author="Nguyễn Đình Kha" w:date="2024-07-01T14:05:00Z" w16du:dateUtc="2024-07-01T07:05:00Z"/>
          <w:rFonts w:ascii="Times New Roman" w:hAnsi="Times New Roman" w:cs="Times New Roman"/>
          <w:szCs w:val="26"/>
          <w:lang w:val="en-US"/>
        </w:rPr>
        <w:pPrChange w:id="1559" w:author="Nguyễn Đình Kha" w:date="2024-07-01T15:07:00Z" w16du:dateUtc="2024-07-01T08:07:00Z">
          <w:pPr>
            <w:pStyle w:val="Heading4"/>
            <w:numPr>
              <w:numId w:val="44"/>
            </w:numPr>
            <w:jc w:val="both"/>
          </w:pPr>
        </w:pPrChange>
      </w:pPr>
      <w:bookmarkStart w:id="1560" w:name="_Toc170624577"/>
      <w:bookmarkStart w:id="1561" w:name="_Toc170710024"/>
      <w:bookmarkStart w:id="1562" w:name="_Toc171974891"/>
      <w:ins w:id="1563" w:author="Nguyễn Đình Kha" w:date="2024-07-01T14:05:00Z" w16du:dateUtc="2024-07-01T07:05:00Z">
        <w:r w:rsidRPr="00733D85">
          <w:rPr>
            <w:rFonts w:ascii="Times New Roman" w:hAnsi="Times New Roman" w:cs="Times New Roman"/>
            <w:szCs w:val="26"/>
            <w:lang w:val="en-US"/>
          </w:rPr>
          <w:t>Báo cáo (Reporting)</w:t>
        </w:r>
        <w:bookmarkEnd w:id="1560"/>
        <w:bookmarkEnd w:id="1561"/>
        <w:bookmarkEnd w:id="1562"/>
      </w:ins>
    </w:p>
    <w:p w14:paraId="629209C7" w14:textId="77777777" w:rsidR="005439A1" w:rsidRPr="00733D85" w:rsidRDefault="005439A1" w:rsidP="005439A1">
      <w:pPr>
        <w:ind w:firstLine="227"/>
        <w:jc w:val="both"/>
        <w:rPr>
          <w:ins w:id="1564" w:author="Nguyễn Đình Kha" w:date="2024-07-01T14:05:00Z" w16du:dateUtc="2024-07-01T07:05:00Z"/>
          <w:rFonts w:ascii="Times New Roman" w:hAnsi="Times New Roman" w:cs="Times New Roman"/>
          <w:szCs w:val="26"/>
          <w:lang w:val="en-US"/>
        </w:rPr>
      </w:pPr>
      <w:ins w:id="1565" w:author="Nguyễn Đình Kha" w:date="2024-07-01T14:05:00Z" w16du:dateUtc="2024-07-01T07:05:00Z">
        <w:r w:rsidRPr="00733D85">
          <w:rPr>
            <w:rFonts w:ascii="Times New Roman" w:hAnsi="Times New Roman" w:cs="Times New Roman"/>
            <w:szCs w:val="26"/>
            <w:lang w:val="en-US"/>
          </w:rPr>
          <w:t>Là thành phần báo cáo tạo ra các báo cáo chi tiết dựa trên phân tích, cung cấp những thông tin có giá trị cho các quản trị viên hệ thống. Các báo cáo này thường bao gồm:</w:t>
        </w:r>
      </w:ins>
    </w:p>
    <w:p w14:paraId="7FC4027F" w14:textId="77777777" w:rsidR="00010C35" w:rsidRPr="00733D85" w:rsidRDefault="005439A1" w:rsidP="005439A1">
      <w:pPr>
        <w:ind w:firstLine="227"/>
        <w:jc w:val="both"/>
        <w:rPr>
          <w:ins w:id="1566" w:author="Nguyễn Đình Kha" w:date="2024-07-01T15:17:00Z" w16du:dateUtc="2024-07-01T08:17:00Z"/>
          <w:rFonts w:ascii="Times New Roman" w:hAnsi="Times New Roman" w:cs="Times New Roman"/>
          <w:b/>
          <w:bCs/>
          <w:szCs w:val="26"/>
          <w:lang w:val="en-US"/>
        </w:rPr>
      </w:pPr>
      <w:ins w:id="1567" w:author="Nguyễn Đình Kha" w:date="2024-07-01T14:05:00Z" w16du:dateUtc="2024-07-01T07:05:00Z">
        <w:r w:rsidRPr="00733D85">
          <w:rPr>
            <w:rFonts w:ascii="Times New Roman" w:hAnsi="Times New Roman" w:cs="Times New Roman"/>
            <w:b/>
            <w:bCs/>
            <w:szCs w:val="26"/>
            <w:lang w:val="en-US"/>
          </w:rPr>
          <w:t>Phương pháp tấn công</w:t>
        </w:r>
      </w:ins>
    </w:p>
    <w:p w14:paraId="178E10FB" w14:textId="6FE3586B" w:rsidR="005439A1" w:rsidRPr="00733D85" w:rsidRDefault="005439A1" w:rsidP="005439A1">
      <w:pPr>
        <w:ind w:firstLine="227"/>
        <w:jc w:val="both"/>
        <w:rPr>
          <w:ins w:id="1568" w:author="Nguyễn Đình Kha" w:date="2024-07-01T14:05:00Z" w16du:dateUtc="2024-07-01T07:05:00Z"/>
          <w:rFonts w:ascii="Times New Roman" w:hAnsi="Times New Roman" w:cs="Times New Roman"/>
          <w:szCs w:val="26"/>
          <w:rPrChange w:id="1569" w:author="Nguyễn Đình Kha" w:date="2024-07-02T21:21:00Z" w16du:dateUtc="2024-07-02T14:21:00Z">
            <w:rPr>
              <w:ins w:id="1570" w:author="Nguyễn Đình Kha" w:date="2024-07-01T14:05:00Z" w16du:dateUtc="2024-07-01T07:05:00Z"/>
            </w:rPr>
          </w:rPrChange>
        </w:rPr>
      </w:pPr>
      <w:ins w:id="1571" w:author="Nguyễn Đình Kha" w:date="2024-07-01T14:05:00Z" w16du:dateUtc="2024-07-01T07:05:00Z">
        <w:r w:rsidRPr="00733D85">
          <w:rPr>
            <w:rFonts w:ascii="Times New Roman" w:hAnsi="Times New Roman" w:cs="Times New Roman"/>
            <w:szCs w:val="26"/>
            <w:lang w:val="en-US"/>
          </w:rPr>
          <w:t>Mô tả các kỹ thuật được sử dụng bởi kẻ tấn công, cho phép quản trị viên hiểu rõ hơn về các mối đe dọa.</w:t>
        </w:r>
      </w:ins>
    </w:p>
    <w:p w14:paraId="2A0E8096" w14:textId="77777777" w:rsidR="00010C35" w:rsidRPr="00733D85" w:rsidRDefault="005439A1" w:rsidP="005439A1">
      <w:pPr>
        <w:ind w:firstLine="227"/>
        <w:jc w:val="both"/>
        <w:rPr>
          <w:ins w:id="1572" w:author="Nguyễn Đình Kha" w:date="2024-07-01T15:17:00Z" w16du:dateUtc="2024-07-01T08:17:00Z"/>
          <w:rFonts w:ascii="Times New Roman" w:hAnsi="Times New Roman" w:cs="Times New Roman"/>
          <w:b/>
          <w:bCs/>
          <w:szCs w:val="26"/>
          <w:lang w:val="en-US"/>
        </w:rPr>
      </w:pPr>
      <w:ins w:id="1573" w:author="Nguyễn Đình Kha" w:date="2024-07-01T14:05:00Z" w16du:dateUtc="2024-07-01T07:05:00Z">
        <w:r w:rsidRPr="00733D85">
          <w:rPr>
            <w:rFonts w:ascii="Times New Roman" w:hAnsi="Times New Roman" w:cs="Times New Roman"/>
            <w:b/>
            <w:bCs/>
            <w:szCs w:val="26"/>
            <w:lang w:val="en-US"/>
          </w:rPr>
          <w:t>Lỗ hổng hệ thống</w:t>
        </w:r>
      </w:ins>
    </w:p>
    <w:p w14:paraId="402E200F" w14:textId="22DD979F" w:rsidR="005439A1" w:rsidRPr="00733D85" w:rsidRDefault="005439A1" w:rsidP="005439A1">
      <w:pPr>
        <w:ind w:firstLine="227"/>
        <w:jc w:val="both"/>
        <w:rPr>
          <w:ins w:id="1574" w:author="Nguyễn Đình Kha" w:date="2024-07-01T14:05:00Z" w16du:dateUtc="2024-07-01T07:05:00Z"/>
          <w:rFonts w:ascii="Times New Roman" w:hAnsi="Times New Roman" w:cs="Times New Roman"/>
          <w:szCs w:val="26"/>
          <w:rPrChange w:id="1575" w:author="Nguyễn Đình Kha" w:date="2024-07-02T21:21:00Z" w16du:dateUtc="2024-07-02T14:21:00Z">
            <w:rPr>
              <w:ins w:id="1576" w:author="Nguyễn Đình Kha" w:date="2024-07-01T14:05:00Z" w16du:dateUtc="2024-07-01T07:05:00Z"/>
            </w:rPr>
          </w:rPrChange>
        </w:rPr>
      </w:pPr>
      <w:ins w:id="1577" w:author="Nguyễn Đình Kha" w:date="2024-07-01T14:05:00Z" w16du:dateUtc="2024-07-01T07:05:00Z">
        <w:r w:rsidRPr="00733D85">
          <w:rPr>
            <w:rFonts w:ascii="Times New Roman" w:hAnsi="Times New Roman" w:cs="Times New Roman"/>
            <w:szCs w:val="26"/>
            <w:lang w:val="en-US"/>
          </w:rPr>
          <w:t>Xác định các điểm yếu trong hệ thống đã bị kẻ tấn công khai thác.</w:t>
        </w:r>
      </w:ins>
    </w:p>
    <w:p w14:paraId="5D806547" w14:textId="77777777" w:rsidR="005439A1" w:rsidRPr="00733D85" w:rsidRDefault="005439A1">
      <w:pPr>
        <w:pStyle w:val="Heading2"/>
        <w:numPr>
          <w:ilvl w:val="1"/>
          <w:numId w:val="72"/>
        </w:numPr>
        <w:ind w:left="567" w:hanging="567"/>
        <w:rPr>
          <w:ins w:id="1578" w:author="Nguyễn Đình Kha" w:date="2024-07-01T14:05:00Z" w16du:dateUtc="2024-07-01T07:05:00Z"/>
          <w:rFonts w:ascii="Times New Roman" w:eastAsia="Times New Roman" w:hAnsi="Times New Roman" w:cs="Times New Roman"/>
          <w:lang w:val="en-US"/>
        </w:rPr>
        <w:pPrChange w:id="1579" w:author="Nguyễn Đình Kha" w:date="2024-07-01T15:08:00Z" w16du:dateUtc="2024-07-01T08:08:00Z">
          <w:pPr>
            <w:pStyle w:val="Heading2"/>
            <w:numPr>
              <w:numId w:val="44"/>
            </w:numPr>
            <w:ind w:left="567" w:hanging="567"/>
            <w:jc w:val="both"/>
          </w:pPr>
        </w:pPrChange>
      </w:pPr>
      <w:bookmarkStart w:id="1580" w:name="_Toc170677058"/>
      <w:bookmarkStart w:id="1581" w:name="_Toc170710025"/>
      <w:bookmarkStart w:id="1582" w:name="_Toc170677059"/>
      <w:bookmarkStart w:id="1583" w:name="_Toc170710026"/>
      <w:bookmarkStart w:id="1584" w:name="_Toc170710027"/>
      <w:bookmarkStart w:id="1585" w:name="_Toc171974892"/>
      <w:bookmarkEnd w:id="1580"/>
      <w:bookmarkEnd w:id="1581"/>
      <w:bookmarkEnd w:id="1582"/>
      <w:bookmarkEnd w:id="1583"/>
      <w:ins w:id="1586" w:author="Nguyễn Đình Kha" w:date="2024-07-01T14:05:00Z" w16du:dateUtc="2024-07-01T07:05:00Z">
        <w:r w:rsidRPr="00733D85">
          <w:rPr>
            <w:rFonts w:ascii="Times New Roman" w:eastAsia="Times New Roman" w:hAnsi="Times New Roman" w:cs="Times New Roman"/>
            <w:lang w:val="en-US"/>
          </w:rPr>
          <w:t>Tổng quan về mô hình DQN</w:t>
        </w:r>
        <w:bookmarkEnd w:id="1584"/>
        <w:bookmarkEnd w:id="1585"/>
      </w:ins>
    </w:p>
    <w:p w14:paraId="21BA3CB9" w14:textId="4366B955" w:rsidR="005439A1" w:rsidRPr="00733D85" w:rsidRDefault="005439A1" w:rsidP="005439A1">
      <w:pPr>
        <w:ind w:firstLine="227"/>
        <w:jc w:val="both"/>
        <w:rPr>
          <w:ins w:id="1587" w:author="Nguyễn Đình Kha" w:date="2024-07-01T14:05:00Z" w16du:dateUtc="2024-07-01T07:05:00Z"/>
          <w:rFonts w:ascii="Times New Roman" w:hAnsi="Times New Roman" w:cs="Times New Roman"/>
          <w:szCs w:val="26"/>
          <w:lang w:val="en-US"/>
        </w:rPr>
      </w:pPr>
      <w:ins w:id="1588" w:author="Nguyễn Đình Kha" w:date="2024-07-01T14:05:00Z" w16du:dateUtc="2024-07-01T07:05:00Z">
        <w:r w:rsidRPr="00733D85">
          <w:rPr>
            <w:rFonts w:ascii="Times New Roman" w:hAnsi="Times New Roman" w:cs="Times New Roman"/>
            <w:szCs w:val="26"/>
            <w:lang w:val="en-US"/>
          </w:rPr>
          <w:t xml:space="preserve">Mô hình DQN (Deep Q-Network) là một kỹ thuật </w:t>
        </w:r>
      </w:ins>
      <w:ins w:id="1589" w:author="Nguyễn Đình Kha" w:date="2024-07-02T20:54:00Z" w16du:dateUtc="2024-07-02T13:54:00Z">
        <w:r w:rsidR="00E94EC1" w:rsidRPr="00733D85">
          <w:rPr>
            <w:rFonts w:ascii="Times New Roman" w:hAnsi="Times New Roman" w:cs="Times New Roman"/>
            <w:szCs w:val="26"/>
            <w:lang w:val="en-US"/>
          </w:rPr>
          <w:t>H</w:t>
        </w:r>
      </w:ins>
      <w:ins w:id="1590" w:author="Nguyễn Đình Kha" w:date="2024-07-01T14:05:00Z" w16du:dateUtc="2024-07-01T07:05:00Z">
        <w:r w:rsidRPr="00733D85">
          <w:rPr>
            <w:rFonts w:ascii="Times New Roman" w:hAnsi="Times New Roman" w:cs="Times New Roman"/>
            <w:szCs w:val="26"/>
            <w:lang w:val="en-US"/>
          </w:rPr>
          <w:t xml:space="preserve">ọc tăng cường sâu (Deep Reinforcement Learning), trong đó mạng nơ-ron nhân tạo được sử dụng để xấp xỉ hàm Q, giúp tối ưu hóa chiến lược hành động của agent trong môi trường học tập. </w:t>
        </w:r>
        <w:r w:rsidRPr="00733D85">
          <w:rPr>
            <w:rFonts w:ascii="Times New Roman" w:hAnsi="Times New Roman" w:cs="Times New Roman"/>
            <w:szCs w:val="26"/>
            <w:lang w:val="en-US"/>
          </w:rPr>
          <w:lastRenderedPageBreak/>
          <w:t>DQN kết hợp giữa phương pháp Q-Learning và mạng nơ-ron sâu để giải quyết các vấn đề phức tạp hơn so với các phương pháp học tăng cường truyền thống.</w:t>
        </w:r>
      </w:ins>
    </w:p>
    <w:p w14:paraId="00B841AE" w14:textId="77777777" w:rsidR="005439A1" w:rsidRPr="00733D85" w:rsidRDefault="005439A1" w:rsidP="005439A1">
      <w:pPr>
        <w:ind w:firstLine="227"/>
        <w:jc w:val="both"/>
        <w:rPr>
          <w:ins w:id="1591" w:author="Nguyễn Đình Kha" w:date="2024-07-01T14:05:00Z" w16du:dateUtc="2024-07-01T07:05:00Z"/>
          <w:rFonts w:ascii="Times New Roman" w:hAnsi="Times New Roman" w:cs="Times New Roman"/>
          <w:b/>
          <w:bCs/>
          <w:szCs w:val="26"/>
          <w:lang w:val="en-US"/>
        </w:rPr>
      </w:pPr>
      <w:ins w:id="1592" w:author="Nguyễn Đình Kha" w:date="2024-07-01T14:05:00Z" w16du:dateUtc="2024-07-01T07:05:00Z">
        <w:r w:rsidRPr="00733D85">
          <w:rPr>
            <w:rFonts w:ascii="Times New Roman" w:hAnsi="Times New Roman" w:cs="Times New Roman"/>
            <w:b/>
            <w:bCs/>
            <w:szCs w:val="26"/>
            <w:lang w:val="en-US"/>
          </w:rPr>
          <w:t>Các thành phần chính của mô hình DQN bao gồm:</w:t>
        </w:r>
      </w:ins>
    </w:p>
    <w:p w14:paraId="37BC53BA" w14:textId="77777777" w:rsidR="005439A1" w:rsidRPr="00733D85" w:rsidRDefault="005439A1">
      <w:pPr>
        <w:pStyle w:val="Heading3"/>
        <w:numPr>
          <w:ilvl w:val="2"/>
          <w:numId w:val="72"/>
        </w:numPr>
        <w:rPr>
          <w:ins w:id="1593" w:author="Nguyễn Đình Kha" w:date="2024-07-01T14:05:00Z" w16du:dateUtc="2024-07-01T07:05:00Z"/>
          <w:rFonts w:ascii="Times New Roman" w:eastAsia="Times New Roman" w:hAnsi="Times New Roman" w:cs="Times New Roman"/>
          <w:szCs w:val="26"/>
          <w:lang w:val="en-US"/>
        </w:rPr>
        <w:pPrChange w:id="1594" w:author="Nguyễn Đình Kha" w:date="2024-07-01T15:14:00Z" w16du:dateUtc="2024-07-01T08:14:00Z">
          <w:pPr>
            <w:pStyle w:val="Heading3"/>
            <w:numPr>
              <w:numId w:val="44"/>
            </w:numPr>
            <w:ind w:left="360" w:hanging="360"/>
            <w:jc w:val="both"/>
          </w:pPr>
        </w:pPrChange>
      </w:pPr>
      <w:bookmarkStart w:id="1595" w:name="_Toc170710028"/>
      <w:bookmarkStart w:id="1596" w:name="_Toc171974893"/>
      <w:ins w:id="1597" w:author="Nguyễn Đình Kha" w:date="2024-07-01T14:05:00Z" w16du:dateUtc="2024-07-01T07:05:00Z">
        <w:r w:rsidRPr="00733D85">
          <w:rPr>
            <w:rFonts w:ascii="Times New Roman" w:eastAsia="Times New Roman" w:hAnsi="Times New Roman" w:cs="Times New Roman"/>
            <w:szCs w:val="26"/>
            <w:lang w:val="en-US"/>
          </w:rPr>
          <w:t>Hàm Q</w:t>
        </w:r>
        <w:bookmarkEnd w:id="1595"/>
        <w:bookmarkEnd w:id="1596"/>
      </w:ins>
    </w:p>
    <w:p w14:paraId="4EE4E428" w14:textId="77777777" w:rsidR="005439A1" w:rsidRPr="00733D85" w:rsidRDefault="005439A1" w:rsidP="005439A1">
      <w:pPr>
        <w:ind w:firstLine="227"/>
        <w:jc w:val="both"/>
        <w:rPr>
          <w:ins w:id="1598" w:author="Nguyễn Đình Kha" w:date="2024-07-01T14:05:00Z" w16du:dateUtc="2024-07-01T07:05:00Z"/>
          <w:rFonts w:ascii="Times New Roman" w:hAnsi="Times New Roman" w:cs="Times New Roman"/>
          <w:szCs w:val="26"/>
          <w:lang w:val="en-US"/>
        </w:rPr>
      </w:pPr>
      <w:ins w:id="1599" w:author="Nguyễn Đình Kha" w:date="2024-07-01T14:05:00Z" w16du:dateUtc="2024-07-01T07:05:00Z">
        <w:r w:rsidRPr="00733D85">
          <w:rPr>
            <w:rFonts w:ascii="Times New Roman" w:hAnsi="Times New Roman" w:cs="Times New Roman"/>
            <w:szCs w:val="26"/>
            <w:lang w:val="en-US"/>
          </w:rPr>
          <w:t>Hàm Q(x, a) trả về giá trị Q cho trạng thái x và hành động a, giúp đánh giá giá trị của hành động trong một trạng thái cụ thể.</w:t>
        </w:r>
      </w:ins>
    </w:p>
    <w:p w14:paraId="3E11B2D1" w14:textId="77777777" w:rsidR="005439A1" w:rsidRPr="00733D85" w:rsidRDefault="005439A1">
      <w:pPr>
        <w:pStyle w:val="Heading3"/>
        <w:numPr>
          <w:ilvl w:val="2"/>
          <w:numId w:val="72"/>
        </w:numPr>
        <w:rPr>
          <w:ins w:id="1600" w:author="Nguyễn Đình Kha" w:date="2024-07-01T14:05:00Z" w16du:dateUtc="2024-07-01T07:05:00Z"/>
          <w:rFonts w:ascii="Times New Roman" w:eastAsia="Times New Roman" w:hAnsi="Times New Roman" w:cs="Times New Roman"/>
          <w:szCs w:val="26"/>
          <w:lang w:val="en-US"/>
          <w:rPrChange w:id="1601" w:author="Nguyễn Đình Kha" w:date="2024-07-02T21:21:00Z" w16du:dateUtc="2024-07-02T14:21:00Z">
            <w:rPr>
              <w:ins w:id="1602" w:author="Nguyễn Đình Kha" w:date="2024-07-01T14:05:00Z" w16du:dateUtc="2024-07-01T07:05:00Z"/>
              <w:rFonts w:ascii="Times New Roman" w:hAnsi="Times New Roman" w:cs="Times New Roman"/>
              <w:b w:val="0"/>
              <w:bCs w:val="0"/>
              <w:szCs w:val="26"/>
              <w:lang w:val="en-US"/>
            </w:rPr>
          </w:rPrChange>
        </w:rPr>
        <w:pPrChange w:id="1603" w:author="Nguyễn Đình Kha" w:date="2024-07-01T15:14:00Z" w16du:dateUtc="2024-07-01T08:14:00Z">
          <w:pPr>
            <w:pStyle w:val="Heading3"/>
            <w:numPr>
              <w:numId w:val="44"/>
            </w:numPr>
            <w:ind w:left="360" w:hanging="360"/>
            <w:jc w:val="both"/>
          </w:pPr>
        </w:pPrChange>
      </w:pPr>
      <w:bookmarkStart w:id="1604" w:name="_Toc170710029"/>
      <w:bookmarkStart w:id="1605" w:name="_Toc171974894"/>
      <w:ins w:id="1606" w:author="Nguyễn Đình Kha" w:date="2024-07-01T14:05:00Z" w16du:dateUtc="2024-07-01T07:05:00Z">
        <w:r w:rsidRPr="00733D85">
          <w:rPr>
            <w:rFonts w:ascii="Times New Roman" w:eastAsia="Times New Roman" w:hAnsi="Times New Roman" w:cs="Times New Roman"/>
            <w:szCs w:val="26"/>
            <w:lang w:val="en-US"/>
            <w:rPrChange w:id="1607" w:author="Nguyễn Đình Kha" w:date="2024-07-02T21:21:00Z" w16du:dateUtc="2024-07-02T14:21:00Z">
              <w:rPr>
                <w:rFonts w:ascii="Times New Roman" w:hAnsi="Times New Roman" w:cs="Times New Roman"/>
                <w:szCs w:val="26"/>
                <w:lang w:val="en-US"/>
              </w:rPr>
            </w:rPrChange>
          </w:rPr>
          <w:t>Mạng nơ-ron sâu</w:t>
        </w:r>
        <w:bookmarkEnd w:id="1604"/>
        <w:bookmarkEnd w:id="1605"/>
      </w:ins>
    </w:p>
    <w:p w14:paraId="4805BF10" w14:textId="77777777" w:rsidR="005439A1" w:rsidRPr="00733D85" w:rsidRDefault="005439A1" w:rsidP="005439A1">
      <w:pPr>
        <w:ind w:firstLine="227"/>
        <w:jc w:val="both"/>
        <w:rPr>
          <w:ins w:id="1608" w:author="Nguyễn Đình Kha" w:date="2024-07-01T14:05:00Z" w16du:dateUtc="2024-07-01T07:05:00Z"/>
          <w:rFonts w:ascii="Times New Roman" w:hAnsi="Times New Roman" w:cs="Times New Roman"/>
          <w:szCs w:val="26"/>
          <w:lang w:val="en-US"/>
        </w:rPr>
      </w:pPr>
      <w:ins w:id="1609" w:author="Nguyễn Đình Kha" w:date="2024-07-01T14:05:00Z" w16du:dateUtc="2024-07-01T07:05:00Z">
        <w:r w:rsidRPr="00733D85">
          <w:rPr>
            <w:rFonts w:ascii="Times New Roman" w:hAnsi="Times New Roman" w:cs="Times New Roman"/>
            <w:szCs w:val="26"/>
            <w:lang w:val="en-US"/>
          </w:rPr>
          <w:t>Dùng để xấp xỉ hàm Q, với các lớp input, hidden, và output.</w:t>
        </w:r>
      </w:ins>
    </w:p>
    <w:p w14:paraId="1F7F9910" w14:textId="49ABEB1B" w:rsidR="005439A1" w:rsidRPr="00733D85" w:rsidRDefault="005439A1">
      <w:pPr>
        <w:pStyle w:val="Heading3"/>
        <w:numPr>
          <w:ilvl w:val="2"/>
          <w:numId w:val="72"/>
        </w:numPr>
        <w:rPr>
          <w:ins w:id="1610" w:author="Nguyễn Đình Kha" w:date="2024-07-01T14:05:00Z" w16du:dateUtc="2024-07-01T07:05:00Z"/>
          <w:rFonts w:ascii="Times New Roman" w:eastAsia="Times New Roman" w:hAnsi="Times New Roman" w:cs="Times New Roman"/>
          <w:szCs w:val="26"/>
          <w:lang w:val="en-US"/>
          <w:rPrChange w:id="1611" w:author="Nguyễn Đình Kha" w:date="2024-07-02T21:21:00Z" w16du:dateUtc="2024-07-02T14:21:00Z">
            <w:rPr>
              <w:ins w:id="1612" w:author="Nguyễn Đình Kha" w:date="2024-07-01T14:05:00Z" w16du:dateUtc="2024-07-01T07:05:00Z"/>
              <w:rFonts w:ascii="Times New Roman" w:hAnsi="Times New Roman" w:cs="Times New Roman"/>
              <w:szCs w:val="26"/>
              <w:lang w:val="en-US"/>
            </w:rPr>
          </w:rPrChange>
        </w:rPr>
        <w:pPrChange w:id="1613" w:author="Nguyễn Đình Kha" w:date="2024-07-01T15:14:00Z" w16du:dateUtc="2024-07-01T08:14:00Z">
          <w:pPr>
            <w:pStyle w:val="Heading3"/>
            <w:numPr>
              <w:numId w:val="44"/>
            </w:numPr>
            <w:ind w:left="360" w:hanging="360"/>
            <w:jc w:val="both"/>
          </w:pPr>
        </w:pPrChange>
      </w:pPr>
      <w:bookmarkStart w:id="1614" w:name="_Toc170710030"/>
      <w:bookmarkStart w:id="1615" w:name="_Toc171974895"/>
      <w:ins w:id="1616" w:author="Nguyễn Đình Kha" w:date="2024-07-01T14:05:00Z" w16du:dateUtc="2024-07-01T07:05:00Z">
        <w:r w:rsidRPr="00733D85">
          <w:rPr>
            <w:rFonts w:ascii="Times New Roman" w:eastAsia="Times New Roman" w:hAnsi="Times New Roman" w:cs="Times New Roman"/>
            <w:szCs w:val="26"/>
            <w:lang w:val="en-US"/>
            <w:rPrChange w:id="1617" w:author="Nguyễn Đình Kha" w:date="2024-07-02T21:21:00Z" w16du:dateUtc="2024-07-02T14:21:00Z">
              <w:rPr>
                <w:rFonts w:ascii="Times New Roman" w:hAnsi="Times New Roman" w:cs="Times New Roman"/>
                <w:szCs w:val="26"/>
                <w:lang w:val="en-US"/>
              </w:rPr>
            </w:rPrChange>
          </w:rPr>
          <w:t xml:space="preserve">Replay </w:t>
        </w:r>
      </w:ins>
      <w:ins w:id="1618" w:author="Nguyễn Đình Kha" w:date="2024-07-02T21:03:00Z" w16du:dateUtc="2024-07-02T14:03:00Z">
        <w:r w:rsidR="006218DD" w:rsidRPr="00733D85">
          <w:rPr>
            <w:rFonts w:ascii="Times New Roman" w:eastAsia="Times New Roman" w:hAnsi="Times New Roman" w:cs="Times New Roman"/>
            <w:szCs w:val="26"/>
            <w:lang w:val="en-US"/>
          </w:rPr>
          <w:t>m</w:t>
        </w:r>
      </w:ins>
      <w:ins w:id="1619" w:author="Nguyễn Đình Kha" w:date="2024-07-01T14:05:00Z" w16du:dateUtc="2024-07-01T07:05:00Z">
        <w:r w:rsidRPr="00733D85">
          <w:rPr>
            <w:rFonts w:ascii="Times New Roman" w:eastAsia="Times New Roman" w:hAnsi="Times New Roman" w:cs="Times New Roman"/>
            <w:szCs w:val="26"/>
            <w:lang w:val="en-US"/>
            <w:rPrChange w:id="1620" w:author="Nguyễn Đình Kha" w:date="2024-07-02T21:21:00Z" w16du:dateUtc="2024-07-02T14:21:00Z">
              <w:rPr>
                <w:rFonts w:ascii="Times New Roman" w:hAnsi="Times New Roman" w:cs="Times New Roman"/>
                <w:szCs w:val="26"/>
                <w:lang w:val="en-US"/>
              </w:rPr>
            </w:rPrChange>
          </w:rPr>
          <w:t>emory</w:t>
        </w:r>
        <w:bookmarkEnd w:id="1614"/>
        <w:bookmarkEnd w:id="1615"/>
      </w:ins>
    </w:p>
    <w:p w14:paraId="7D1FC2E4" w14:textId="77777777" w:rsidR="005439A1" w:rsidRPr="00733D85" w:rsidRDefault="005439A1" w:rsidP="005439A1">
      <w:pPr>
        <w:ind w:firstLine="227"/>
        <w:jc w:val="both"/>
        <w:rPr>
          <w:ins w:id="1621" w:author="Nguyễn Đình Kha" w:date="2024-07-01T14:05:00Z" w16du:dateUtc="2024-07-01T07:05:00Z"/>
          <w:rFonts w:ascii="Times New Roman" w:hAnsi="Times New Roman" w:cs="Times New Roman"/>
          <w:szCs w:val="26"/>
          <w:lang w:val="en-US"/>
        </w:rPr>
      </w:pPr>
      <w:ins w:id="1622" w:author="Nguyễn Đình Kha" w:date="2024-07-01T14:05:00Z" w16du:dateUtc="2024-07-01T07:05:00Z">
        <w:r w:rsidRPr="00733D85">
          <w:rPr>
            <w:rFonts w:ascii="Times New Roman" w:hAnsi="Times New Roman" w:cs="Times New Roman"/>
            <w:szCs w:val="26"/>
            <w:lang w:val="en-US"/>
          </w:rPr>
          <w:t>Bộ nhớ lưu trữ các trải nghiệm (state, action, reward, next_state, done) để huấn luyện mô hình một cách hiệu quả.</w:t>
        </w:r>
      </w:ins>
    </w:p>
    <w:p w14:paraId="46849AFD" w14:textId="389A7CB9" w:rsidR="005439A1" w:rsidRPr="00733D85" w:rsidRDefault="005439A1">
      <w:pPr>
        <w:pStyle w:val="Heading3"/>
        <w:numPr>
          <w:ilvl w:val="2"/>
          <w:numId w:val="72"/>
        </w:numPr>
        <w:rPr>
          <w:ins w:id="1623" w:author="Nguyễn Đình Kha" w:date="2024-07-01T14:05:00Z" w16du:dateUtc="2024-07-01T07:05:00Z"/>
          <w:rFonts w:ascii="Times New Roman" w:eastAsia="Times New Roman" w:hAnsi="Times New Roman" w:cs="Times New Roman"/>
          <w:szCs w:val="26"/>
          <w:lang w:val="en-US"/>
          <w:rPrChange w:id="1624" w:author="Nguyễn Đình Kha" w:date="2024-07-02T21:21:00Z" w16du:dateUtc="2024-07-02T14:21:00Z">
            <w:rPr>
              <w:ins w:id="1625" w:author="Nguyễn Đình Kha" w:date="2024-07-01T14:05:00Z" w16du:dateUtc="2024-07-01T07:05:00Z"/>
              <w:rFonts w:ascii="Times New Roman" w:hAnsi="Times New Roman" w:cs="Times New Roman"/>
              <w:b w:val="0"/>
              <w:bCs w:val="0"/>
              <w:szCs w:val="26"/>
              <w:lang w:val="en-US"/>
            </w:rPr>
          </w:rPrChange>
        </w:rPr>
        <w:pPrChange w:id="1626" w:author="Nguyễn Đình Kha" w:date="2024-07-01T15:14:00Z" w16du:dateUtc="2024-07-01T08:14:00Z">
          <w:pPr>
            <w:pStyle w:val="Heading3"/>
            <w:numPr>
              <w:numId w:val="44"/>
            </w:numPr>
            <w:ind w:left="360" w:hanging="360"/>
            <w:jc w:val="both"/>
          </w:pPr>
        </w:pPrChange>
      </w:pPr>
      <w:bookmarkStart w:id="1627" w:name="_Toc170710031"/>
      <w:bookmarkStart w:id="1628" w:name="_Toc171974896"/>
      <w:ins w:id="1629" w:author="Nguyễn Đình Kha" w:date="2024-07-01T14:05:00Z" w16du:dateUtc="2024-07-01T07:05:00Z">
        <w:r w:rsidRPr="00733D85">
          <w:rPr>
            <w:rFonts w:ascii="Times New Roman" w:eastAsia="Times New Roman" w:hAnsi="Times New Roman" w:cs="Times New Roman"/>
            <w:szCs w:val="26"/>
            <w:lang w:val="en-US"/>
            <w:rPrChange w:id="1630" w:author="Nguyễn Đình Kha" w:date="2024-07-02T21:21:00Z" w16du:dateUtc="2024-07-02T14:21:00Z">
              <w:rPr>
                <w:rFonts w:ascii="Times New Roman" w:hAnsi="Times New Roman" w:cs="Times New Roman"/>
                <w:szCs w:val="26"/>
                <w:lang w:val="en-US"/>
              </w:rPr>
            </w:rPrChange>
          </w:rPr>
          <w:t xml:space="preserve">Target </w:t>
        </w:r>
      </w:ins>
      <w:ins w:id="1631" w:author="Nguyễn Đình Kha" w:date="2024-07-02T21:03:00Z" w16du:dateUtc="2024-07-02T14:03:00Z">
        <w:r w:rsidR="006218DD" w:rsidRPr="00733D85">
          <w:rPr>
            <w:rFonts w:ascii="Times New Roman" w:eastAsia="Times New Roman" w:hAnsi="Times New Roman" w:cs="Times New Roman"/>
            <w:szCs w:val="26"/>
            <w:lang w:val="en-US"/>
          </w:rPr>
          <w:t>n</w:t>
        </w:r>
      </w:ins>
      <w:ins w:id="1632" w:author="Nguyễn Đình Kha" w:date="2024-07-01T14:05:00Z" w16du:dateUtc="2024-07-01T07:05:00Z">
        <w:r w:rsidRPr="00733D85">
          <w:rPr>
            <w:rFonts w:ascii="Times New Roman" w:eastAsia="Times New Roman" w:hAnsi="Times New Roman" w:cs="Times New Roman"/>
            <w:szCs w:val="26"/>
            <w:lang w:val="en-US"/>
            <w:rPrChange w:id="1633" w:author="Nguyễn Đình Kha" w:date="2024-07-02T21:21:00Z" w16du:dateUtc="2024-07-02T14:21:00Z">
              <w:rPr>
                <w:rFonts w:ascii="Times New Roman" w:hAnsi="Times New Roman" w:cs="Times New Roman"/>
                <w:szCs w:val="26"/>
                <w:lang w:val="en-US"/>
              </w:rPr>
            </w:rPrChange>
          </w:rPr>
          <w:t>etwork</w:t>
        </w:r>
        <w:bookmarkEnd w:id="1627"/>
        <w:bookmarkEnd w:id="1628"/>
      </w:ins>
    </w:p>
    <w:p w14:paraId="683AC6FB" w14:textId="77777777" w:rsidR="005439A1" w:rsidRPr="00733D85" w:rsidRDefault="005439A1" w:rsidP="005439A1">
      <w:pPr>
        <w:ind w:firstLine="227"/>
        <w:jc w:val="both"/>
        <w:rPr>
          <w:ins w:id="1634" w:author="Nguyễn Đình Kha" w:date="2024-07-01T14:05:00Z" w16du:dateUtc="2024-07-01T07:05:00Z"/>
          <w:rFonts w:ascii="Times New Roman" w:hAnsi="Times New Roman" w:cs="Times New Roman"/>
          <w:szCs w:val="26"/>
          <w:lang w:val="en-US"/>
        </w:rPr>
      </w:pPr>
      <w:ins w:id="1635" w:author="Nguyễn Đình Kha" w:date="2024-07-01T14:05:00Z" w16du:dateUtc="2024-07-01T07:05:00Z">
        <w:r w:rsidRPr="00733D85">
          <w:rPr>
            <w:rFonts w:ascii="Times New Roman" w:hAnsi="Times New Roman" w:cs="Times New Roman"/>
            <w:szCs w:val="26"/>
            <w:lang w:val="en-US"/>
          </w:rPr>
          <w:t>Một bản sao của mạng chính, dùng để ổn định quá trình huấn luyện bằng cách cập nhật trọng số định kỳ.</w:t>
        </w:r>
      </w:ins>
    </w:p>
    <w:p w14:paraId="31F07AAE" w14:textId="77777777" w:rsidR="005439A1" w:rsidRPr="00733D85" w:rsidRDefault="005439A1">
      <w:pPr>
        <w:pStyle w:val="Heading2"/>
        <w:numPr>
          <w:ilvl w:val="1"/>
          <w:numId w:val="72"/>
        </w:numPr>
        <w:ind w:left="567" w:hanging="567"/>
        <w:rPr>
          <w:ins w:id="1636" w:author="Nguyễn Đình Kha" w:date="2024-07-01T14:05:00Z" w16du:dateUtc="2024-07-01T07:05:00Z"/>
          <w:rFonts w:ascii="Times New Roman" w:eastAsia="Times New Roman" w:hAnsi="Times New Roman" w:cs="Times New Roman"/>
          <w:lang w:val="en-US"/>
          <w:rPrChange w:id="1637" w:author="Nguyễn Đình Kha" w:date="2024-07-02T21:21:00Z" w16du:dateUtc="2024-07-02T14:21:00Z">
            <w:rPr>
              <w:ins w:id="1638" w:author="Nguyễn Đình Kha" w:date="2024-07-01T14:05:00Z" w16du:dateUtc="2024-07-01T07:05:00Z"/>
              <w:rFonts w:ascii="Times New Roman" w:hAnsi="Times New Roman" w:cs="Times New Roman"/>
              <w:lang w:val="en-US"/>
            </w:rPr>
          </w:rPrChange>
        </w:rPr>
        <w:pPrChange w:id="1639" w:author="Nguyễn Đình Kha" w:date="2024-07-01T15:14:00Z" w16du:dateUtc="2024-07-01T08:14:00Z">
          <w:pPr>
            <w:pStyle w:val="Heading2"/>
            <w:numPr>
              <w:numId w:val="44"/>
            </w:numPr>
            <w:ind w:left="360" w:hanging="360"/>
            <w:jc w:val="both"/>
          </w:pPr>
        </w:pPrChange>
      </w:pPr>
      <w:bookmarkStart w:id="1640" w:name="_Toc170710032"/>
      <w:bookmarkStart w:id="1641" w:name="_Toc171974897"/>
      <w:ins w:id="1642" w:author="Nguyễn Đình Kha" w:date="2024-07-01T14:05:00Z" w16du:dateUtc="2024-07-01T07:05:00Z">
        <w:r w:rsidRPr="00733D85">
          <w:rPr>
            <w:rFonts w:ascii="Times New Roman" w:eastAsia="Times New Roman" w:hAnsi="Times New Roman" w:cs="Times New Roman"/>
            <w:lang w:val="en-US"/>
            <w:rPrChange w:id="1643" w:author="Nguyễn Đình Kha" w:date="2024-07-02T21:21:00Z" w16du:dateUtc="2024-07-02T14:21:00Z">
              <w:rPr>
                <w:rFonts w:ascii="Times New Roman" w:hAnsi="Times New Roman" w:cs="Times New Roman"/>
              </w:rPr>
            </w:rPrChange>
          </w:rPr>
          <w:t>Mô tả chi tiết DQN Agent</w:t>
        </w:r>
        <w:bookmarkEnd w:id="1640"/>
        <w:bookmarkEnd w:id="1641"/>
      </w:ins>
    </w:p>
    <w:p w14:paraId="719F2379" w14:textId="77777777" w:rsidR="005439A1" w:rsidRPr="00733D85" w:rsidRDefault="005439A1">
      <w:pPr>
        <w:pStyle w:val="Heading3"/>
        <w:numPr>
          <w:ilvl w:val="2"/>
          <w:numId w:val="72"/>
        </w:numPr>
        <w:rPr>
          <w:ins w:id="1644" w:author="Nguyễn Đình Kha" w:date="2024-07-01T14:05:00Z" w16du:dateUtc="2024-07-01T07:05:00Z"/>
          <w:rFonts w:ascii="Times New Roman" w:eastAsia="Times New Roman" w:hAnsi="Times New Roman" w:cs="Times New Roman"/>
          <w:szCs w:val="26"/>
          <w:lang w:val="en-US"/>
        </w:rPr>
        <w:pPrChange w:id="1645" w:author="Nguyễn Đình Kha" w:date="2024-07-01T15:15:00Z" w16du:dateUtc="2024-07-01T08:15:00Z">
          <w:pPr>
            <w:pStyle w:val="Heading3"/>
            <w:numPr>
              <w:numId w:val="44"/>
            </w:numPr>
            <w:ind w:left="360" w:hanging="360"/>
            <w:jc w:val="both"/>
          </w:pPr>
        </w:pPrChange>
      </w:pPr>
      <w:bookmarkStart w:id="1646" w:name="_Toc170710033"/>
      <w:bookmarkStart w:id="1647" w:name="_Toc171974898"/>
      <w:ins w:id="1648" w:author="Nguyễn Đình Kha" w:date="2024-07-01T14:05:00Z" w16du:dateUtc="2024-07-01T07:05:00Z">
        <w:r w:rsidRPr="00733D85">
          <w:rPr>
            <w:rFonts w:ascii="Times New Roman" w:eastAsia="Times New Roman" w:hAnsi="Times New Roman" w:cs="Times New Roman"/>
            <w:szCs w:val="26"/>
            <w:lang w:val="en-US"/>
          </w:rPr>
          <w:t>Class SumTree</w:t>
        </w:r>
        <w:bookmarkEnd w:id="1646"/>
        <w:bookmarkEnd w:id="1647"/>
      </w:ins>
    </w:p>
    <w:p w14:paraId="63E46F77" w14:textId="4D765F74" w:rsidR="005439A1" w:rsidRPr="00733D85" w:rsidRDefault="005439A1" w:rsidP="00010C35">
      <w:pPr>
        <w:ind w:firstLine="227"/>
        <w:jc w:val="both"/>
        <w:rPr>
          <w:ins w:id="1649" w:author="Nguyễn Đình Kha" w:date="2024-07-01T14:05:00Z" w16du:dateUtc="2024-07-01T07:05:00Z"/>
          <w:rFonts w:ascii="Times New Roman" w:hAnsi="Times New Roman" w:cs="Times New Roman"/>
          <w:szCs w:val="26"/>
          <w:lang w:val="en-US"/>
          <w:rPrChange w:id="1650" w:author="Nguyễn Đình Kha" w:date="2024-07-02T21:21:00Z" w16du:dateUtc="2024-07-02T14:21:00Z">
            <w:rPr>
              <w:ins w:id="1651" w:author="Nguyễn Đình Kha" w:date="2024-07-01T14:05:00Z" w16du:dateUtc="2024-07-01T07:05:00Z"/>
              <w:rFonts w:ascii="Times New Roman" w:hAnsi="Times New Roman" w:cs="Times New Roman"/>
              <w:b/>
              <w:bCs/>
              <w:szCs w:val="26"/>
              <w:lang w:val="en-US"/>
            </w:rPr>
          </w:rPrChange>
        </w:rPr>
      </w:pPr>
      <w:ins w:id="1652" w:author="Nguyễn Đình Kha" w:date="2024-07-01T14:05:00Z" w16du:dateUtc="2024-07-01T07:05:00Z">
        <w:r w:rsidRPr="00733D85">
          <w:rPr>
            <w:rFonts w:ascii="Times New Roman" w:hAnsi="Times New Roman" w:cs="Times New Roman"/>
            <w:szCs w:val="26"/>
            <w:lang w:val="en-US"/>
          </w:rPr>
          <w:t>Quản lý cây nhị phân để lưu trữ và truy xuất các trải nghiệm dựa trên ưu tiên.</w:t>
        </w:r>
      </w:ins>
      <w:ins w:id="1653" w:author="Nguyễn Đình Kha" w:date="2024-07-01T15:20:00Z" w16du:dateUtc="2024-07-01T08:20:00Z">
        <w:r w:rsidR="00010C35" w:rsidRPr="00733D85">
          <w:rPr>
            <w:rFonts w:ascii="Times New Roman" w:hAnsi="Times New Roman" w:cs="Times New Roman"/>
            <w:szCs w:val="26"/>
            <w:lang w:val="en-US"/>
          </w:rPr>
          <w:t xml:space="preserve"> </w:t>
        </w:r>
      </w:ins>
      <w:ins w:id="1654" w:author="Nguyễn Đình Kha" w:date="2024-07-01T14:05:00Z" w16du:dateUtc="2024-07-01T07:05:00Z">
        <w:r w:rsidRPr="00733D85">
          <w:rPr>
            <w:rFonts w:ascii="Times New Roman" w:hAnsi="Times New Roman" w:cs="Times New Roman"/>
            <w:szCs w:val="26"/>
            <w:lang w:val="en-US"/>
          </w:rPr>
          <w:t>Thành phần chính</w:t>
        </w:r>
      </w:ins>
      <w:ins w:id="1655" w:author="Nguyễn Đình Kha" w:date="2024-07-01T15:20:00Z" w16du:dateUtc="2024-07-01T08:20:00Z">
        <w:r w:rsidR="00010C35" w:rsidRPr="00733D85">
          <w:rPr>
            <w:rFonts w:ascii="Times New Roman" w:hAnsi="Times New Roman" w:cs="Times New Roman"/>
            <w:szCs w:val="26"/>
            <w:lang w:val="en-US"/>
          </w:rPr>
          <w:t xml:space="preserve"> </w:t>
        </w:r>
      </w:ins>
      <w:ins w:id="1656" w:author="Nguyễn Đình Kha" w:date="2024-07-01T15:21:00Z" w16du:dateUtc="2024-07-01T08:21:00Z">
        <w:r w:rsidR="00010C35" w:rsidRPr="00733D85">
          <w:rPr>
            <w:rFonts w:ascii="Times New Roman" w:hAnsi="Times New Roman" w:cs="Times New Roman"/>
            <w:szCs w:val="26"/>
            <w:lang w:val="en-US"/>
          </w:rPr>
          <w:t>bao gồm</w:t>
        </w:r>
      </w:ins>
      <w:ins w:id="1657" w:author="Nguyễn Đình Kha" w:date="2024-07-01T14:05:00Z" w16du:dateUtc="2024-07-01T07:05:00Z">
        <w:r w:rsidRPr="00733D85">
          <w:rPr>
            <w:rFonts w:ascii="Times New Roman" w:hAnsi="Times New Roman" w:cs="Times New Roman"/>
            <w:szCs w:val="26"/>
            <w:lang w:val="en-US"/>
          </w:rPr>
          <w:t>:</w:t>
        </w:r>
      </w:ins>
    </w:p>
    <w:p w14:paraId="4D9513FA" w14:textId="77777777" w:rsidR="005439A1" w:rsidRPr="00733D85" w:rsidRDefault="005439A1" w:rsidP="005439A1">
      <w:pPr>
        <w:ind w:firstLine="227"/>
        <w:jc w:val="both"/>
        <w:rPr>
          <w:ins w:id="1658" w:author="Nguyễn Đình Kha" w:date="2024-07-01T14:05:00Z" w16du:dateUtc="2024-07-01T07:05:00Z"/>
          <w:rFonts w:ascii="Times New Roman" w:hAnsi="Times New Roman" w:cs="Times New Roman"/>
          <w:b/>
          <w:bCs/>
          <w:szCs w:val="26"/>
          <w:lang w:val="en-US"/>
        </w:rPr>
      </w:pPr>
      <w:ins w:id="1659" w:author="Nguyễn Đình Kha" w:date="2024-07-01T14:05:00Z" w16du:dateUtc="2024-07-01T07:05:00Z">
        <w:r w:rsidRPr="00733D85">
          <w:rPr>
            <w:rFonts w:ascii="Times New Roman" w:hAnsi="Times New Roman" w:cs="Times New Roman"/>
            <w:b/>
            <w:bCs/>
            <w:szCs w:val="26"/>
            <w:lang w:val="en-US"/>
            <w:rPrChange w:id="1660" w:author="Nguyễn Đình Kha" w:date="2024-07-02T21:21:00Z" w16du:dateUtc="2024-07-02T14:21:00Z">
              <w:rPr>
                <w:rFonts w:ascii="Times New Roman" w:hAnsi="Times New Roman" w:cs="Times New Roman"/>
                <w:szCs w:val="26"/>
                <w:lang w:val="en-US"/>
              </w:rPr>
            </w:rPrChange>
          </w:rPr>
          <w:t>Cấu trúc cây</w:t>
        </w:r>
      </w:ins>
    </w:p>
    <w:p w14:paraId="6B2C4AC4" w14:textId="77777777" w:rsidR="005439A1" w:rsidRPr="00733D85" w:rsidRDefault="005439A1" w:rsidP="005439A1">
      <w:pPr>
        <w:ind w:firstLine="227"/>
        <w:jc w:val="both"/>
        <w:rPr>
          <w:ins w:id="1661" w:author="Nguyễn Đình Kha" w:date="2024-07-01T14:05:00Z" w16du:dateUtc="2024-07-01T07:05:00Z"/>
          <w:rFonts w:ascii="Times New Roman" w:hAnsi="Times New Roman" w:cs="Times New Roman"/>
          <w:szCs w:val="26"/>
          <w:lang w:val="en-US"/>
        </w:rPr>
      </w:pPr>
      <w:ins w:id="1662" w:author="Nguyễn Đình Kha" w:date="2024-07-01T14:05:00Z" w16du:dateUtc="2024-07-01T07:05:00Z">
        <w:r w:rsidRPr="00733D85">
          <w:rPr>
            <w:rFonts w:ascii="Times New Roman" w:hAnsi="Times New Roman" w:cs="Times New Roman"/>
            <w:szCs w:val="26"/>
            <w:lang w:val="en-US"/>
          </w:rPr>
          <w:t>Cấu trúc của SumTree là một mảng nhị phân, được sử dụng để lưu trữ các giá trị ưu tiên. Mảng nhị phân này giúp quản lý các trải nghiệm một cách hiệu quả bằng cách sắp xếp và tổ chức chúng theo mức ưu tiên. Việc sử dụng cấu trúc cây nhị phân cho phép các thao tác thêm, cập nhật và truy xuất được thực hiện nhanh chóng và chính xác.</w:t>
        </w:r>
      </w:ins>
    </w:p>
    <w:p w14:paraId="1D3D1F17" w14:textId="77777777" w:rsidR="005439A1" w:rsidRPr="00733D85" w:rsidRDefault="005439A1" w:rsidP="005439A1">
      <w:pPr>
        <w:ind w:firstLine="227"/>
        <w:jc w:val="both"/>
        <w:rPr>
          <w:ins w:id="1663" w:author="Nguyễn Đình Kha" w:date="2024-07-01T14:05:00Z" w16du:dateUtc="2024-07-01T07:05:00Z"/>
          <w:rFonts w:ascii="Times New Roman" w:hAnsi="Times New Roman" w:cs="Times New Roman"/>
          <w:b/>
          <w:bCs/>
          <w:szCs w:val="26"/>
          <w:lang w:val="en-US"/>
        </w:rPr>
      </w:pPr>
      <w:ins w:id="1664" w:author="Nguyễn Đình Kha" w:date="2024-07-01T14:05:00Z" w16du:dateUtc="2024-07-01T07:05:00Z">
        <w:r w:rsidRPr="00733D85">
          <w:rPr>
            <w:rFonts w:ascii="Times New Roman" w:hAnsi="Times New Roman" w:cs="Times New Roman"/>
            <w:b/>
            <w:bCs/>
            <w:szCs w:val="26"/>
            <w:lang w:val="en-US"/>
            <w:rPrChange w:id="1665" w:author="Nguyễn Đình Kha" w:date="2024-07-02T21:21:00Z" w16du:dateUtc="2024-07-02T14:21:00Z">
              <w:rPr>
                <w:rFonts w:ascii="Times New Roman" w:hAnsi="Times New Roman" w:cs="Times New Roman"/>
                <w:szCs w:val="26"/>
                <w:lang w:val="en-US"/>
              </w:rPr>
            </w:rPrChange>
          </w:rPr>
          <w:t>Phương thức add</w:t>
        </w:r>
      </w:ins>
    </w:p>
    <w:p w14:paraId="4CDE7FC2" w14:textId="77777777" w:rsidR="005439A1" w:rsidRPr="00733D85" w:rsidRDefault="005439A1" w:rsidP="005439A1">
      <w:pPr>
        <w:ind w:firstLine="227"/>
        <w:jc w:val="both"/>
        <w:rPr>
          <w:ins w:id="1666" w:author="Nguyễn Đình Kha" w:date="2024-07-01T14:05:00Z" w16du:dateUtc="2024-07-01T07:05:00Z"/>
          <w:rFonts w:ascii="Times New Roman" w:hAnsi="Times New Roman" w:cs="Times New Roman"/>
          <w:szCs w:val="26"/>
          <w:lang w:val="en-US"/>
          <w:rPrChange w:id="1667" w:author="Nguyễn Đình Kha" w:date="2024-07-02T21:21:00Z" w16du:dateUtc="2024-07-02T14:21:00Z">
            <w:rPr>
              <w:ins w:id="1668" w:author="Nguyễn Đình Kha" w:date="2024-07-01T14:05:00Z" w16du:dateUtc="2024-07-01T07:05:00Z"/>
              <w:szCs w:val="26"/>
            </w:rPr>
          </w:rPrChange>
        </w:rPr>
      </w:pPr>
      <w:ins w:id="1669" w:author="Nguyễn Đình Kha" w:date="2024-07-01T14:05:00Z" w16du:dateUtc="2024-07-01T07:05:00Z">
        <w:r w:rsidRPr="00733D85">
          <w:rPr>
            <w:rFonts w:ascii="Times New Roman" w:hAnsi="Times New Roman" w:cs="Times New Roman"/>
            <w:szCs w:val="26"/>
            <w:lang w:val="en-US"/>
          </w:rPr>
          <w:lastRenderedPageBreak/>
          <w:t xml:space="preserve">Phương thức </w:t>
        </w:r>
        <w:r w:rsidRPr="00733D85">
          <w:rPr>
            <w:rFonts w:ascii="Times New Roman" w:hAnsi="Times New Roman" w:cs="Times New Roman"/>
            <w:szCs w:val="26"/>
            <w:lang w:val="en-US"/>
            <w:rPrChange w:id="1670" w:author="Nguyễn Đình Kha" w:date="2024-07-02T21:21:00Z" w16du:dateUtc="2024-07-02T14:21:00Z">
              <w:rPr>
                <w:rFonts w:ascii="Times New Roman" w:hAnsi="Times New Roman" w:cs="Times New Roman"/>
                <w:szCs w:val="26"/>
              </w:rPr>
            </w:rPrChange>
          </w:rPr>
          <w:t>add</w:t>
        </w:r>
        <w:r w:rsidRPr="00733D85">
          <w:rPr>
            <w:rFonts w:ascii="Times New Roman" w:hAnsi="Times New Roman" w:cs="Times New Roman"/>
            <w:szCs w:val="26"/>
            <w:lang w:val="en-US"/>
          </w:rPr>
          <w:t xml:space="preserve"> chịu trách nhiệm thêm một trải nghiệm mới vào cây với mức ưu tiên xác định. Khi một trải nghiệm mới được thêm vào, cây sẽ tự động điều chỉnh để duy trì cấu trúc nhị phân và cập nhật các giá trị ưu tiên tương ứng. Điều này đảm bảo rằng các trải nghiệm có mức ưu tiên cao hơn sẽ có khả năng được chọn nhiều hơn trong các thao tác truy xuất sau này.</w:t>
        </w:r>
      </w:ins>
    </w:p>
    <w:p w14:paraId="0ED81D7B" w14:textId="77777777" w:rsidR="005439A1" w:rsidRPr="00733D85" w:rsidRDefault="005439A1" w:rsidP="005439A1">
      <w:pPr>
        <w:ind w:firstLine="227"/>
        <w:jc w:val="both"/>
        <w:rPr>
          <w:ins w:id="1671" w:author="Nguyễn Đình Kha" w:date="2024-07-01T14:05:00Z" w16du:dateUtc="2024-07-01T07:05:00Z"/>
          <w:rFonts w:ascii="Times New Roman" w:hAnsi="Times New Roman" w:cs="Times New Roman"/>
          <w:b/>
          <w:bCs/>
          <w:szCs w:val="26"/>
          <w:lang w:val="en-US"/>
        </w:rPr>
      </w:pPr>
      <w:ins w:id="1672" w:author="Nguyễn Đình Kha" w:date="2024-07-01T14:05:00Z" w16du:dateUtc="2024-07-01T07:05:00Z">
        <w:r w:rsidRPr="00733D85">
          <w:rPr>
            <w:rFonts w:ascii="Times New Roman" w:hAnsi="Times New Roman" w:cs="Times New Roman"/>
            <w:b/>
            <w:bCs/>
            <w:szCs w:val="26"/>
            <w:lang w:val="en-US"/>
            <w:rPrChange w:id="1673" w:author="Nguyễn Đình Kha" w:date="2024-07-02T21:21:00Z" w16du:dateUtc="2024-07-02T14:21:00Z">
              <w:rPr>
                <w:rFonts w:ascii="Times New Roman" w:hAnsi="Times New Roman" w:cs="Times New Roman"/>
                <w:szCs w:val="26"/>
                <w:lang w:val="en-US"/>
              </w:rPr>
            </w:rPrChange>
          </w:rPr>
          <w:t>Phương thức update</w:t>
        </w:r>
      </w:ins>
    </w:p>
    <w:p w14:paraId="13EFAFA8" w14:textId="77777777" w:rsidR="005439A1" w:rsidRPr="00733D85" w:rsidRDefault="005439A1" w:rsidP="005439A1">
      <w:pPr>
        <w:ind w:firstLine="227"/>
        <w:jc w:val="both"/>
        <w:rPr>
          <w:ins w:id="1674" w:author="Nguyễn Đình Kha" w:date="2024-07-01T14:05:00Z" w16du:dateUtc="2024-07-01T07:05:00Z"/>
          <w:rFonts w:ascii="Times New Roman" w:hAnsi="Times New Roman" w:cs="Times New Roman"/>
          <w:szCs w:val="26"/>
          <w:lang w:val="en-US"/>
          <w:rPrChange w:id="1675" w:author="Nguyễn Đình Kha" w:date="2024-07-02T21:21:00Z" w16du:dateUtc="2024-07-02T14:21:00Z">
            <w:rPr>
              <w:ins w:id="1676" w:author="Nguyễn Đình Kha" w:date="2024-07-01T14:05:00Z" w16du:dateUtc="2024-07-01T07:05:00Z"/>
              <w:szCs w:val="26"/>
            </w:rPr>
          </w:rPrChange>
        </w:rPr>
      </w:pPr>
      <w:ins w:id="1677" w:author="Nguyễn Đình Kha" w:date="2024-07-01T14:05:00Z" w16du:dateUtc="2024-07-01T07:05:00Z">
        <w:r w:rsidRPr="00733D85">
          <w:rPr>
            <w:rFonts w:ascii="Times New Roman" w:hAnsi="Times New Roman" w:cs="Times New Roman"/>
            <w:szCs w:val="26"/>
            <w:lang w:val="en-US"/>
          </w:rPr>
          <w:t xml:space="preserve">Phương thức </w:t>
        </w:r>
        <w:r w:rsidRPr="00733D85">
          <w:rPr>
            <w:rFonts w:ascii="Times New Roman" w:hAnsi="Times New Roman" w:cs="Times New Roman"/>
            <w:szCs w:val="26"/>
            <w:lang w:val="en-US"/>
            <w:rPrChange w:id="1678" w:author="Nguyễn Đình Kha" w:date="2024-07-02T21:21:00Z" w16du:dateUtc="2024-07-02T14:21:00Z">
              <w:rPr>
                <w:rFonts w:ascii="Times New Roman" w:hAnsi="Times New Roman" w:cs="Times New Roman"/>
                <w:szCs w:val="26"/>
              </w:rPr>
            </w:rPrChange>
          </w:rPr>
          <w:t>update</w:t>
        </w:r>
        <w:r w:rsidRPr="00733D85">
          <w:rPr>
            <w:rFonts w:ascii="Times New Roman" w:hAnsi="Times New Roman" w:cs="Times New Roman"/>
            <w:szCs w:val="26"/>
            <w:lang w:val="en-US"/>
          </w:rPr>
          <w:t xml:space="preserve"> cho phép cập nhật giá trị ưu tiên cho một nút cụ thể trong cây. Khi giá trị ưu tiên của một nút thay đổi, cây sẽ điều chỉnh lại các giá trị trong mảng nhị phân để phản ánh sự thay đổi này. Phương thức này rất quan trọng trong việc duy trì tính nhất quán và chính xác của các giá trị ưu tiên trong suốt quá trình học tập của mô hình.</w:t>
        </w:r>
      </w:ins>
    </w:p>
    <w:p w14:paraId="6D328DCE" w14:textId="77777777" w:rsidR="005439A1" w:rsidRPr="00733D85" w:rsidRDefault="005439A1" w:rsidP="005439A1">
      <w:pPr>
        <w:ind w:firstLine="227"/>
        <w:jc w:val="both"/>
        <w:rPr>
          <w:ins w:id="1679" w:author="Nguyễn Đình Kha" w:date="2024-07-01T14:05:00Z" w16du:dateUtc="2024-07-01T07:05:00Z"/>
          <w:rFonts w:ascii="Times New Roman" w:hAnsi="Times New Roman" w:cs="Times New Roman"/>
          <w:b/>
          <w:bCs/>
          <w:szCs w:val="26"/>
          <w:lang w:val="en-US"/>
        </w:rPr>
      </w:pPr>
      <w:ins w:id="1680" w:author="Nguyễn Đình Kha" w:date="2024-07-01T14:05:00Z" w16du:dateUtc="2024-07-01T07:05:00Z">
        <w:r w:rsidRPr="00733D85">
          <w:rPr>
            <w:rFonts w:ascii="Times New Roman" w:hAnsi="Times New Roman" w:cs="Times New Roman"/>
            <w:b/>
            <w:bCs/>
            <w:szCs w:val="26"/>
            <w:lang w:val="en-US"/>
            <w:rPrChange w:id="1681" w:author="Nguyễn Đình Kha" w:date="2024-07-02T21:21:00Z" w16du:dateUtc="2024-07-02T14:21:00Z">
              <w:rPr>
                <w:rFonts w:ascii="Times New Roman" w:hAnsi="Times New Roman" w:cs="Times New Roman"/>
                <w:szCs w:val="26"/>
                <w:lang w:val="en-US"/>
              </w:rPr>
            </w:rPrChange>
          </w:rPr>
          <w:t>Phương thức get_leaf</w:t>
        </w:r>
      </w:ins>
    </w:p>
    <w:p w14:paraId="3C4167A4" w14:textId="592A376F" w:rsidR="005439A1" w:rsidRPr="00733D85" w:rsidRDefault="005439A1" w:rsidP="00010C35">
      <w:pPr>
        <w:ind w:firstLine="227"/>
        <w:jc w:val="both"/>
        <w:rPr>
          <w:ins w:id="1682" w:author="Nguyễn Đình Kha" w:date="2024-07-01T14:05:00Z" w16du:dateUtc="2024-07-01T07:05:00Z"/>
          <w:rFonts w:ascii="Times New Roman" w:hAnsi="Times New Roman" w:cs="Times New Roman"/>
          <w:szCs w:val="26"/>
          <w:lang w:val="en-US"/>
        </w:rPr>
      </w:pPr>
      <w:ins w:id="1683" w:author="Nguyễn Đình Kha" w:date="2024-07-01T14:05:00Z" w16du:dateUtc="2024-07-01T07:05:00Z">
        <w:r w:rsidRPr="00733D85">
          <w:rPr>
            <w:rFonts w:ascii="Times New Roman" w:hAnsi="Times New Roman" w:cs="Times New Roman"/>
            <w:szCs w:val="26"/>
            <w:lang w:val="en-US"/>
          </w:rPr>
          <w:t>Phương thức get_leaf được sử dụng để truy xuất một trải nghiệm dựa trên giá trị ưu tiên ngẫu nhiên. Khi phương thức này được gọi, nó sẽ chọn một nút trong cây dựa trên giá trị ưu tiên và trả về trải nghiệm tương ứng. Điều này giúp đảm bảo rằng các trải nghiệm có mức ưu tiên cao hơn sẽ có cơ hội được chọn nhiều hơn, góp phần nâng cao hiệu quả học tập của mô hình.</w:t>
        </w:r>
      </w:ins>
    </w:p>
    <w:p w14:paraId="3431E42F" w14:textId="77777777" w:rsidR="005439A1" w:rsidRPr="00733D85" w:rsidRDefault="005439A1">
      <w:pPr>
        <w:pStyle w:val="Heading3"/>
        <w:numPr>
          <w:ilvl w:val="2"/>
          <w:numId w:val="72"/>
        </w:numPr>
        <w:rPr>
          <w:ins w:id="1684" w:author="Nguyễn Đình Kha" w:date="2024-07-01T14:05:00Z" w16du:dateUtc="2024-07-01T07:05:00Z"/>
          <w:rFonts w:ascii="Times New Roman" w:eastAsia="Times New Roman" w:hAnsi="Times New Roman" w:cs="Times New Roman"/>
          <w:szCs w:val="26"/>
          <w:lang w:val="en-US"/>
          <w:rPrChange w:id="1685" w:author="Nguyễn Đình Kha" w:date="2024-07-02T21:21:00Z" w16du:dateUtc="2024-07-02T14:21:00Z">
            <w:rPr>
              <w:ins w:id="1686" w:author="Nguyễn Đình Kha" w:date="2024-07-01T14:05:00Z" w16du:dateUtc="2024-07-01T07:05:00Z"/>
              <w:rFonts w:ascii="Times New Roman" w:hAnsi="Times New Roman" w:cs="Times New Roman"/>
              <w:szCs w:val="26"/>
              <w:lang w:val="en-US"/>
            </w:rPr>
          </w:rPrChange>
        </w:rPr>
        <w:pPrChange w:id="1687" w:author="Nguyễn Đình Kha" w:date="2024-07-01T15:17:00Z" w16du:dateUtc="2024-07-01T08:17:00Z">
          <w:pPr>
            <w:pStyle w:val="Heading3"/>
            <w:numPr>
              <w:numId w:val="44"/>
            </w:numPr>
            <w:ind w:left="360" w:hanging="360"/>
            <w:jc w:val="both"/>
          </w:pPr>
        </w:pPrChange>
      </w:pPr>
      <w:bookmarkStart w:id="1688" w:name="_Toc170710038"/>
      <w:bookmarkStart w:id="1689" w:name="_Toc171974899"/>
      <w:ins w:id="1690" w:author="Nguyễn Đình Kha" w:date="2024-07-01T14:05:00Z" w16du:dateUtc="2024-07-01T07:05:00Z">
        <w:r w:rsidRPr="00733D85">
          <w:rPr>
            <w:rFonts w:ascii="Times New Roman" w:eastAsia="Times New Roman" w:hAnsi="Times New Roman" w:cs="Times New Roman"/>
            <w:szCs w:val="26"/>
            <w:lang w:val="en-US"/>
            <w:rPrChange w:id="1691" w:author="Nguyễn Đình Kha" w:date="2024-07-02T21:21:00Z" w16du:dateUtc="2024-07-02T14:21:00Z">
              <w:rPr>
                <w:rFonts w:ascii="Times New Roman" w:hAnsi="Times New Roman" w:cs="Times New Roman"/>
                <w:szCs w:val="26"/>
                <w:lang w:val="en-US"/>
              </w:rPr>
            </w:rPrChange>
          </w:rPr>
          <w:t>Class Memory</w:t>
        </w:r>
        <w:bookmarkEnd w:id="1688"/>
        <w:bookmarkEnd w:id="1689"/>
      </w:ins>
    </w:p>
    <w:p w14:paraId="4DC268B8" w14:textId="0FFAF867" w:rsidR="005439A1" w:rsidRPr="00733D85" w:rsidRDefault="005439A1" w:rsidP="00010C35">
      <w:pPr>
        <w:ind w:firstLine="227"/>
        <w:jc w:val="both"/>
        <w:rPr>
          <w:ins w:id="1692" w:author="Nguyễn Đình Kha" w:date="2024-07-01T14:05:00Z" w16du:dateUtc="2024-07-01T07:05:00Z"/>
          <w:rFonts w:ascii="Times New Roman" w:hAnsi="Times New Roman" w:cs="Times New Roman"/>
          <w:szCs w:val="26"/>
          <w:lang w:val="en-US"/>
          <w:rPrChange w:id="1693" w:author="Nguyễn Đình Kha" w:date="2024-07-02T21:21:00Z" w16du:dateUtc="2024-07-02T14:21:00Z">
            <w:rPr>
              <w:ins w:id="1694" w:author="Nguyễn Đình Kha" w:date="2024-07-01T14:05:00Z" w16du:dateUtc="2024-07-01T07:05:00Z"/>
              <w:rFonts w:ascii="Times New Roman" w:hAnsi="Times New Roman" w:cs="Times New Roman"/>
              <w:b/>
              <w:bCs/>
              <w:szCs w:val="26"/>
              <w:lang w:val="en-US"/>
            </w:rPr>
          </w:rPrChange>
        </w:rPr>
      </w:pPr>
      <w:ins w:id="1695" w:author="Nguyễn Đình Kha" w:date="2024-07-01T14:05:00Z" w16du:dateUtc="2024-07-01T07:05:00Z">
        <w:r w:rsidRPr="00733D85">
          <w:rPr>
            <w:rFonts w:ascii="Times New Roman" w:hAnsi="Times New Roman" w:cs="Times New Roman"/>
            <w:szCs w:val="26"/>
            <w:lang w:val="en-US"/>
          </w:rPr>
          <w:t>Quản lý bộ nhớ trải nghiệm, sử dụng cấu trúc SumTree để lưu trữ các trải nghiệm với ưu tiên.</w:t>
        </w:r>
      </w:ins>
      <w:ins w:id="1696" w:author="Nguyễn Đình Kha" w:date="2024-07-01T15:21:00Z" w16du:dateUtc="2024-07-01T08:21:00Z">
        <w:r w:rsidR="00010C35" w:rsidRPr="00733D85">
          <w:rPr>
            <w:rFonts w:ascii="Times New Roman" w:hAnsi="Times New Roman" w:cs="Times New Roman"/>
            <w:szCs w:val="26"/>
            <w:lang w:val="en-US"/>
          </w:rPr>
          <w:t xml:space="preserve"> </w:t>
        </w:r>
      </w:ins>
      <w:ins w:id="1697" w:author="Nguyễn Đình Kha" w:date="2024-07-01T14:05:00Z" w16du:dateUtc="2024-07-01T07:05:00Z">
        <w:r w:rsidRPr="00733D85">
          <w:rPr>
            <w:rFonts w:ascii="Times New Roman" w:hAnsi="Times New Roman" w:cs="Times New Roman"/>
            <w:szCs w:val="26"/>
            <w:lang w:val="en-US"/>
          </w:rPr>
          <w:t>Thành phần chính</w:t>
        </w:r>
      </w:ins>
      <w:ins w:id="1698" w:author="Nguyễn Đình Kha" w:date="2024-07-01T15:21:00Z" w16du:dateUtc="2024-07-01T08:21:00Z">
        <w:r w:rsidR="00010C35" w:rsidRPr="00733D85">
          <w:rPr>
            <w:rFonts w:ascii="Times New Roman" w:hAnsi="Times New Roman" w:cs="Times New Roman"/>
            <w:szCs w:val="26"/>
            <w:lang w:val="en-US"/>
            <w:rPrChange w:id="1699" w:author="Nguyễn Đình Kha" w:date="2024-07-02T21:21:00Z" w16du:dateUtc="2024-07-02T14:21:00Z">
              <w:rPr>
                <w:rFonts w:ascii="Times New Roman" w:hAnsi="Times New Roman" w:cs="Times New Roman"/>
                <w:b/>
                <w:bCs/>
                <w:szCs w:val="26"/>
                <w:lang w:val="en-US"/>
              </w:rPr>
            </w:rPrChange>
          </w:rPr>
          <w:t xml:space="preserve"> bao gồm:</w:t>
        </w:r>
      </w:ins>
    </w:p>
    <w:p w14:paraId="36383DAD" w14:textId="77777777" w:rsidR="005439A1" w:rsidRPr="00733D85" w:rsidRDefault="005439A1" w:rsidP="005439A1">
      <w:pPr>
        <w:ind w:firstLine="227"/>
        <w:jc w:val="both"/>
        <w:rPr>
          <w:ins w:id="1700" w:author="Nguyễn Đình Kha" w:date="2024-07-01T14:05:00Z" w16du:dateUtc="2024-07-01T07:05:00Z"/>
          <w:rFonts w:ascii="Times New Roman" w:hAnsi="Times New Roman" w:cs="Times New Roman"/>
          <w:b/>
          <w:bCs/>
          <w:szCs w:val="26"/>
          <w:lang w:val="en-US"/>
        </w:rPr>
      </w:pPr>
      <w:ins w:id="1701" w:author="Nguyễn Đình Kha" w:date="2024-07-01T14:05:00Z" w16du:dateUtc="2024-07-01T07:05:00Z">
        <w:r w:rsidRPr="00733D85">
          <w:rPr>
            <w:rFonts w:ascii="Times New Roman" w:hAnsi="Times New Roman" w:cs="Times New Roman"/>
            <w:b/>
            <w:bCs/>
            <w:szCs w:val="26"/>
            <w:lang w:val="en-US"/>
            <w:rPrChange w:id="1702" w:author="Nguyễn Đình Kha" w:date="2024-07-02T21:21:00Z" w16du:dateUtc="2024-07-02T14:21:00Z">
              <w:rPr>
                <w:rFonts w:ascii="Times New Roman" w:hAnsi="Times New Roman" w:cs="Times New Roman"/>
                <w:szCs w:val="26"/>
                <w:lang w:val="en-US"/>
              </w:rPr>
            </w:rPrChange>
          </w:rPr>
          <w:t>Phương thức store</w:t>
        </w:r>
      </w:ins>
    </w:p>
    <w:p w14:paraId="26A2DFBB" w14:textId="77777777" w:rsidR="005439A1" w:rsidRPr="00733D85" w:rsidRDefault="005439A1" w:rsidP="005439A1">
      <w:pPr>
        <w:ind w:firstLine="227"/>
        <w:jc w:val="both"/>
        <w:rPr>
          <w:ins w:id="1703" w:author="Nguyễn Đình Kha" w:date="2024-07-01T14:05:00Z" w16du:dateUtc="2024-07-01T07:05:00Z"/>
          <w:rFonts w:ascii="Times New Roman" w:hAnsi="Times New Roman" w:cs="Times New Roman"/>
          <w:szCs w:val="26"/>
          <w:lang w:val="en-US"/>
          <w:rPrChange w:id="1704" w:author="Nguyễn Đình Kha" w:date="2024-07-02T21:21:00Z" w16du:dateUtc="2024-07-02T14:21:00Z">
            <w:rPr>
              <w:ins w:id="1705" w:author="Nguyễn Đình Kha" w:date="2024-07-01T14:05:00Z" w16du:dateUtc="2024-07-01T07:05:00Z"/>
              <w:szCs w:val="26"/>
            </w:rPr>
          </w:rPrChange>
        </w:rPr>
      </w:pPr>
      <w:ins w:id="1706" w:author="Nguyễn Đình Kha" w:date="2024-07-01T14:05:00Z" w16du:dateUtc="2024-07-01T07:05:00Z">
        <w:r w:rsidRPr="00733D85">
          <w:rPr>
            <w:rFonts w:ascii="Times New Roman" w:hAnsi="Times New Roman" w:cs="Times New Roman"/>
            <w:szCs w:val="26"/>
            <w:lang w:val="en-US"/>
          </w:rPr>
          <w:t xml:space="preserve">Phương thức </w:t>
        </w:r>
        <w:r w:rsidRPr="00733D85">
          <w:rPr>
            <w:rFonts w:ascii="Times New Roman" w:hAnsi="Times New Roman" w:cs="Times New Roman"/>
            <w:szCs w:val="26"/>
            <w:lang w:val="en-US"/>
            <w:rPrChange w:id="1707" w:author="Nguyễn Đình Kha" w:date="2024-07-02T21:21:00Z" w16du:dateUtc="2024-07-02T14:21:00Z">
              <w:rPr>
                <w:rFonts w:ascii="Times New Roman" w:hAnsi="Times New Roman" w:cs="Times New Roman"/>
                <w:szCs w:val="26"/>
              </w:rPr>
            </w:rPrChange>
          </w:rPr>
          <w:t>store</w:t>
        </w:r>
        <w:r w:rsidRPr="00733D85">
          <w:rPr>
            <w:rFonts w:ascii="Times New Roman" w:hAnsi="Times New Roman" w:cs="Times New Roman"/>
            <w:szCs w:val="26"/>
            <w:lang w:val="en-US"/>
          </w:rPr>
          <w:t xml:space="preserve"> chịu trách nhiệm lưu trữ các trải nghiệm mới vào bộ nhớ. Khi một trải nghiệm mới được ghi nhận, phương thức này sẽ thêm trải nghiệm đó vào cấu trúc SumTree với mức ưu tiên xác định. Điều này đảm bảo rằng các trải nghiệm mới được đưa vào bộ nhớ một cách có tổ chức và có thể truy xuất hiệu quả sau này. Phương thức này đóng vai trò quan trọng trong việc thu thập dữ liệu trải nghiệm liên tục từ môi trường để cải thiện quá trình học tập của mô hình.</w:t>
        </w:r>
      </w:ins>
    </w:p>
    <w:p w14:paraId="516DC028" w14:textId="77777777" w:rsidR="005439A1" w:rsidRPr="00733D85" w:rsidRDefault="005439A1" w:rsidP="005439A1">
      <w:pPr>
        <w:ind w:firstLine="227"/>
        <w:jc w:val="both"/>
        <w:rPr>
          <w:ins w:id="1708" w:author="Nguyễn Đình Kha" w:date="2024-07-01T14:05:00Z" w16du:dateUtc="2024-07-01T07:05:00Z"/>
          <w:rFonts w:ascii="Times New Roman" w:hAnsi="Times New Roman" w:cs="Times New Roman"/>
          <w:b/>
          <w:bCs/>
          <w:szCs w:val="26"/>
          <w:lang w:val="en-US"/>
        </w:rPr>
      </w:pPr>
      <w:ins w:id="1709" w:author="Nguyễn Đình Kha" w:date="2024-07-01T14:05:00Z" w16du:dateUtc="2024-07-01T07:05:00Z">
        <w:r w:rsidRPr="00733D85">
          <w:rPr>
            <w:rFonts w:ascii="Times New Roman" w:hAnsi="Times New Roman" w:cs="Times New Roman"/>
            <w:b/>
            <w:bCs/>
            <w:szCs w:val="26"/>
            <w:lang w:val="en-US"/>
            <w:rPrChange w:id="1710" w:author="Nguyễn Đình Kha" w:date="2024-07-02T21:21:00Z" w16du:dateUtc="2024-07-02T14:21:00Z">
              <w:rPr>
                <w:rFonts w:ascii="Times New Roman" w:hAnsi="Times New Roman" w:cs="Times New Roman"/>
                <w:szCs w:val="26"/>
                <w:lang w:val="en-US"/>
              </w:rPr>
            </w:rPrChange>
          </w:rPr>
          <w:lastRenderedPageBreak/>
          <w:t>Phương thức sample</w:t>
        </w:r>
      </w:ins>
    </w:p>
    <w:p w14:paraId="7A719359" w14:textId="776A75E2" w:rsidR="005439A1" w:rsidRPr="00733D85" w:rsidRDefault="005439A1" w:rsidP="005439A1">
      <w:pPr>
        <w:ind w:firstLine="227"/>
        <w:jc w:val="both"/>
        <w:rPr>
          <w:ins w:id="1711" w:author="Nguyễn Đình Kha" w:date="2024-07-01T14:05:00Z" w16du:dateUtc="2024-07-01T07:05:00Z"/>
          <w:rFonts w:ascii="Times New Roman" w:hAnsi="Times New Roman" w:cs="Times New Roman"/>
          <w:szCs w:val="26"/>
          <w:lang w:val="en-US"/>
          <w:rPrChange w:id="1712" w:author="Nguyễn Đình Kha" w:date="2024-07-02T21:21:00Z" w16du:dateUtc="2024-07-02T14:21:00Z">
            <w:rPr>
              <w:ins w:id="1713" w:author="Nguyễn Đình Kha" w:date="2024-07-01T14:05:00Z" w16du:dateUtc="2024-07-01T07:05:00Z"/>
              <w:szCs w:val="26"/>
            </w:rPr>
          </w:rPrChange>
        </w:rPr>
      </w:pPr>
      <w:ins w:id="1714" w:author="Nguyễn Đình Kha" w:date="2024-07-01T14:05:00Z" w16du:dateUtc="2024-07-01T07:05:00Z">
        <w:r w:rsidRPr="00733D85">
          <w:rPr>
            <w:rFonts w:ascii="Times New Roman" w:hAnsi="Times New Roman" w:cs="Times New Roman"/>
            <w:szCs w:val="26"/>
            <w:lang w:val="en-US"/>
          </w:rPr>
          <w:t xml:space="preserve">Phương thức </w:t>
        </w:r>
        <w:r w:rsidRPr="00733D85">
          <w:rPr>
            <w:rFonts w:ascii="Times New Roman" w:hAnsi="Times New Roman" w:cs="Times New Roman"/>
            <w:szCs w:val="26"/>
            <w:lang w:val="en-US"/>
            <w:rPrChange w:id="1715" w:author="Nguyễn Đình Kha" w:date="2024-07-02T21:21:00Z" w16du:dateUtc="2024-07-02T14:21:00Z">
              <w:rPr>
                <w:rFonts w:ascii="Times New Roman" w:hAnsi="Times New Roman" w:cs="Times New Roman"/>
                <w:szCs w:val="26"/>
              </w:rPr>
            </w:rPrChange>
          </w:rPr>
          <w:t>sample</w:t>
        </w:r>
        <w:r w:rsidRPr="00733D85">
          <w:rPr>
            <w:rFonts w:ascii="Times New Roman" w:hAnsi="Times New Roman" w:cs="Times New Roman"/>
            <w:szCs w:val="26"/>
            <w:lang w:val="en-US"/>
          </w:rPr>
          <w:t xml:space="preserve"> được sử dụng để lấy mẫu ngẫu nhiên từ bộ nhớ để huấn luyện mô hình. </w:t>
        </w:r>
      </w:ins>
      <w:ins w:id="1716" w:author="Nguyễn Đình Kha" w:date="2024-07-01T15:21:00Z" w16du:dateUtc="2024-07-01T08:21:00Z">
        <w:r w:rsidR="00010C35" w:rsidRPr="00733D85">
          <w:rPr>
            <w:rFonts w:ascii="Times New Roman" w:hAnsi="Times New Roman" w:cs="Times New Roman"/>
            <w:szCs w:val="26"/>
            <w:lang w:val="en-US"/>
          </w:rPr>
          <w:t>Phương thức này</w:t>
        </w:r>
      </w:ins>
      <w:ins w:id="1717" w:author="Nguyễn Đình Kha" w:date="2024-07-01T14:05:00Z" w16du:dateUtc="2024-07-01T07:05:00Z">
        <w:r w:rsidRPr="00733D85">
          <w:rPr>
            <w:rFonts w:ascii="Times New Roman" w:hAnsi="Times New Roman" w:cs="Times New Roman"/>
            <w:szCs w:val="26"/>
            <w:lang w:val="en-US"/>
          </w:rPr>
          <w:t xml:space="preserve"> sử dụng cấu trúc SumTree để chọn các trải nghiệm dựa trên giá trị ưu tiên, đảm bảo rằng các trải nghiệm có mức ưu tiên cao hơn có xác suất được chọn lớn hơn. Phương thức rất quan trọng để tạo ra các lô dữ liệu huấn luyện đa dạng và đại diện cho các tình huống khác nhau mà mô hình có thể gặp phải.</w:t>
        </w:r>
      </w:ins>
    </w:p>
    <w:p w14:paraId="722EAED8" w14:textId="77777777" w:rsidR="005439A1" w:rsidRPr="00733D85" w:rsidRDefault="005439A1" w:rsidP="005439A1">
      <w:pPr>
        <w:ind w:firstLine="227"/>
        <w:jc w:val="both"/>
        <w:rPr>
          <w:ins w:id="1718" w:author="Nguyễn Đình Kha" w:date="2024-07-01T14:05:00Z" w16du:dateUtc="2024-07-01T07:05:00Z"/>
          <w:rFonts w:ascii="Times New Roman" w:hAnsi="Times New Roman" w:cs="Times New Roman"/>
          <w:b/>
          <w:bCs/>
          <w:szCs w:val="26"/>
          <w:lang w:val="en-US"/>
        </w:rPr>
      </w:pPr>
      <w:ins w:id="1719" w:author="Nguyễn Đình Kha" w:date="2024-07-01T14:05:00Z" w16du:dateUtc="2024-07-01T07:05:00Z">
        <w:r w:rsidRPr="00733D85">
          <w:rPr>
            <w:rFonts w:ascii="Times New Roman" w:hAnsi="Times New Roman" w:cs="Times New Roman"/>
            <w:b/>
            <w:bCs/>
            <w:szCs w:val="26"/>
            <w:lang w:val="en-US"/>
            <w:rPrChange w:id="1720" w:author="Nguyễn Đình Kha" w:date="2024-07-02T21:21:00Z" w16du:dateUtc="2024-07-02T14:21:00Z">
              <w:rPr>
                <w:rFonts w:ascii="Times New Roman" w:hAnsi="Times New Roman" w:cs="Times New Roman"/>
                <w:szCs w:val="26"/>
                <w:lang w:val="en-US"/>
              </w:rPr>
            </w:rPrChange>
          </w:rPr>
          <w:t>Phương thức batch_update</w:t>
        </w:r>
      </w:ins>
    </w:p>
    <w:p w14:paraId="03F69BDE" w14:textId="77777777" w:rsidR="005439A1" w:rsidRPr="00733D85" w:rsidRDefault="005439A1" w:rsidP="005439A1">
      <w:pPr>
        <w:ind w:firstLine="227"/>
        <w:jc w:val="both"/>
        <w:rPr>
          <w:ins w:id="1721" w:author="Nguyễn Đình Kha" w:date="2024-07-01T14:05:00Z" w16du:dateUtc="2024-07-01T07:05:00Z"/>
          <w:rFonts w:ascii="Times New Roman" w:hAnsi="Times New Roman" w:cs="Times New Roman"/>
          <w:szCs w:val="26"/>
          <w:lang w:val="en-US"/>
          <w:rPrChange w:id="1722" w:author="Nguyễn Đình Kha" w:date="2024-07-02T21:21:00Z" w16du:dateUtc="2024-07-02T14:21:00Z">
            <w:rPr>
              <w:ins w:id="1723" w:author="Nguyễn Đình Kha" w:date="2024-07-01T14:05:00Z" w16du:dateUtc="2024-07-01T07:05:00Z"/>
              <w:szCs w:val="26"/>
            </w:rPr>
          </w:rPrChange>
        </w:rPr>
      </w:pPr>
      <w:ins w:id="1724" w:author="Nguyễn Đình Kha" w:date="2024-07-01T14:05:00Z" w16du:dateUtc="2024-07-01T07:05:00Z">
        <w:r w:rsidRPr="00733D85">
          <w:rPr>
            <w:rFonts w:ascii="Times New Roman" w:hAnsi="Times New Roman" w:cs="Times New Roman"/>
            <w:szCs w:val="26"/>
            <w:lang w:val="en-US"/>
          </w:rPr>
          <w:t xml:space="preserve">Phương thức </w:t>
        </w:r>
        <w:r w:rsidRPr="00733D85">
          <w:rPr>
            <w:rFonts w:ascii="Times New Roman" w:hAnsi="Times New Roman" w:cs="Times New Roman"/>
            <w:szCs w:val="26"/>
            <w:lang w:val="en-US"/>
            <w:rPrChange w:id="1725" w:author="Nguyễn Đình Kha" w:date="2024-07-02T21:21:00Z" w16du:dateUtc="2024-07-02T14:21:00Z">
              <w:rPr>
                <w:rFonts w:ascii="Times New Roman" w:hAnsi="Times New Roman" w:cs="Times New Roman"/>
                <w:szCs w:val="26"/>
              </w:rPr>
            </w:rPrChange>
          </w:rPr>
          <w:t>batch_update</w:t>
        </w:r>
        <w:r w:rsidRPr="00733D85">
          <w:rPr>
            <w:rFonts w:ascii="Times New Roman" w:hAnsi="Times New Roman" w:cs="Times New Roman"/>
            <w:szCs w:val="26"/>
            <w:lang w:val="en-US"/>
          </w:rPr>
          <w:t xml:space="preserve"> cho phép cập nhật các ưu tiên của các trải nghiệm trong bộ nhớ. Khi các trải nghiệm được sử dụng trong quá trình huấn luyện, giá trị ưu tiên của chúng có thể thay đổi dựa trên hiệu quả của chúng trong việc cải thiện mô hình. Phương thức này cho phép điều chỉnh lại các ưu tiên trong SumTree, đảm bảo rằng các trải nghiệm quan trọng hơn sẽ có cơ hội được chọn nhiều hơn trong tương lai. Điều này giúp tăng cường hiệu quả học tập của mô hình bằng cách tập trung vào các trải nghiệm có giá trị nhất.</w:t>
        </w:r>
      </w:ins>
    </w:p>
    <w:p w14:paraId="26C64FD1" w14:textId="77777777" w:rsidR="005439A1" w:rsidRPr="00733D85" w:rsidRDefault="005439A1" w:rsidP="005439A1">
      <w:pPr>
        <w:rPr>
          <w:ins w:id="1726" w:author="Nguyễn Đình Kha" w:date="2024-07-01T14:05:00Z" w16du:dateUtc="2024-07-01T07:05:00Z"/>
          <w:rFonts w:ascii="Times New Roman" w:hAnsi="Times New Roman" w:cs="Times New Roman"/>
          <w:szCs w:val="26"/>
          <w:lang w:val="en-US"/>
        </w:rPr>
      </w:pPr>
    </w:p>
    <w:p w14:paraId="20F0D94C" w14:textId="77777777" w:rsidR="005439A1" w:rsidRPr="00733D85" w:rsidRDefault="005439A1">
      <w:pPr>
        <w:pStyle w:val="Heading3"/>
        <w:numPr>
          <w:ilvl w:val="2"/>
          <w:numId w:val="72"/>
        </w:numPr>
        <w:rPr>
          <w:ins w:id="1727" w:author="Nguyễn Đình Kha" w:date="2024-07-01T14:05:00Z" w16du:dateUtc="2024-07-01T07:05:00Z"/>
          <w:rFonts w:ascii="Times New Roman" w:eastAsia="Times New Roman" w:hAnsi="Times New Roman" w:cs="Times New Roman"/>
          <w:szCs w:val="26"/>
          <w:lang w:val="en-US"/>
          <w:rPrChange w:id="1728" w:author="Nguyễn Đình Kha" w:date="2024-07-02T21:21:00Z" w16du:dateUtc="2024-07-02T14:21:00Z">
            <w:rPr>
              <w:ins w:id="1729" w:author="Nguyễn Đình Kha" w:date="2024-07-01T14:05:00Z" w16du:dateUtc="2024-07-01T07:05:00Z"/>
              <w:rFonts w:ascii="Times New Roman" w:hAnsi="Times New Roman" w:cs="Times New Roman"/>
              <w:lang w:val="en-US"/>
            </w:rPr>
          </w:rPrChange>
        </w:rPr>
        <w:pPrChange w:id="1730" w:author="Nguyễn Đình Kha" w:date="2024-07-01T15:22:00Z" w16du:dateUtc="2024-07-01T08:22:00Z">
          <w:pPr>
            <w:pStyle w:val="Heading3"/>
            <w:numPr>
              <w:numId w:val="44"/>
            </w:numPr>
            <w:ind w:left="360" w:hanging="360"/>
          </w:pPr>
        </w:pPrChange>
      </w:pPr>
      <w:bookmarkStart w:id="1731" w:name="_Toc170710042"/>
      <w:bookmarkStart w:id="1732" w:name="_Toc171974900"/>
      <w:ins w:id="1733" w:author="Nguyễn Đình Kha" w:date="2024-07-01T14:05:00Z" w16du:dateUtc="2024-07-01T07:05:00Z">
        <w:r w:rsidRPr="00733D85">
          <w:rPr>
            <w:rFonts w:ascii="Times New Roman" w:eastAsia="Times New Roman" w:hAnsi="Times New Roman" w:cs="Times New Roman"/>
            <w:szCs w:val="26"/>
            <w:lang w:val="en-US"/>
            <w:rPrChange w:id="1734" w:author="Nguyễn Đình Kha" w:date="2024-07-02T21:21:00Z" w16du:dateUtc="2024-07-02T14:21:00Z">
              <w:rPr>
                <w:rFonts w:ascii="Times New Roman" w:hAnsi="Times New Roman" w:cs="Times New Roman"/>
                <w:lang w:val="en-US"/>
              </w:rPr>
            </w:rPrChange>
          </w:rPr>
          <w:t>Class DQN_Agent</w:t>
        </w:r>
        <w:bookmarkEnd w:id="1731"/>
        <w:bookmarkEnd w:id="1732"/>
      </w:ins>
    </w:p>
    <w:p w14:paraId="1D91F6C0" w14:textId="19DFB7A3" w:rsidR="005439A1" w:rsidRPr="00733D85" w:rsidRDefault="005439A1" w:rsidP="00010C35">
      <w:pPr>
        <w:ind w:firstLine="227"/>
        <w:jc w:val="both"/>
        <w:rPr>
          <w:ins w:id="1735" w:author="Nguyễn Đình Kha" w:date="2024-07-01T14:05:00Z" w16du:dateUtc="2024-07-01T07:05:00Z"/>
          <w:rFonts w:ascii="Times New Roman" w:hAnsi="Times New Roman" w:cs="Times New Roman"/>
          <w:szCs w:val="26"/>
          <w:lang w:val="en-US"/>
          <w:rPrChange w:id="1736" w:author="Nguyễn Đình Kha" w:date="2024-07-02T21:21:00Z" w16du:dateUtc="2024-07-02T14:21:00Z">
            <w:rPr>
              <w:ins w:id="1737" w:author="Nguyễn Đình Kha" w:date="2024-07-01T14:05:00Z" w16du:dateUtc="2024-07-01T07:05:00Z"/>
              <w:rFonts w:ascii="Times New Roman" w:hAnsi="Times New Roman" w:cs="Times New Roman"/>
              <w:b/>
              <w:bCs/>
              <w:lang w:val="en-US"/>
            </w:rPr>
          </w:rPrChange>
        </w:rPr>
      </w:pPr>
      <w:ins w:id="1738" w:author="Nguyễn Đình Kha" w:date="2024-07-01T14:05:00Z" w16du:dateUtc="2024-07-01T07:05:00Z">
        <w:r w:rsidRPr="00733D85">
          <w:rPr>
            <w:rFonts w:ascii="Times New Roman" w:hAnsi="Times New Roman" w:cs="Times New Roman"/>
            <w:szCs w:val="26"/>
            <w:lang w:val="en-US"/>
          </w:rPr>
          <w:t>Đại diện cho agent DQN, quản lý quá trình huấn luyện và ra quyết định.</w:t>
        </w:r>
      </w:ins>
      <w:ins w:id="1739" w:author="Nguyễn Đình Kha" w:date="2024-07-01T15:22:00Z" w16du:dateUtc="2024-07-01T08:22:00Z">
        <w:r w:rsidR="00010C35" w:rsidRPr="00733D85">
          <w:rPr>
            <w:rFonts w:ascii="Times New Roman" w:hAnsi="Times New Roman" w:cs="Times New Roman"/>
            <w:szCs w:val="26"/>
            <w:lang w:val="en-US"/>
          </w:rPr>
          <w:t xml:space="preserve"> </w:t>
        </w:r>
      </w:ins>
      <w:ins w:id="1740" w:author="Nguyễn Đình Kha" w:date="2024-07-01T14:05:00Z" w16du:dateUtc="2024-07-01T07:05:00Z">
        <w:r w:rsidRPr="00733D85">
          <w:rPr>
            <w:rFonts w:ascii="Times New Roman" w:hAnsi="Times New Roman" w:cs="Times New Roman"/>
            <w:szCs w:val="26"/>
            <w:lang w:val="en-US"/>
          </w:rPr>
          <w:t>Thành phần chính</w:t>
        </w:r>
      </w:ins>
      <w:ins w:id="1741" w:author="Nguyễn Đình Kha" w:date="2024-07-01T15:22:00Z" w16du:dateUtc="2024-07-01T08:22:00Z">
        <w:r w:rsidR="00010C35" w:rsidRPr="00733D85">
          <w:rPr>
            <w:rFonts w:ascii="Times New Roman" w:hAnsi="Times New Roman" w:cs="Times New Roman"/>
            <w:szCs w:val="26"/>
            <w:lang w:val="en-US"/>
          </w:rPr>
          <w:t xml:space="preserve"> bao gồm:</w:t>
        </w:r>
      </w:ins>
    </w:p>
    <w:p w14:paraId="4AF7C7DE" w14:textId="77777777" w:rsidR="00010C35" w:rsidRPr="00733D85" w:rsidRDefault="005439A1" w:rsidP="005439A1">
      <w:pPr>
        <w:ind w:firstLine="227"/>
        <w:jc w:val="both"/>
        <w:rPr>
          <w:ins w:id="1742" w:author="Nguyễn Đình Kha" w:date="2024-07-01T15:22:00Z" w16du:dateUtc="2024-07-01T08:22:00Z"/>
          <w:rFonts w:ascii="Times New Roman" w:hAnsi="Times New Roman" w:cs="Times New Roman"/>
          <w:b/>
          <w:bCs/>
          <w:szCs w:val="26"/>
          <w:lang w:val="en-US"/>
          <w:rPrChange w:id="1743" w:author="Nguyễn Đình Kha" w:date="2024-07-02T21:21:00Z" w16du:dateUtc="2024-07-02T14:21:00Z">
            <w:rPr>
              <w:ins w:id="1744" w:author="Nguyễn Đình Kha" w:date="2024-07-01T15:22:00Z" w16du:dateUtc="2024-07-01T08:22:00Z"/>
              <w:rFonts w:ascii="Times New Roman" w:hAnsi="Times New Roman" w:cs="Times New Roman"/>
              <w:szCs w:val="26"/>
              <w:lang w:val="en-US"/>
            </w:rPr>
          </w:rPrChange>
        </w:rPr>
      </w:pPr>
      <w:ins w:id="1745" w:author="Nguyễn Đình Kha" w:date="2024-07-01T14:05:00Z" w16du:dateUtc="2024-07-01T07:05:00Z">
        <w:r w:rsidRPr="00733D85">
          <w:rPr>
            <w:rFonts w:ascii="Times New Roman" w:hAnsi="Times New Roman" w:cs="Times New Roman"/>
            <w:b/>
            <w:bCs/>
            <w:szCs w:val="26"/>
            <w:lang w:val="en-US"/>
            <w:rPrChange w:id="1746" w:author="Nguyễn Đình Kha" w:date="2024-07-02T21:21:00Z" w16du:dateUtc="2024-07-02T14:21:00Z">
              <w:rPr>
                <w:rFonts w:ascii="Times New Roman" w:hAnsi="Times New Roman" w:cs="Times New Roman"/>
                <w:szCs w:val="26"/>
                <w:lang w:val="en-US"/>
              </w:rPr>
            </w:rPrChange>
          </w:rPr>
          <w:t>Phương thức __init__</w:t>
        </w:r>
      </w:ins>
    </w:p>
    <w:p w14:paraId="03B3D6A1" w14:textId="47741288" w:rsidR="005439A1" w:rsidRPr="00733D85" w:rsidRDefault="005439A1" w:rsidP="005439A1">
      <w:pPr>
        <w:ind w:firstLine="227"/>
        <w:jc w:val="both"/>
        <w:rPr>
          <w:ins w:id="1747" w:author="Nguyễn Đình Kha" w:date="2024-07-01T14:05:00Z" w16du:dateUtc="2024-07-01T07:05:00Z"/>
          <w:rFonts w:ascii="Times New Roman" w:hAnsi="Times New Roman" w:cs="Times New Roman"/>
          <w:szCs w:val="26"/>
          <w:lang w:val="en-US"/>
        </w:rPr>
      </w:pPr>
      <w:ins w:id="1748" w:author="Nguyễn Đình Kha" w:date="2024-07-01T14:05:00Z" w16du:dateUtc="2024-07-01T07:05:00Z">
        <w:r w:rsidRPr="00733D85">
          <w:rPr>
            <w:rFonts w:ascii="Times New Roman" w:hAnsi="Times New Roman" w:cs="Times New Roman"/>
            <w:szCs w:val="26"/>
            <w:lang w:val="en-US"/>
          </w:rPr>
          <w:t>Khởi tạo agent với các tham số như kích thước trạng thái, kích thước hành động, tỷ lệ giảm giá, và thiết lập mô hình mạng nơ-ron.</w:t>
        </w:r>
      </w:ins>
    </w:p>
    <w:p w14:paraId="2AE81D9C" w14:textId="77777777" w:rsidR="00010C35" w:rsidRPr="00733D85" w:rsidRDefault="005439A1" w:rsidP="005439A1">
      <w:pPr>
        <w:ind w:firstLine="227"/>
        <w:jc w:val="both"/>
        <w:rPr>
          <w:ins w:id="1749" w:author="Nguyễn Đình Kha" w:date="2024-07-01T15:22:00Z" w16du:dateUtc="2024-07-01T08:22:00Z"/>
          <w:rFonts w:ascii="Times New Roman" w:hAnsi="Times New Roman" w:cs="Times New Roman"/>
          <w:b/>
          <w:bCs/>
          <w:szCs w:val="26"/>
          <w:lang w:val="en-US"/>
          <w:rPrChange w:id="1750" w:author="Nguyễn Đình Kha" w:date="2024-07-02T21:21:00Z" w16du:dateUtc="2024-07-02T14:21:00Z">
            <w:rPr>
              <w:ins w:id="1751" w:author="Nguyễn Đình Kha" w:date="2024-07-01T15:22:00Z" w16du:dateUtc="2024-07-01T08:22:00Z"/>
              <w:rFonts w:ascii="Times New Roman" w:hAnsi="Times New Roman" w:cs="Times New Roman"/>
              <w:szCs w:val="26"/>
              <w:lang w:val="en-US"/>
            </w:rPr>
          </w:rPrChange>
        </w:rPr>
      </w:pPr>
      <w:ins w:id="1752" w:author="Nguyễn Đình Kha" w:date="2024-07-01T14:05:00Z" w16du:dateUtc="2024-07-01T07:05:00Z">
        <w:r w:rsidRPr="00733D85">
          <w:rPr>
            <w:rFonts w:ascii="Times New Roman" w:hAnsi="Times New Roman" w:cs="Times New Roman"/>
            <w:b/>
            <w:bCs/>
            <w:szCs w:val="26"/>
            <w:lang w:val="en-US"/>
            <w:rPrChange w:id="1753" w:author="Nguyễn Đình Kha" w:date="2024-07-02T21:21:00Z" w16du:dateUtc="2024-07-02T14:21:00Z">
              <w:rPr>
                <w:rFonts w:ascii="Times New Roman" w:hAnsi="Times New Roman" w:cs="Times New Roman"/>
                <w:szCs w:val="26"/>
                <w:lang w:val="en-US"/>
              </w:rPr>
            </w:rPrChange>
          </w:rPr>
          <w:t>Phương thức _build_model</w:t>
        </w:r>
      </w:ins>
    </w:p>
    <w:p w14:paraId="253D9EC7" w14:textId="1AEA55BE" w:rsidR="005439A1" w:rsidRPr="00733D85" w:rsidRDefault="005439A1" w:rsidP="005439A1">
      <w:pPr>
        <w:ind w:firstLine="227"/>
        <w:jc w:val="both"/>
        <w:rPr>
          <w:ins w:id="1754" w:author="Nguyễn Đình Kha" w:date="2024-07-01T14:05:00Z" w16du:dateUtc="2024-07-01T07:05:00Z"/>
          <w:rFonts w:ascii="Times New Roman" w:hAnsi="Times New Roman" w:cs="Times New Roman"/>
          <w:szCs w:val="26"/>
          <w:lang w:val="en-US"/>
        </w:rPr>
      </w:pPr>
      <w:ins w:id="1755" w:author="Nguyễn Đình Kha" w:date="2024-07-01T14:05:00Z" w16du:dateUtc="2024-07-01T07:05:00Z">
        <w:r w:rsidRPr="00733D85">
          <w:rPr>
            <w:rFonts w:ascii="Times New Roman" w:hAnsi="Times New Roman" w:cs="Times New Roman"/>
            <w:szCs w:val="26"/>
            <w:lang w:val="en-US"/>
          </w:rPr>
          <w:t>Xây dựng mạng nơ-ron với các lớp Dense và Dropout.</w:t>
        </w:r>
      </w:ins>
    </w:p>
    <w:p w14:paraId="72777547" w14:textId="77777777" w:rsidR="00010C35" w:rsidRPr="00733D85" w:rsidRDefault="005439A1" w:rsidP="005439A1">
      <w:pPr>
        <w:ind w:firstLine="227"/>
        <w:jc w:val="both"/>
        <w:rPr>
          <w:ins w:id="1756" w:author="Nguyễn Đình Kha" w:date="2024-07-01T15:23:00Z" w16du:dateUtc="2024-07-01T08:23:00Z"/>
          <w:rFonts w:ascii="Times New Roman" w:hAnsi="Times New Roman" w:cs="Times New Roman"/>
          <w:b/>
          <w:bCs/>
          <w:szCs w:val="26"/>
          <w:lang w:val="en-US"/>
          <w:rPrChange w:id="1757" w:author="Nguyễn Đình Kha" w:date="2024-07-02T21:21:00Z" w16du:dateUtc="2024-07-02T14:21:00Z">
            <w:rPr>
              <w:ins w:id="1758" w:author="Nguyễn Đình Kha" w:date="2024-07-01T15:23:00Z" w16du:dateUtc="2024-07-01T08:23:00Z"/>
              <w:rFonts w:ascii="Times New Roman" w:hAnsi="Times New Roman" w:cs="Times New Roman"/>
              <w:szCs w:val="26"/>
              <w:lang w:val="en-US"/>
            </w:rPr>
          </w:rPrChange>
        </w:rPr>
      </w:pPr>
      <w:ins w:id="1759" w:author="Nguyễn Đình Kha" w:date="2024-07-01T14:05:00Z" w16du:dateUtc="2024-07-01T07:05:00Z">
        <w:r w:rsidRPr="00733D85">
          <w:rPr>
            <w:rFonts w:ascii="Times New Roman" w:hAnsi="Times New Roman" w:cs="Times New Roman"/>
            <w:b/>
            <w:bCs/>
            <w:szCs w:val="26"/>
            <w:lang w:val="en-US"/>
            <w:rPrChange w:id="1760" w:author="Nguyễn Đình Kha" w:date="2024-07-02T21:21:00Z" w16du:dateUtc="2024-07-02T14:21:00Z">
              <w:rPr>
                <w:rFonts w:ascii="Times New Roman" w:hAnsi="Times New Roman" w:cs="Times New Roman"/>
                <w:szCs w:val="26"/>
                <w:lang w:val="en-US"/>
              </w:rPr>
            </w:rPrChange>
          </w:rPr>
          <w:t>Phương thức act</w:t>
        </w:r>
      </w:ins>
    </w:p>
    <w:p w14:paraId="48010C4A" w14:textId="5527C9D9" w:rsidR="005439A1" w:rsidRPr="00733D85" w:rsidRDefault="005439A1" w:rsidP="005439A1">
      <w:pPr>
        <w:ind w:firstLine="227"/>
        <w:jc w:val="both"/>
        <w:rPr>
          <w:ins w:id="1761" w:author="Nguyễn Đình Kha" w:date="2024-07-01T14:05:00Z" w16du:dateUtc="2024-07-01T07:05:00Z"/>
          <w:rFonts w:ascii="Times New Roman" w:hAnsi="Times New Roman" w:cs="Times New Roman"/>
          <w:szCs w:val="26"/>
          <w:lang w:val="en-US"/>
        </w:rPr>
      </w:pPr>
      <w:ins w:id="1762" w:author="Nguyễn Đình Kha" w:date="2024-07-01T14:05:00Z" w16du:dateUtc="2024-07-01T07:05:00Z">
        <w:r w:rsidRPr="00733D85">
          <w:rPr>
            <w:rFonts w:ascii="Times New Roman" w:hAnsi="Times New Roman" w:cs="Times New Roman"/>
            <w:szCs w:val="26"/>
            <w:lang w:val="en-US"/>
          </w:rPr>
          <w:t>Chọn hành động dựa trên trạng thái hiện tại và epsilon-greedy.</w:t>
        </w:r>
      </w:ins>
    </w:p>
    <w:p w14:paraId="12879C76" w14:textId="77777777" w:rsidR="00010C35" w:rsidRPr="00733D85" w:rsidRDefault="005439A1" w:rsidP="005439A1">
      <w:pPr>
        <w:ind w:firstLine="227"/>
        <w:jc w:val="both"/>
        <w:rPr>
          <w:ins w:id="1763" w:author="Nguyễn Đình Kha" w:date="2024-07-01T15:23:00Z" w16du:dateUtc="2024-07-01T08:23:00Z"/>
          <w:rFonts w:ascii="Times New Roman" w:hAnsi="Times New Roman" w:cs="Times New Roman"/>
          <w:b/>
          <w:bCs/>
          <w:szCs w:val="26"/>
          <w:lang w:val="en-US"/>
          <w:rPrChange w:id="1764" w:author="Nguyễn Đình Kha" w:date="2024-07-02T21:21:00Z" w16du:dateUtc="2024-07-02T14:21:00Z">
            <w:rPr>
              <w:ins w:id="1765" w:author="Nguyễn Đình Kha" w:date="2024-07-01T15:23:00Z" w16du:dateUtc="2024-07-01T08:23:00Z"/>
              <w:rFonts w:ascii="Times New Roman" w:hAnsi="Times New Roman" w:cs="Times New Roman"/>
              <w:szCs w:val="26"/>
              <w:lang w:val="en-US"/>
            </w:rPr>
          </w:rPrChange>
        </w:rPr>
      </w:pPr>
      <w:ins w:id="1766" w:author="Nguyễn Đình Kha" w:date="2024-07-01T14:05:00Z" w16du:dateUtc="2024-07-01T07:05:00Z">
        <w:r w:rsidRPr="00733D85">
          <w:rPr>
            <w:rFonts w:ascii="Times New Roman" w:hAnsi="Times New Roman" w:cs="Times New Roman"/>
            <w:b/>
            <w:bCs/>
            <w:szCs w:val="26"/>
            <w:lang w:val="en-US"/>
            <w:rPrChange w:id="1767" w:author="Nguyễn Đình Kha" w:date="2024-07-02T21:21:00Z" w16du:dateUtc="2024-07-02T14:21:00Z">
              <w:rPr>
                <w:rFonts w:ascii="Times New Roman" w:hAnsi="Times New Roman" w:cs="Times New Roman"/>
                <w:szCs w:val="26"/>
                <w:lang w:val="en-US"/>
              </w:rPr>
            </w:rPrChange>
          </w:rPr>
          <w:t>Phương thức remember</w:t>
        </w:r>
      </w:ins>
    </w:p>
    <w:p w14:paraId="6B413E1C" w14:textId="15B23F19" w:rsidR="005439A1" w:rsidRPr="00733D85" w:rsidRDefault="00010C35" w:rsidP="005439A1">
      <w:pPr>
        <w:ind w:firstLine="227"/>
        <w:jc w:val="both"/>
        <w:rPr>
          <w:ins w:id="1768" w:author="Nguyễn Đình Kha" w:date="2024-07-01T14:05:00Z" w16du:dateUtc="2024-07-01T07:05:00Z"/>
          <w:rFonts w:ascii="Times New Roman" w:hAnsi="Times New Roman" w:cs="Times New Roman"/>
          <w:szCs w:val="26"/>
          <w:lang w:val="en-US"/>
        </w:rPr>
      </w:pPr>
      <w:ins w:id="1769" w:author="Nguyễn Đình Kha" w:date="2024-07-01T15:23:00Z" w16du:dateUtc="2024-07-01T08:23:00Z">
        <w:r w:rsidRPr="00733D85">
          <w:rPr>
            <w:rFonts w:ascii="Times New Roman" w:hAnsi="Times New Roman" w:cs="Times New Roman"/>
            <w:szCs w:val="26"/>
            <w:lang w:val="en-US"/>
          </w:rPr>
          <w:lastRenderedPageBreak/>
          <w:t>L</w:t>
        </w:r>
      </w:ins>
      <w:ins w:id="1770" w:author="Nguyễn Đình Kha" w:date="2024-07-01T14:05:00Z" w16du:dateUtc="2024-07-01T07:05:00Z">
        <w:r w:rsidR="005439A1" w:rsidRPr="00733D85">
          <w:rPr>
            <w:rFonts w:ascii="Times New Roman" w:hAnsi="Times New Roman" w:cs="Times New Roman"/>
            <w:szCs w:val="26"/>
            <w:lang w:val="en-US"/>
          </w:rPr>
          <w:t>ưu trữ trải nghiệm vào bộ nhớ.</w:t>
        </w:r>
      </w:ins>
    </w:p>
    <w:p w14:paraId="5B09C405" w14:textId="77777777" w:rsidR="00010C35" w:rsidRPr="00733D85" w:rsidRDefault="005439A1" w:rsidP="005439A1">
      <w:pPr>
        <w:ind w:firstLine="227"/>
        <w:jc w:val="both"/>
        <w:rPr>
          <w:ins w:id="1771" w:author="Nguyễn Đình Kha" w:date="2024-07-01T15:23:00Z" w16du:dateUtc="2024-07-01T08:23:00Z"/>
          <w:rFonts w:ascii="Times New Roman" w:hAnsi="Times New Roman" w:cs="Times New Roman"/>
          <w:b/>
          <w:bCs/>
          <w:szCs w:val="26"/>
          <w:lang w:val="en-US"/>
          <w:rPrChange w:id="1772" w:author="Nguyễn Đình Kha" w:date="2024-07-02T21:21:00Z" w16du:dateUtc="2024-07-02T14:21:00Z">
            <w:rPr>
              <w:ins w:id="1773" w:author="Nguyễn Đình Kha" w:date="2024-07-01T15:23:00Z" w16du:dateUtc="2024-07-01T08:23:00Z"/>
              <w:rFonts w:ascii="Times New Roman" w:hAnsi="Times New Roman" w:cs="Times New Roman"/>
              <w:szCs w:val="26"/>
              <w:lang w:val="en-US"/>
            </w:rPr>
          </w:rPrChange>
        </w:rPr>
      </w:pPr>
      <w:ins w:id="1774" w:author="Nguyễn Đình Kha" w:date="2024-07-01T14:05:00Z" w16du:dateUtc="2024-07-01T07:05:00Z">
        <w:r w:rsidRPr="00733D85">
          <w:rPr>
            <w:rFonts w:ascii="Times New Roman" w:hAnsi="Times New Roman" w:cs="Times New Roman"/>
            <w:b/>
            <w:bCs/>
            <w:szCs w:val="26"/>
            <w:lang w:val="en-US"/>
            <w:rPrChange w:id="1775" w:author="Nguyễn Đình Kha" w:date="2024-07-02T21:21:00Z" w16du:dateUtc="2024-07-02T14:21:00Z">
              <w:rPr>
                <w:rFonts w:ascii="Times New Roman" w:hAnsi="Times New Roman" w:cs="Times New Roman"/>
                <w:szCs w:val="26"/>
                <w:lang w:val="en-US"/>
              </w:rPr>
            </w:rPrChange>
          </w:rPr>
          <w:t>Phương thức replay</w:t>
        </w:r>
      </w:ins>
    </w:p>
    <w:p w14:paraId="40F8A019" w14:textId="3FFFFFEB" w:rsidR="005439A1" w:rsidRPr="00733D85" w:rsidRDefault="005439A1" w:rsidP="005439A1">
      <w:pPr>
        <w:ind w:firstLine="227"/>
        <w:jc w:val="both"/>
        <w:rPr>
          <w:ins w:id="1776" w:author="Nguyễn Đình Kha" w:date="2024-07-01T14:05:00Z" w16du:dateUtc="2024-07-01T07:05:00Z"/>
          <w:rFonts w:ascii="Times New Roman" w:hAnsi="Times New Roman" w:cs="Times New Roman"/>
          <w:szCs w:val="26"/>
          <w:lang w:val="en-US"/>
        </w:rPr>
      </w:pPr>
      <w:ins w:id="1777" w:author="Nguyễn Đình Kha" w:date="2024-07-01T14:05:00Z" w16du:dateUtc="2024-07-01T07:05:00Z">
        <w:r w:rsidRPr="00733D85">
          <w:rPr>
            <w:rFonts w:ascii="Times New Roman" w:hAnsi="Times New Roman" w:cs="Times New Roman"/>
            <w:szCs w:val="26"/>
            <w:lang w:val="en-US"/>
          </w:rPr>
          <w:t>Huấn luyện mô hình từ các mẫu ngẫu nhiên trong bộ nhớ.</w:t>
        </w:r>
      </w:ins>
    </w:p>
    <w:p w14:paraId="1169D370" w14:textId="77777777" w:rsidR="00010C35" w:rsidRPr="00733D85" w:rsidRDefault="005439A1" w:rsidP="005439A1">
      <w:pPr>
        <w:ind w:firstLine="227"/>
        <w:jc w:val="both"/>
        <w:rPr>
          <w:ins w:id="1778" w:author="Nguyễn Đình Kha" w:date="2024-07-01T15:23:00Z" w16du:dateUtc="2024-07-01T08:23:00Z"/>
          <w:rFonts w:ascii="Times New Roman" w:hAnsi="Times New Roman" w:cs="Times New Roman"/>
          <w:b/>
          <w:bCs/>
          <w:szCs w:val="26"/>
          <w:lang w:val="en-US"/>
          <w:rPrChange w:id="1779" w:author="Nguyễn Đình Kha" w:date="2024-07-02T21:21:00Z" w16du:dateUtc="2024-07-02T14:21:00Z">
            <w:rPr>
              <w:ins w:id="1780" w:author="Nguyễn Đình Kha" w:date="2024-07-01T15:23:00Z" w16du:dateUtc="2024-07-01T08:23:00Z"/>
              <w:rFonts w:ascii="Times New Roman" w:hAnsi="Times New Roman" w:cs="Times New Roman"/>
              <w:szCs w:val="26"/>
              <w:lang w:val="en-US"/>
            </w:rPr>
          </w:rPrChange>
        </w:rPr>
      </w:pPr>
      <w:ins w:id="1781" w:author="Nguyễn Đình Kha" w:date="2024-07-01T14:05:00Z" w16du:dateUtc="2024-07-01T07:05:00Z">
        <w:r w:rsidRPr="00733D85">
          <w:rPr>
            <w:rFonts w:ascii="Times New Roman" w:hAnsi="Times New Roman" w:cs="Times New Roman"/>
            <w:b/>
            <w:bCs/>
            <w:szCs w:val="26"/>
            <w:lang w:val="en-US"/>
            <w:rPrChange w:id="1782" w:author="Nguyễn Đình Kha" w:date="2024-07-02T21:21:00Z" w16du:dateUtc="2024-07-02T14:21:00Z">
              <w:rPr>
                <w:rFonts w:ascii="Times New Roman" w:hAnsi="Times New Roman" w:cs="Times New Roman"/>
                <w:szCs w:val="26"/>
                <w:lang w:val="en-US"/>
              </w:rPr>
            </w:rPrChange>
          </w:rPr>
          <w:t>Phương thức update_target_model</w:t>
        </w:r>
      </w:ins>
    </w:p>
    <w:p w14:paraId="1D22B687" w14:textId="246352BD" w:rsidR="005439A1" w:rsidRPr="00733D85" w:rsidRDefault="005439A1" w:rsidP="005439A1">
      <w:pPr>
        <w:ind w:firstLine="227"/>
        <w:jc w:val="both"/>
        <w:rPr>
          <w:ins w:id="1783" w:author="Nguyễn Đình Kha" w:date="2024-07-01T14:05:00Z" w16du:dateUtc="2024-07-01T07:05:00Z"/>
          <w:rFonts w:ascii="Times New Roman" w:hAnsi="Times New Roman" w:cs="Times New Roman"/>
          <w:szCs w:val="26"/>
          <w:lang w:val="en-US"/>
        </w:rPr>
      </w:pPr>
      <w:ins w:id="1784" w:author="Nguyễn Đình Kha" w:date="2024-07-01T14:05:00Z" w16du:dateUtc="2024-07-01T07:05:00Z">
        <w:r w:rsidRPr="00733D85">
          <w:rPr>
            <w:rFonts w:ascii="Times New Roman" w:hAnsi="Times New Roman" w:cs="Times New Roman"/>
            <w:szCs w:val="26"/>
            <w:lang w:val="en-US"/>
          </w:rPr>
          <w:t>Cập nhật trọng số của mạng mục tiêu.</w:t>
        </w:r>
      </w:ins>
    </w:p>
    <w:p w14:paraId="6CB1F65E" w14:textId="77777777" w:rsidR="00010C35" w:rsidRPr="00733D85" w:rsidRDefault="005439A1" w:rsidP="005439A1">
      <w:pPr>
        <w:ind w:firstLine="227"/>
        <w:jc w:val="both"/>
        <w:rPr>
          <w:ins w:id="1785" w:author="Nguyễn Đình Kha" w:date="2024-07-01T15:23:00Z" w16du:dateUtc="2024-07-01T08:23:00Z"/>
          <w:rFonts w:ascii="Times New Roman" w:hAnsi="Times New Roman" w:cs="Times New Roman"/>
          <w:b/>
          <w:bCs/>
          <w:szCs w:val="26"/>
          <w:lang w:val="en-US"/>
          <w:rPrChange w:id="1786" w:author="Nguyễn Đình Kha" w:date="2024-07-02T21:21:00Z" w16du:dateUtc="2024-07-02T14:21:00Z">
            <w:rPr>
              <w:ins w:id="1787" w:author="Nguyễn Đình Kha" w:date="2024-07-01T15:23:00Z" w16du:dateUtc="2024-07-01T08:23:00Z"/>
              <w:rFonts w:ascii="Times New Roman" w:hAnsi="Times New Roman" w:cs="Times New Roman"/>
              <w:szCs w:val="26"/>
              <w:lang w:val="en-US"/>
            </w:rPr>
          </w:rPrChange>
        </w:rPr>
      </w:pPr>
      <w:ins w:id="1788" w:author="Nguyễn Đình Kha" w:date="2024-07-01T14:05:00Z" w16du:dateUtc="2024-07-01T07:05:00Z">
        <w:r w:rsidRPr="00733D85">
          <w:rPr>
            <w:rFonts w:ascii="Times New Roman" w:hAnsi="Times New Roman" w:cs="Times New Roman"/>
            <w:b/>
            <w:bCs/>
            <w:szCs w:val="26"/>
            <w:lang w:val="en-US"/>
            <w:rPrChange w:id="1789" w:author="Nguyễn Đình Kha" w:date="2024-07-02T21:21:00Z" w16du:dateUtc="2024-07-02T14:21:00Z">
              <w:rPr>
                <w:rFonts w:ascii="Times New Roman" w:hAnsi="Times New Roman" w:cs="Times New Roman"/>
                <w:szCs w:val="26"/>
                <w:lang w:val="en-US"/>
              </w:rPr>
            </w:rPrChange>
          </w:rPr>
          <w:t>Phương thức save và load</w:t>
        </w:r>
      </w:ins>
    </w:p>
    <w:p w14:paraId="57C10B8B" w14:textId="4D0FA822" w:rsidR="005439A1" w:rsidRPr="00733D85" w:rsidRDefault="005439A1" w:rsidP="005439A1">
      <w:pPr>
        <w:ind w:firstLine="227"/>
        <w:jc w:val="both"/>
        <w:rPr>
          <w:ins w:id="1790" w:author="Nguyễn Đình Kha" w:date="2024-07-01T14:05:00Z" w16du:dateUtc="2024-07-01T07:05:00Z"/>
          <w:rFonts w:ascii="Times New Roman" w:hAnsi="Times New Roman" w:cs="Times New Roman"/>
          <w:szCs w:val="26"/>
          <w:lang w:val="en-US"/>
        </w:rPr>
      </w:pPr>
      <w:ins w:id="1791" w:author="Nguyễn Đình Kha" w:date="2024-07-01T14:05:00Z" w16du:dateUtc="2024-07-01T07:05:00Z">
        <w:r w:rsidRPr="00733D85">
          <w:rPr>
            <w:rFonts w:ascii="Times New Roman" w:hAnsi="Times New Roman" w:cs="Times New Roman"/>
            <w:szCs w:val="26"/>
            <w:lang w:val="en-US"/>
          </w:rPr>
          <w:t>Lưu và tải trọng số của mô hình.</w:t>
        </w:r>
      </w:ins>
    </w:p>
    <w:p w14:paraId="39850627" w14:textId="77777777" w:rsidR="00010C35" w:rsidRPr="00733D85" w:rsidRDefault="005439A1" w:rsidP="005439A1">
      <w:pPr>
        <w:ind w:firstLine="227"/>
        <w:jc w:val="both"/>
        <w:rPr>
          <w:ins w:id="1792" w:author="Nguyễn Đình Kha" w:date="2024-07-01T15:23:00Z" w16du:dateUtc="2024-07-01T08:23:00Z"/>
          <w:rFonts w:ascii="Times New Roman" w:hAnsi="Times New Roman" w:cs="Times New Roman"/>
          <w:b/>
          <w:bCs/>
          <w:szCs w:val="26"/>
          <w:lang w:val="en-US"/>
          <w:rPrChange w:id="1793" w:author="Nguyễn Đình Kha" w:date="2024-07-02T21:21:00Z" w16du:dateUtc="2024-07-02T14:21:00Z">
            <w:rPr>
              <w:ins w:id="1794" w:author="Nguyễn Đình Kha" w:date="2024-07-01T15:23:00Z" w16du:dateUtc="2024-07-01T08:23:00Z"/>
              <w:rFonts w:ascii="Times New Roman" w:hAnsi="Times New Roman" w:cs="Times New Roman"/>
              <w:szCs w:val="26"/>
              <w:lang w:val="en-US"/>
            </w:rPr>
          </w:rPrChange>
        </w:rPr>
      </w:pPr>
      <w:ins w:id="1795" w:author="Nguyễn Đình Kha" w:date="2024-07-01T14:05:00Z" w16du:dateUtc="2024-07-01T07:05:00Z">
        <w:r w:rsidRPr="00733D85">
          <w:rPr>
            <w:rFonts w:ascii="Times New Roman" w:hAnsi="Times New Roman" w:cs="Times New Roman"/>
            <w:b/>
            <w:bCs/>
            <w:szCs w:val="26"/>
            <w:lang w:val="en-US"/>
            <w:rPrChange w:id="1796" w:author="Nguyễn Đình Kha" w:date="2024-07-02T21:21:00Z" w16du:dateUtc="2024-07-02T14:21:00Z">
              <w:rPr>
                <w:rFonts w:ascii="Times New Roman" w:hAnsi="Times New Roman" w:cs="Times New Roman"/>
                <w:szCs w:val="26"/>
                <w:lang w:val="en-US"/>
              </w:rPr>
            </w:rPrChange>
          </w:rPr>
          <w:t>Phương thức calculate_metric</w:t>
        </w:r>
      </w:ins>
    </w:p>
    <w:p w14:paraId="23E4BDAC" w14:textId="7DD39842" w:rsidR="005439A1" w:rsidRPr="00733D85" w:rsidRDefault="005439A1" w:rsidP="005439A1">
      <w:pPr>
        <w:ind w:firstLine="227"/>
        <w:jc w:val="both"/>
        <w:rPr>
          <w:ins w:id="1797" w:author="Nguyễn Đình Kha" w:date="2024-07-01T14:05:00Z" w16du:dateUtc="2024-07-01T07:05:00Z"/>
          <w:rFonts w:ascii="Times New Roman" w:hAnsi="Times New Roman" w:cs="Times New Roman"/>
          <w:szCs w:val="26"/>
          <w:lang w:val="en-US"/>
        </w:rPr>
      </w:pPr>
      <w:ins w:id="1798" w:author="Nguyễn Đình Kha" w:date="2024-07-01T14:05:00Z" w16du:dateUtc="2024-07-01T07:05:00Z">
        <w:r w:rsidRPr="00733D85">
          <w:rPr>
            <w:rFonts w:ascii="Times New Roman" w:hAnsi="Times New Roman" w:cs="Times New Roman"/>
            <w:szCs w:val="26"/>
            <w:lang w:val="en-US"/>
          </w:rPr>
          <w:t>Tính toán các chỉ số hiệu suất như Accuracy, Precision, Recall và F1 Score.</w:t>
        </w:r>
      </w:ins>
    </w:p>
    <w:p w14:paraId="7613251A" w14:textId="77777777" w:rsidR="00010C35" w:rsidRPr="00733D85" w:rsidRDefault="005439A1" w:rsidP="005439A1">
      <w:pPr>
        <w:ind w:firstLine="227"/>
        <w:jc w:val="both"/>
        <w:rPr>
          <w:ins w:id="1799" w:author="Nguyễn Đình Kha" w:date="2024-07-01T15:24:00Z" w16du:dateUtc="2024-07-01T08:24:00Z"/>
          <w:rFonts w:ascii="Times New Roman" w:hAnsi="Times New Roman" w:cs="Times New Roman"/>
          <w:b/>
          <w:bCs/>
          <w:szCs w:val="26"/>
          <w:lang w:val="en-US"/>
          <w:rPrChange w:id="1800" w:author="Nguyễn Đình Kha" w:date="2024-07-02T21:21:00Z" w16du:dateUtc="2024-07-02T14:21:00Z">
            <w:rPr>
              <w:ins w:id="1801" w:author="Nguyễn Đình Kha" w:date="2024-07-01T15:24:00Z" w16du:dateUtc="2024-07-01T08:24:00Z"/>
              <w:rFonts w:ascii="Times New Roman" w:hAnsi="Times New Roman" w:cs="Times New Roman"/>
              <w:szCs w:val="26"/>
              <w:lang w:val="en-US"/>
            </w:rPr>
          </w:rPrChange>
        </w:rPr>
      </w:pPr>
      <w:ins w:id="1802" w:author="Nguyễn Đình Kha" w:date="2024-07-01T14:05:00Z" w16du:dateUtc="2024-07-01T07:05:00Z">
        <w:r w:rsidRPr="00733D85">
          <w:rPr>
            <w:rFonts w:ascii="Times New Roman" w:hAnsi="Times New Roman" w:cs="Times New Roman"/>
            <w:b/>
            <w:bCs/>
            <w:szCs w:val="26"/>
            <w:lang w:val="en-US"/>
            <w:rPrChange w:id="1803" w:author="Nguyễn Đình Kha" w:date="2024-07-02T21:21:00Z" w16du:dateUtc="2024-07-02T14:21:00Z">
              <w:rPr>
                <w:rFonts w:ascii="Times New Roman" w:hAnsi="Times New Roman" w:cs="Times New Roman"/>
                <w:szCs w:val="26"/>
                <w:lang w:val="en-US"/>
              </w:rPr>
            </w:rPrChange>
          </w:rPr>
          <w:t>Phương thức plot_metrics</w:t>
        </w:r>
      </w:ins>
    </w:p>
    <w:p w14:paraId="194D31B9" w14:textId="211D24A2" w:rsidR="005439A1" w:rsidRPr="00733D85" w:rsidRDefault="005439A1" w:rsidP="005439A1">
      <w:pPr>
        <w:ind w:firstLine="227"/>
        <w:jc w:val="both"/>
        <w:rPr>
          <w:ins w:id="1804" w:author="Nguyễn Đình Kha" w:date="2024-07-01T14:05:00Z" w16du:dateUtc="2024-07-01T07:05:00Z"/>
          <w:rFonts w:ascii="Times New Roman" w:hAnsi="Times New Roman" w:cs="Times New Roman"/>
          <w:szCs w:val="26"/>
          <w:lang w:val="en-US"/>
        </w:rPr>
      </w:pPr>
      <w:ins w:id="1805" w:author="Nguyễn Đình Kha" w:date="2024-07-01T14:05:00Z" w16du:dateUtc="2024-07-01T07:05:00Z">
        <w:r w:rsidRPr="00733D85">
          <w:rPr>
            <w:rFonts w:ascii="Times New Roman" w:hAnsi="Times New Roman" w:cs="Times New Roman"/>
            <w:szCs w:val="26"/>
            <w:lang w:val="en-US"/>
          </w:rPr>
          <w:t>Vẽ biểu đồ các chỉ số hiệu suất để đánh giá mô hình.</w:t>
        </w:r>
      </w:ins>
    </w:p>
    <w:p w14:paraId="41794F90" w14:textId="77777777" w:rsidR="005439A1" w:rsidRPr="00B14348" w:rsidRDefault="005439A1" w:rsidP="005439A1">
      <w:pPr>
        <w:ind w:firstLine="227"/>
        <w:rPr>
          <w:ins w:id="1806" w:author="Nguyễn Đình Kha" w:date="2024-07-01T14:05:00Z" w16du:dateUtc="2024-07-01T07:05:00Z"/>
          <w:rFonts w:ascii="Times New Roman" w:hAnsi="Times New Roman" w:cs="Times New Roman"/>
          <w:szCs w:val="26"/>
          <w:lang w:val="en-US"/>
        </w:rPr>
      </w:pPr>
    </w:p>
    <w:p w14:paraId="65EE1A7B" w14:textId="77777777" w:rsidR="005439A1" w:rsidRPr="00733D85" w:rsidRDefault="005439A1">
      <w:pPr>
        <w:pStyle w:val="Heading4"/>
        <w:rPr>
          <w:ins w:id="1807" w:author="Nguyễn Đình Kha" w:date="2024-07-01T14:05:00Z" w16du:dateUtc="2024-07-01T07:05:00Z"/>
          <w:rFonts w:ascii="Times New Roman" w:hAnsi="Times New Roman" w:cs="Times New Roman"/>
          <w:szCs w:val="26"/>
          <w:lang w:val="en-US"/>
        </w:rPr>
        <w:pPrChange w:id="1808" w:author="Nguyễn Đình Kha" w:date="2024-07-01T15:26:00Z" w16du:dateUtc="2024-07-01T08:26:00Z">
          <w:pPr>
            <w:pStyle w:val="Heading4"/>
            <w:numPr>
              <w:numId w:val="44"/>
            </w:numPr>
          </w:pPr>
        </w:pPrChange>
      </w:pPr>
      <w:bookmarkStart w:id="1809" w:name="_Toc170710043"/>
      <w:bookmarkStart w:id="1810" w:name="_Toc171974901"/>
      <w:ins w:id="1811" w:author="Nguyễn Đình Kha" w:date="2024-07-01T14:05:00Z" w16du:dateUtc="2024-07-01T07:05:00Z">
        <w:r w:rsidRPr="00733D85">
          <w:rPr>
            <w:rFonts w:ascii="Times New Roman" w:hAnsi="Times New Roman" w:cs="Times New Roman"/>
            <w:szCs w:val="26"/>
            <w:lang w:val="en-US"/>
          </w:rPr>
          <w:t>Các thành phần của DQN Agent</w:t>
        </w:r>
        <w:bookmarkEnd w:id="1809"/>
        <w:bookmarkEnd w:id="1810"/>
      </w:ins>
    </w:p>
    <w:p w14:paraId="7A7AD259" w14:textId="3B0A9C9C" w:rsidR="005439A1" w:rsidRPr="00733D85" w:rsidRDefault="005439A1" w:rsidP="005439A1">
      <w:pPr>
        <w:ind w:firstLine="227"/>
        <w:jc w:val="both"/>
        <w:rPr>
          <w:ins w:id="1812" w:author="Nguyễn Đình Kha" w:date="2024-07-01T14:05:00Z" w16du:dateUtc="2024-07-01T07:05:00Z"/>
          <w:rFonts w:ascii="Times New Roman" w:hAnsi="Times New Roman" w:cs="Times New Roman"/>
          <w:b/>
          <w:bCs/>
          <w:szCs w:val="26"/>
          <w:lang w:val="en-US"/>
        </w:rPr>
      </w:pPr>
      <w:ins w:id="1813" w:author="Nguyễn Đình Kha" w:date="2024-07-01T14:05:00Z" w16du:dateUtc="2024-07-01T07:05:00Z">
        <w:r w:rsidRPr="00733D85">
          <w:rPr>
            <w:rFonts w:ascii="Times New Roman" w:hAnsi="Times New Roman" w:cs="Times New Roman"/>
            <w:b/>
            <w:bCs/>
            <w:szCs w:val="26"/>
            <w:lang w:val="en-US"/>
          </w:rPr>
          <w:t xml:space="preserve">Mạng </w:t>
        </w:r>
      </w:ins>
      <w:ins w:id="1814" w:author="Nguyễn Đình Kha" w:date="2024-07-02T21:21:00Z" w16du:dateUtc="2024-07-02T14:21:00Z">
        <w:r w:rsidR="00733D85">
          <w:rPr>
            <w:rFonts w:ascii="Times New Roman" w:hAnsi="Times New Roman" w:cs="Times New Roman"/>
            <w:b/>
            <w:bCs/>
            <w:szCs w:val="26"/>
            <w:lang w:val="en-US"/>
          </w:rPr>
          <w:t>c</w:t>
        </w:r>
      </w:ins>
      <w:ins w:id="1815" w:author="Nguyễn Đình Kha" w:date="2024-07-01T14:05:00Z" w16du:dateUtc="2024-07-01T07:05:00Z">
        <w:r w:rsidRPr="00733D85">
          <w:rPr>
            <w:rFonts w:ascii="Times New Roman" w:hAnsi="Times New Roman" w:cs="Times New Roman"/>
            <w:b/>
            <w:bCs/>
            <w:szCs w:val="26"/>
            <w:lang w:val="en-US"/>
          </w:rPr>
          <w:t xml:space="preserve">hính </w:t>
        </w:r>
      </w:ins>
      <w:ins w:id="1816" w:author="Nguyễn Đình Kha" w:date="2024-07-02T21:21:00Z" w16du:dateUtc="2024-07-02T14:21:00Z">
        <w:r w:rsidR="00733D85">
          <w:rPr>
            <w:rFonts w:ascii="Times New Roman" w:hAnsi="Times New Roman" w:cs="Times New Roman"/>
            <w:b/>
            <w:bCs/>
            <w:szCs w:val="26"/>
            <w:lang w:val="en-US"/>
          </w:rPr>
          <w:t>s</w:t>
        </w:r>
      </w:ins>
      <w:ins w:id="1817" w:author="Nguyễn Đình Kha" w:date="2024-07-01T14:05:00Z" w16du:dateUtc="2024-07-01T07:05:00Z">
        <w:r w:rsidRPr="00733D85">
          <w:rPr>
            <w:rFonts w:ascii="Times New Roman" w:hAnsi="Times New Roman" w:cs="Times New Roman"/>
            <w:b/>
            <w:bCs/>
            <w:szCs w:val="26"/>
            <w:lang w:val="en-US"/>
          </w:rPr>
          <w:t xml:space="preserve">ách (Policy </w:t>
        </w:r>
      </w:ins>
      <w:ins w:id="1818" w:author="Nguyễn Đình Kha" w:date="2024-07-02T21:21:00Z" w16du:dateUtc="2024-07-02T14:21:00Z">
        <w:r w:rsidR="00733D85">
          <w:rPr>
            <w:rFonts w:ascii="Times New Roman" w:hAnsi="Times New Roman" w:cs="Times New Roman"/>
            <w:b/>
            <w:bCs/>
            <w:szCs w:val="26"/>
            <w:lang w:val="en-US"/>
          </w:rPr>
          <w:t>n</w:t>
        </w:r>
      </w:ins>
      <w:ins w:id="1819" w:author="Nguyễn Đình Kha" w:date="2024-07-01T14:05:00Z" w16du:dateUtc="2024-07-01T07:05:00Z">
        <w:r w:rsidRPr="00733D85">
          <w:rPr>
            <w:rFonts w:ascii="Times New Roman" w:hAnsi="Times New Roman" w:cs="Times New Roman"/>
            <w:b/>
            <w:bCs/>
            <w:szCs w:val="26"/>
            <w:lang w:val="en-US"/>
          </w:rPr>
          <w:t>etwork)</w:t>
        </w:r>
      </w:ins>
    </w:p>
    <w:p w14:paraId="54E48F3A" w14:textId="77777777" w:rsidR="005439A1" w:rsidRPr="00733D85" w:rsidRDefault="005439A1" w:rsidP="005439A1">
      <w:pPr>
        <w:ind w:firstLine="227"/>
        <w:jc w:val="both"/>
        <w:rPr>
          <w:ins w:id="1820" w:author="Nguyễn Đình Kha" w:date="2024-07-01T14:05:00Z" w16du:dateUtc="2024-07-01T07:05:00Z"/>
          <w:rFonts w:ascii="Times New Roman" w:hAnsi="Times New Roman" w:cs="Times New Roman"/>
          <w:szCs w:val="26"/>
          <w:lang w:val="en-US"/>
        </w:rPr>
      </w:pPr>
      <w:ins w:id="1821" w:author="Nguyễn Đình Kha" w:date="2024-07-01T14:05:00Z" w16du:dateUtc="2024-07-01T07:05:00Z">
        <w:r w:rsidRPr="00733D85">
          <w:rPr>
            <w:rFonts w:ascii="Times New Roman" w:hAnsi="Times New Roman" w:cs="Times New Roman"/>
            <w:szCs w:val="26"/>
            <w:lang w:val="en-US"/>
          </w:rPr>
          <w:t>Chịu trách nhiệm dự đoán hành động tốt nhất dựa trên trạng thái hiện tại của hệ thống.</w:t>
        </w:r>
      </w:ins>
    </w:p>
    <w:p w14:paraId="5F577750" w14:textId="77777777" w:rsidR="005439A1" w:rsidRPr="00733D85" w:rsidRDefault="005439A1" w:rsidP="005439A1">
      <w:pPr>
        <w:ind w:firstLine="227"/>
        <w:jc w:val="both"/>
        <w:rPr>
          <w:ins w:id="1822" w:author="Nguyễn Đình Kha" w:date="2024-07-01T14:05:00Z" w16du:dateUtc="2024-07-01T07:05:00Z"/>
          <w:rFonts w:ascii="Times New Roman" w:hAnsi="Times New Roman" w:cs="Times New Roman"/>
          <w:szCs w:val="26"/>
          <w:lang w:val="en-US"/>
        </w:rPr>
      </w:pPr>
      <w:ins w:id="1823" w:author="Nguyễn Đình Kha" w:date="2024-07-01T14:05:00Z" w16du:dateUtc="2024-07-01T07:05:00Z">
        <w:r w:rsidRPr="00733D85">
          <w:rPr>
            <w:rFonts w:ascii="Times New Roman" w:hAnsi="Times New Roman" w:cs="Times New Roman"/>
            <w:b/>
            <w:bCs/>
            <w:szCs w:val="26"/>
            <w:lang w:val="en-US"/>
          </w:rPr>
          <w:t>Nguyên lí hoạt động:</w:t>
        </w:r>
        <w:r w:rsidRPr="00733D85">
          <w:rPr>
            <w:rFonts w:ascii="Times New Roman" w:hAnsi="Times New Roman" w:cs="Times New Roman"/>
            <w:szCs w:val="26"/>
            <w:lang w:val="en-US"/>
          </w:rPr>
          <w:t xml:space="preserve"> Sử dụng các lớp Dense và Dropout để xử lý dữ liệu đầu vào và dự đoán hành động. Việc sử dụng Dropout giúp tránh overfitting trong quá trình huấn luyện.</w:t>
        </w:r>
      </w:ins>
    </w:p>
    <w:p w14:paraId="398930B3" w14:textId="77777777" w:rsidR="005439A1" w:rsidRPr="00733D85" w:rsidRDefault="005439A1" w:rsidP="005439A1">
      <w:pPr>
        <w:ind w:firstLine="227"/>
        <w:jc w:val="both"/>
        <w:rPr>
          <w:ins w:id="1824" w:author="Nguyễn Đình Kha" w:date="2024-07-01T14:05:00Z" w16du:dateUtc="2024-07-01T07:05:00Z"/>
          <w:rFonts w:ascii="Times New Roman" w:hAnsi="Times New Roman" w:cs="Times New Roman"/>
          <w:szCs w:val="26"/>
          <w:lang w:val="en-US"/>
        </w:rPr>
      </w:pPr>
    </w:p>
    <w:p w14:paraId="5F1E076F" w14:textId="62146AD5" w:rsidR="005439A1" w:rsidRPr="00733D85" w:rsidRDefault="005439A1" w:rsidP="005439A1">
      <w:pPr>
        <w:ind w:firstLine="227"/>
        <w:jc w:val="both"/>
        <w:rPr>
          <w:ins w:id="1825" w:author="Nguyễn Đình Kha" w:date="2024-07-01T14:05:00Z" w16du:dateUtc="2024-07-01T07:05:00Z"/>
          <w:rFonts w:ascii="Times New Roman" w:hAnsi="Times New Roman" w:cs="Times New Roman"/>
          <w:b/>
          <w:bCs/>
          <w:szCs w:val="26"/>
          <w:lang w:val="en-US"/>
        </w:rPr>
      </w:pPr>
      <w:ins w:id="1826" w:author="Nguyễn Đình Kha" w:date="2024-07-01T14:05:00Z" w16du:dateUtc="2024-07-01T07:05:00Z">
        <w:r w:rsidRPr="00733D85">
          <w:rPr>
            <w:rFonts w:ascii="Times New Roman" w:hAnsi="Times New Roman" w:cs="Times New Roman"/>
            <w:b/>
            <w:bCs/>
            <w:szCs w:val="26"/>
            <w:lang w:val="en-US"/>
          </w:rPr>
          <w:t xml:space="preserve">Mạng </w:t>
        </w:r>
      </w:ins>
      <w:ins w:id="1827" w:author="Nguyễn Đình Kha" w:date="2024-07-02T21:04:00Z" w16du:dateUtc="2024-07-02T14:04:00Z">
        <w:r w:rsidR="006218DD" w:rsidRPr="00733D85">
          <w:rPr>
            <w:rFonts w:ascii="Times New Roman" w:hAnsi="Times New Roman" w:cs="Times New Roman"/>
            <w:b/>
            <w:bCs/>
            <w:szCs w:val="26"/>
            <w:lang w:val="en-US"/>
          </w:rPr>
          <w:t>m</w:t>
        </w:r>
      </w:ins>
      <w:ins w:id="1828" w:author="Nguyễn Đình Kha" w:date="2024-07-01T14:05:00Z" w16du:dateUtc="2024-07-01T07:05:00Z">
        <w:r w:rsidRPr="00733D85">
          <w:rPr>
            <w:rFonts w:ascii="Times New Roman" w:hAnsi="Times New Roman" w:cs="Times New Roman"/>
            <w:b/>
            <w:bCs/>
            <w:szCs w:val="26"/>
            <w:lang w:val="en-US"/>
          </w:rPr>
          <w:t xml:space="preserve">ục </w:t>
        </w:r>
      </w:ins>
      <w:ins w:id="1829" w:author="Nguyễn Đình Kha" w:date="2024-07-02T21:04:00Z" w16du:dateUtc="2024-07-02T14:04:00Z">
        <w:r w:rsidR="006218DD" w:rsidRPr="00733D85">
          <w:rPr>
            <w:rFonts w:ascii="Times New Roman" w:hAnsi="Times New Roman" w:cs="Times New Roman"/>
            <w:b/>
            <w:bCs/>
            <w:szCs w:val="26"/>
            <w:lang w:val="en-US"/>
          </w:rPr>
          <w:t>t</w:t>
        </w:r>
      </w:ins>
      <w:ins w:id="1830" w:author="Nguyễn Đình Kha" w:date="2024-07-01T14:05:00Z" w16du:dateUtc="2024-07-01T07:05:00Z">
        <w:r w:rsidRPr="00733D85">
          <w:rPr>
            <w:rFonts w:ascii="Times New Roman" w:hAnsi="Times New Roman" w:cs="Times New Roman"/>
            <w:b/>
            <w:bCs/>
            <w:szCs w:val="26"/>
            <w:lang w:val="en-US"/>
          </w:rPr>
          <w:t xml:space="preserve">iêu (Target </w:t>
        </w:r>
      </w:ins>
      <w:ins w:id="1831" w:author="Nguyễn Đình Kha" w:date="2024-07-02T21:03:00Z" w16du:dateUtc="2024-07-02T14:03:00Z">
        <w:r w:rsidR="006218DD" w:rsidRPr="00733D85">
          <w:rPr>
            <w:rFonts w:ascii="Times New Roman" w:hAnsi="Times New Roman" w:cs="Times New Roman"/>
            <w:b/>
            <w:bCs/>
            <w:szCs w:val="26"/>
            <w:lang w:val="en-US"/>
          </w:rPr>
          <w:t>n</w:t>
        </w:r>
      </w:ins>
      <w:ins w:id="1832" w:author="Nguyễn Đình Kha" w:date="2024-07-01T14:05:00Z" w16du:dateUtc="2024-07-01T07:05:00Z">
        <w:r w:rsidRPr="00733D85">
          <w:rPr>
            <w:rFonts w:ascii="Times New Roman" w:hAnsi="Times New Roman" w:cs="Times New Roman"/>
            <w:b/>
            <w:bCs/>
            <w:szCs w:val="26"/>
            <w:lang w:val="en-US"/>
          </w:rPr>
          <w:t>etwork)</w:t>
        </w:r>
      </w:ins>
    </w:p>
    <w:p w14:paraId="1E10274F" w14:textId="77777777" w:rsidR="005439A1" w:rsidRPr="00733D85" w:rsidRDefault="005439A1" w:rsidP="005439A1">
      <w:pPr>
        <w:ind w:firstLine="227"/>
        <w:jc w:val="both"/>
        <w:rPr>
          <w:ins w:id="1833" w:author="Nguyễn Đình Kha" w:date="2024-07-01T14:05:00Z" w16du:dateUtc="2024-07-01T07:05:00Z"/>
          <w:rFonts w:ascii="Times New Roman" w:hAnsi="Times New Roman" w:cs="Times New Roman"/>
          <w:szCs w:val="26"/>
          <w:lang w:val="en-US"/>
        </w:rPr>
      </w:pPr>
      <w:ins w:id="1834" w:author="Nguyễn Đình Kha" w:date="2024-07-01T14:05:00Z" w16du:dateUtc="2024-07-01T07:05:00Z">
        <w:r w:rsidRPr="00733D85">
          <w:rPr>
            <w:rFonts w:ascii="Times New Roman" w:hAnsi="Times New Roman" w:cs="Times New Roman"/>
            <w:szCs w:val="26"/>
            <w:lang w:val="en-US"/>
          </w:rPr>
          <w:t>Cung cấp các giá trị mục tiêu ổn định cho các cập nhật Q-learning.</w:t>
        </w:r>
      </w:ins>
    </w:p>
    <w:p w14:paraId="3C09A1F2" w14:textId="6B5AB0AE" w:rsidR="005439A1" w:rsidRPr="00733D85" w:rsidRDefault="005439A1">
      <w:pPr>
        <w:ind w:firstLine="227"/>
        <w:jc w:val="both"/>
        <w:rPr>
          <w:ins w:id="1835" w:author="Nguyễn Đình Kha" w:date="2024-07-01T14:05:00Z" w16du:dateUtc="2024-07-01T07:05:00Z"/>
          <w:rFonts w:ascii="Times New Roman" w:hAnsi="Times New Roman" w:cs="Times New Roman"/>
          <w:szCs w:val="26"/>
          <w:lang w:val="en-US"/>
          <w:rPrChange w:id="1836" w:author="Nguyễn Đình Kha" w:date="2024-07-02T21:20:00Z" w16du:dateUtc="2024-07-02T14:20:00Z">
            <w:rPr>
              <w:ins w:id="1837" w:author="Nguyễn Đình Kha" w:date="2024-07-01T14:05:00Z" w16du:dateUtc="2024-07-01T07:05:00Z"/>
              <w:rFonts w:ascii="Times New Roman" w:hAnsi="Times New Roman" w:cs="Times New Roman"/>
              <w:b/>
              <w:bCs/>
              <w:lang w:val="en-US"/>
            </w:rPr>
          </w:rPrChange>
        </w:rPr>
        <w:pPrChange w:id="1838" w:author="Nguyễn Đình Kha" w:date="2024-07-01T15:27:00Z" w16du:dateUtc="2024-07-01T08:27:00Z">
          <w:pPr/>
        </w:pPrChange>
      </w:pPr>
      <w:ins w:id="1839" w:author="Nguyễn Đình Kha" w:date="2024-07-01T14:05:00Z" w16du:dateUtc="2024-07-01T07:05:00Z">
        <w:r w:rsidRPr="00733D85">
          <w:rPr>
            <w:rFonts w:ascii="Times New Roman" w:hAnsi="Times New Roman" w:cs="Times New Roman"/>
            <w:b/>
            <w:bCs/>
            <w:szCs w:val="26"/>
            <w:lang w:val="en-US"/>
          </w:rPr>
          <w:lastRenderedPageBreak/>
          <w:t>Nguyên lí hoạt động:</w:t>
        </w:r>
        <w:r w:rsidRPr="00733D85">
          <w:rPr>
            <w:rFonts w:ascii="Times New Roman" w:hAnsi="Times New Roman" w:cs="Times New Roman"/>
            <w:szCs w:val="26"/>
            <w:lang w:val="en-US"/>
          </w:rPr>
          <w:t xml:space="preserve"> Được đồng bộ định kỳ với mạng chính sách để đảm bảo các giá trị mục tiêu nhất quán. Cách tiếp cận này giúp ổn định quá trình học bằng cách giảm nguy cơ phân kỳ trong quá trình huấn luyện.</w:t>
        </w:r>
      </w:ins>
    </w:p>
    <w:p w14:paraId="5896968E" w14:textId="77777777" w:rsidR="005439A1" w:rsidRPr="00733D85" w:rsidRDefault="005439A1">
      <w:pPr>
        <w:pStyle w:val="Heading4"/>
        <w:rPr>
          <w:ins w:id="1840" w:author="Nguyễn Đình Kha" w:date="2024-07-01T14:05:00Z" w16du:dateUtc="2024-07-01T07:05:00Z"/>
          <w:rFonts w:ascii="Times New Roman" w:hAnsi="Times New Roman" w:cs="Times New Roman"/>
          <w:szCs w:val="26"/>
          <w:lang w:val="en-US"/>
          <w:rPrChange w:id="1841" w:author="Nguyễn Đình Kha" w:date="2024-07-02T21:20:00Z" w16du:dateUtc="2024-07-02T14:20:00Z">
            <w:rPr>
              <w:ins w:id="1842" w:author="Nguyễn Đình Kha" w:date="2024-07-01T14:05:00Z" w16du:dateUtc="2024-07-01T07:05:00Z"/>
              <w:rFonts w:ascii="Times New Roman" w:hAnsi="Times New Roman" w:cs="Times New Roman"/>
              <w:b w:val="0"/>
              <w:bCs w:val="0"/>
              <w:lang w:val="en-US"/>
            </w:rPr>
          </w:rPrChange>
        </w:rPr>
        <w:pPrChange w:id="1843" w:author="Nguyễn Đình Kha" w:date="2024-07-01T15:27:00Z" w16du:dateUtc="2024-07-01T08:27:00Z">
          <w:pPr>
            <w:pStyle w:val="Heading4"/>
            <w:numPr>
              <w:numId w:val="44"/>
            </w:numPr>
          </w:pPr>
        </w:pPrChange>
      </w:pPr>
      <w:bookmarkStart w:id="1844" w:name="_Toc170710044"/>
      <w:bookmarkStart w:id="1845" w:name="_Toc171974902"/>
      <w:ins w:id="1846" w:author="Nguyễn Đình Kha" w:date="2024-07-01T14:05:00Z" w16du:dateUtc="2024-07-01T07:05:00Z">
        <w:r w:rsidRPr="00733D85">
          <w:rPr>
            <w:rFonts w:ascii="Times New Roman" w:hAnsi="Times New Roman" w:cs="Times New Roman"/>
            <w:szCs w:val="26"/>
            <w:lang w:val="en-US"/>
          </w:rPr>
          <w:t>Chi tiết triển khai</w:t>
        </w:r>
        <w:bookmarkEnd w:id="1844"/>
        <w:bookmarkEnd w:id="1845"/>
      </w:ins>
    </w:p>
    <w:p w14:paraId="241AB708" w14:textId="3BB15DF7" w:rsidR="005439A1" w:rsidRPr="00733D85" w:rsidRDefault="005439A1" w:rsidP="005439A1">
      <w:pPr>
        <w:ind w:firstLine="227"/>
        <w:jc w:val="both"/>
        <w:rPr>
          <w:ins w:id="1847" w:author="Nguyễn Đình Kha" w:date="2024-07-01T14:05:00Z" w16du:dateUtc="2024-07-01T07:05:00Z"/>
          <w:rFonts w:ascii="Times New Roman" w:hAnsi="Times New Roman" w:cs="Times New Roman"/>
          <w:b/>
          <w:bCs/>
          <w:szCs w:val="26"/>
          <w:lang w:val="en-US"/>
        </w:rPr>
      </w:pPr>
      <w:ins w:id="1848" w:author="Nguyễn Đình Kha" w:date="2024-07-01T14:05:00Z" w16du:dateUtc="2024-07-01T07:05:00Z">
        <w:r w:rsidRPr="00733D85">
          <w:rPr>
            <w:rFonts w:ascii="Times New Roman" w:hAnsi="Times New Roman" w:cs="Times New Roman"/>
            <w:b/>
            <w:bCs/>
            <w:szCs w:val="26"/>
            <w:lang w:val="en-US"/>
          </w:rPr>
          <w:t xml:space="preserve">Biểu </w:t>
        </w:r>
      </w:ins>
      <w:ins w:id="1849" w:author="Nguyễn Đình Kha" w:date="2024-07-02T21:04:00Z" w16du:dateUtc="2024-07-02T14:04:00Z">
        <w:r w:rsidR="006218DD" w:rsidRPr="00733D85">
          <w:rPr>
            <w:rFonts w:ascii="Times New Roman" w:hAnsi="Times New Roman" w:cs="Times New Roman"/>
            <w:b/>
            <w:bCs/>
            <w:szCs w:val="26"/>
            <w:lang w:val="en-US"/>
          </w:rPr>
          <w:t>d</w:t>
        </w:r>
      </w:ins>
      <w:ins w:id="1850" w:author="Nguyễn Đình Kha" w:date="2024-07-01T14:05:00Z" w16du:dateUtc="2024-07-01T07:05:00Z">
        <w:r w:rsidRPr="00733D85">
          <w:rPr>
            <w:rFonts w:ascii="Times New Roman" w:hAnsi="Times New Roman" w:cs="Times New Roman"/>
            <w:b/>
            <w:bCs/>
            <w:szCs w:val="26"/>
            <w:lang w:val="en-US"/>
          </w:rPr>
          <w:t>iễn</w:t>
        </w:r>
      </w:ins>
      <w:ins w:id="1851" w:author="Nguyễn Đình Kha" w:date="2024-07-02T21:04:00Z" w16du:dateUtc="2024-07-02T14:04:00Z">
        <w:r w:rsidR="006218DD" w:rsidRPr="00733D85">
          <w:rPr>
            <w:rFonts w:ascii="Times New Roman" w:hAnsi="Times New Roman" w:cs="Times New Roman"/>
            <w:b/>
            <w:bCs/>
            <w:szCs w:val="26"/>
            <w:lang w:val="en-US"/>
          </w:rPr>
          <w:t xml:space="preserve"> t</w:t>
        </w:r>
      </w:ins>
      <w:ins w:id="1852" w:author="Nguyễn Đình Kha" w:date="2024-07-01T14:05:00Z" w16du:dateUtc="2024-07-01T07:05:00Z">
        <w:r w:rsidRPr="00733D85">
          <w:rPr>
            <w:rFonts w:ascii="Times New Roman" w:hAnsi="Times New Roman" w:cs="Times New Roman"/>
            <w:b/>
            <w:bCs/>
            <w:szCs w:val="26"/>
            <w:lang w:val="en-US"/>
          </w:rPr>
          <w:t xml:space="preserve">rạng </w:t>
        </w:r>
      </w:ins>
      <w:ins w:id="1853" w:author="Nguyễn Đình Kha" w:date="2024-07-02T21:04:00Z" w16du:dateUtc="2024-07-02T14:04:00Z">
        <w:r w:rsidR="006218DD" w:rsidRPr="00733D85">
          <w:rPr>
            <w:rFonts w:ascii="Times New Roman" w:hAnsi="Times New Roman" w:cs="Times New Roman"/>
            <w:b/>
            <w:bCs/>
            <w:szCs w:val="26"/>
            <w:lang w:val="en-US"/>
          </w:rPr>
          <w:t>t</w:t>
        </w:r>
      </w:ins>
      <w:ins w:id="1854" w:author="Nguyễn Đình Kha" w:date="2024-07-01T14:05:00Z" w16du:dateUtc="2024-07-01T07:05:00Z">
        <w:r w:rsidRPr="00733D85">
          <w:rPr>
            <w:rFonts w:ascii="Times New Roman" w:hAnsi="Times New Roman" w:cs="Times New Roman"/>
            <w:b/>
            <w:bCs/>
            <w:szCs w:val="26"/>
            <w:lang w:val="en-US"/>
          </w:rPr>
          <w:t>hái (State representation)</w:t>
        </w:r>
      </w:ins>
    </w:p>
    <w:p w14:paraId="68FD3099" w14:textId="543F8AD6" w:rsidR="005439A1" w:rsidRDefault="005439A1" w:rsidP="00F72DDC">
      <w:pPr>
        <w:ind w:firstLine="227"/>
        <w:jc w:val="both"/>
        <w:rPr>
          <w:rFonts w:ascii="Times New Roman" w:hAnsi="Times New Roman" w:cs="Times New Roman"/>
          <w:szCs w:val="26"/>
          <w:lang w:val="en-US"/>
        </w:rPr>
      </w:pPr>
      <w:ins w:id="1855" w:author="Nguyễn Đình Kha" w:date="2024-07-01T14:05:00Z" w16du:dateUtc="2024-07-01T07:05:00Z">
        <w:r w:rsidRPr="00733D85">
          <w:rPr>
            <w:rFonts w:ascii="Times New Roman" w:hAnsi="Times New Roman" w:cs="Times New Roman"/>
            <w:szCs w:val="26"/>
            <w:lang w:val="en-US"/>
          </w:rPr>
          <w:t>Ghi lại trạng thái hiện tại của hệ thống bao gồm dữ liệu lưu lượng mạng, hành động của người dùng và phản hồi của hệ thống.</w:t>
        </w:r>
      </w:ins>
      <w:r w:rsidR="00F72DDC">
        <w:rPr>
          <w:rFonts w:ascii="Times New Roman" w:hAnsi="Times New Roman" w:cs="Times New Roman"/>
          <w:szCs w:val="26"/>
          <w:lang w:val="en-US"/>
        </w:rPr>
        <w:t xml:space="preserve"> </w:t>
      </w:r>
      <w:r w:rsidR="00F72DDC" w:rsidRPr="00F72DDC">
        <w:rPr>
          <w:rFonts w:ascii="Times New Roman" w:hAnsi="Times New Roman" w:cs="Times New Roman"/>
          <w:szCs w:val="26"/>
          <w:lang w:val="en-US"/>
        </w:rPr>
        <w:t>Trạng thái được định nghĩa là một vector đại diện cho các đặc trưng liên quan đến quá trình đăng nhập:</w:t>
      </w:r>
    </w:p>
    <w:p w14:paraId="4CE6CCC3" w14:textId="77777777" w:rsidR="00A93050" w:rsidRDefault="00F72DDC" w:rsidP="00A93050">
      <w:pPr>
        <w:keepNext/>
        <w:ind w:firstLine="227"/>
        <w:jc w:val="center"/>
      </w:pPr>
      <w:r w:rsidRPr="00F72DDC">
        <w:rPr>
          <w:rFonts w:ascii="Times New Roman" w:hAnsi="Times New Roman" w:cs="Times New Roman"/>
          <w:noProof/>
          <w:szCs w:val="26"/>
          <w:lang w:val="en-US"/>
        </w:rPr>
        <w:drawing>
          <wp:inline distT="0" distB="0" distL="0" distR="0" wp14:anchorId="2AD70152" wp14:editId="378DC15B">
            <wp:extent cx="5579745" cy="1372235"/>
            <wp:effectExtent l="0" t="0" r="1905" b="0"/>
            <wp:docPr id="32562319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23195" name="Picture 1" descr="A computer screen with text&#10;&#10;Description automatically generated"/>
                    <pic:cNvPicPr/>
                  </pic:nvPicPr>
                  <pic:blipFill>
                    <a:blip r:embed="rId18"/>
                    <a:stretch>
                      <a:fillRect/>
                    </a:stretch>
                  </pic:blipFill>
                  <pic:spPr>
                    <a:xfrm>
                      <a:off x="0" y="0"/>
                      <a:ext cx="5579745" cy="1372235"/>
                    </a:xfrm>
                    <a:prstGeom prst="rect">
                      <a:avLst/>
                    </a:prstGeom>
                  </pic:spPr>
                </pic:pic>
              </a:graphicData>
            </a:graphic>
          </wp:inline>
        </w:drawing>
      </w:r>
    </w:p>
    <w:p w14:paraId="20E4AF97" w14:textId="22BBA76C" w:rsidR="00A93050" w:rsidRDefault="00A93050" w:rsidP="00A93050">
      <w:pPr>
        <w:pStyle w:val="Caption"/>
      </w:pPr>
      <w:bookmarkStart w:id="1856" w:name="_Toc171974825"/>
      <w:r>
        <w:t xml:space="preserve">Hình </w:t>
      </w:r>
      <w:r>
        <w:fldChar w:fldCharType="begin"/>
      </w:r>
      <w:r>
        <w:instrText xml:space="preserve"> SEQ Hình \* ARABIC </w:instrText>
      </w:r>
      <w:r>
        <w:fldChar w:fldCharType="separate"/>
      </w:r>
      <w:r w:rsidR="000A3882">
        <w:rPr>
          <w:noProof/>
        </w:rPr>
        <w:t>10</w:t>
      </w:r>
      <w:r>
        <w:fldChar w:fldCharType="end"/>
      </w:r>
      <w:r>
        <w:rPr>
          <w:lang w:val="en-US"/>
        </w:rPr>
        <w:t xml:space="preserve">. </w:t>
      </w:r>
      <w:r w:rsidRPr="000161F4">
        <w:rPr>
          <w:noProof/>
        </w:rPr>
        <w:t>Biểu diễn trạng thái của DQN Agent</w:t>
      </w:r>
      <w:bookmarkEnd w:id="1856"/>
    </w:p>
    <w:p w14:paraId="1AFE514D" w14:textId="11846B35" w:rsidR="00560F4E" w:rsidRPr="00A93050" w:rsidRDefault="00560F4E" w:rsidP="00A93050">
      <w:pPr>
        <w:pStyle w:val="Caption"/>
        <w:rPr>
          <w:rFonts w:ascii="Times New Roman" w:hAnsi="Times New Roman" w:cs="Times New Roman"/>
          <w:szCs w:val="26"/>
          <w:lang w:val="en-US"/>
        </w:rPr>
      </w:pPr>
    </w:p>
    <w:p w14:paraId="0CC07C7F"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560F4E">
        <w:rPr>
          <w:rFonts w:ascii="Times New Roman" w:hAnsi="Times New Roman" w:cs="Times New Roman"/>
          <w:b/>
          <w:bCs/>
          <w:szCs w:val="26"/>
          <w:lang w:val="en-US"/>
        </w:rPr>
        <w:t xml:space="preserve"> </w:t>
      </w:r>
      <w:r w:rsidRPr="00F72DDC">
        <w:rPr>
          <w:rFonts w:ascii="Times New Roman" w:hAnsi="Times New Roman" w:cs="Times New Roman"/>
          <w:b/>
          <w:bCs/>
          <w:szCs w:val="26"/>
          <w:lang w:val="en-US"/>
        </w:rPr>
        <w:t>Tên đăng nhập chỉ gồm chữ số</w:t>
      </w:r>
    </w:p>
    <w:p w14:paraId="4C681F12" w14:textId="646EE127"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Chỉ ra liệu tên đăng nhập có chỉ bao gồm chữ số hay không.</w:t>
      </w:r>
    </w:p>
    <w:p w14:paraId="686DCB5C"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560F4E">
        <w:rPr>
          <w:rFonts w:ascii="Times New Roman" w:hAnsi="Times New Roman" w:cs="Times New Roman"/>
          <w:b/>
          <w:bCs/>
          <w:szCs w:val="26"/>
          <w:lang w:val="en-US"/>
        </w:rPr>
        <w:t xml:space="preserve"> </w:t>
      </w:r>
      <w:r w:rsidRPr="00F72DDC">
        <w:rPr>
          <w:rFonts w:ascii="Times New Roman" w:hAnsi="Times New Roman" w:cs="Times New Roman"/>
          <w:b/>
          <w:bCs/>
          <w:szCs w:val="26"/>
          <w:lang w:val="en-US"/>
        </w:rPr>
        <w:t>Độ dài mật khẩu</w:t>
      </w:r>
    </w:p>
    <w:p w14:paraId="517CC650" w14:textId="50019995"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Kiểm tra xem độ dài mật khẩu có nằm trong khoảng từ 6 đến 18 ký tự hay không.</w:t>
      </w:r>
    </w:p>
    <w:p w14:paraId="0022DEA3"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560F4E">
        <w:rPr>
          <w:rFonts w:ascii="Times New Roman" w:hAnsi="Times New Roman" w:cs="Times New Roman"/>
          <w:b/>
          <w:bCs/>
          <w:szCs w:val="26"/>
          <w:lang w:val="en-US"/>
        </w:rPr>
        <w:t xml:space="preserve"> </w:t>
      </w:r>
      <w:r w:rsidRPr="00F72DDC">
        <w:rPr>
          <w:rFonts w:ascii="Times New Roman" w:hAnsi="Times New Roman" w:cs="Times New Roman"/>
          <w:b/>
          <w:bCs/>
          <w:szCs w:val="26"/>
          <w:lang w:val="en-US"/>
        </w:rPr>
        <w:t>Tên đăng nhập tồn tại</w:t>
      </w:r>
    </w:p>
    <w:p w14:paraId="3AD0BD8F" w14:textId="26009A0E"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Xác nhận xem tên đăng nhập có tồn tại trong cơ sở dữ liệu hay không.</w:t>
      </w:r>
    </w:p>
    <w:p w14:paraId="660F930E"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560F4E">
        <w:rPr>
          <w:rFonts w:ascii="Times New Roman" w:hAnsi="Times New Roman" w:cs="Times New Roman"/>
          <w:b/>
          <w:bCs/>
          <w:szCs w:val="26"/>
          <w:lang w:val="en-US"/>
        </w:rPr>
        <w:t xml:space="preserve"> </w:t>
      </w:r>
      <w:r w:rsidRPr="00F72DDC">
        <w:rPr>
          <w:rFonts w:ascii="Times New Roman" w:hAnsi="Times New Roman" w:cs="Times New Roman"/>
          <w:b/>
          <w:bCs/>
          <w:szCs w:val="26"/>
          <w:lang w:val="en-US"/>
        </w:rPr>
        <w:t>Đăng nhập hợp lệ</w:t>
      </w:r>
    </w:p>
    <w:p w14:paraId="7504F043" w14:textId="76E5B9A3"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Kiểm tra xem cả tên đăng nhập và mật khẩu có đúng không.</w:t>
      </w:r>
    </w:p>
    <w:p w14:paraId="4C7497F5"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F72DDC">
        <w:rPr>
          <w:rFonts w:ascii="Times New Roman" w:hAnsi="Times New Roman" w:cs="Times New Roman"/>
          <w:b/>
          <w:bCs/>
          <w:szCs w:val="26"/>
          <w:lang w:val="en-US"/>
        </w:rPr>
        <w:t xml:space="preserve"> Phát hiện SQL Injection</w:t>
      </w:r>
    </w:p>
    <w:p w14:paraId="598227F5" w14:textId="2FF666F9"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 xml:space="preserve">Đánh dấu nếu </w:t>
      </w:r>
      <w:r w:rsidR="00560F4E">
        <w:rPr>
          <w:rFonts w:ascii="Times New Roman" w:hAnsi="Times New Roman" w:cs="Times New Roman"/>
          <w:szCs w:val="26"/>
          <w:lang w:val="en-US"/>
        </w:rPr>
        <w:t>phát hiện</w:t>
      </w:r>
      <w:r w:rsidRPr="00F72DDC">
        <w:rPr>
          <w:rFonts w:ascii="Times New Roman" w:hAnsi="Times New Roman" w:cs="Times New Roman"/>
          <w:szCs w:val="26"/>
          <w:lang w:val="en-US"/>
        </w:rPr>
        <w:t xml:space="preserve"> tấn công SQL Injection.</w:t>
      </w:r>
    </w:p>
    <w:p w14:paraId="69FBE02F"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lastRenderedPageBreak/>
        <w:sym w:font="Wingdings" w:char="F0A2"/>
      </w:r>
      <w:r w:rsidRPr="00560F4E">
        <w:rPr>
          <w:rFonts w:ascii="Times New Roman" w:hAnsi="Times New Roman" w:cs="Times New Roman"/>
          <w:b/>
          <w:bCs/>
          <w:szCs w:val="26"/>
          <w:lang w:val="en-US"/>
        </w:rPr>
        <w:t xml:space="preserve"> </w:t>
      </w:r>
      <w:r w:rsidRPr="00F72DDC">
        <w:rPr>
          <w:rFonts w:ascii="Times New Roman" w:hAnsi="Times New Roman" w:cs="Times New Roman"/>
          <w:b/>
          <w:bCs/>
          <w:szCs w:val="26"/>
          <w:lang w:val="en-US"/>
        </w:rPr>
        <w:t>Phát hiện XSS</w:t>
      </w:r>
    </w:p>
    <w:p w14:paraId="7143D850" w14:textId="25708DC7" w:rsidR="00F72DDC" w:rsidRP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 xml:space="preserve">Đánh dấu nếu </w:t>
      </w:r>
      <w:r w:rsidR="00560F4E">
        <w:rPr>
          <w:rFonts w:ascii="Times New Roman" w:hAnsi="Times New Roman" w:cs="Times New Roman"/>
          <w:szCs w:val="26"/>
          <w:lang w:val="en-US"/>
        </w:rPr>
        <w:t>phát hiện</w:t>
      </w:r>
      <w:r w:rsidRPr="00F72DDC">
        <w:rPr>
          <w:rFonts w:ascii="Times New Roman" w:hAnsi="Times New Roman" w:cs="Times New Roman"/>
          <w:szCs w:val="26"/>
          <w:lang w:val="en-US"/>
        </w:rPr>
        <w:t xml:space="preserve"> tấn công XSS.</w:t>
      </w:r>
    </w:p>
    <w:p w14:paraId="4D6A469E" w14:textId="77777777" w:rsidR="00560F4E" w:rsidRPr="00560F4E" w:rsidRDefault="00F72DDC" w:rsidP="00F72DDC">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sym w:font="Wingdings" w:char="F0A2"/>
      </w:r>
      <w:r w:rsidRPr="00560F4E">
        <w:rPr>
          <w:rFonts w:ascii="Times New Roman" w:hAnsi="Times New Roman" w:cs="Times New Roman"/>
          <w:b/>
          <w:bCs/>
          <w:szCs w:val="26"/>
          <w:lang w:val="en-US"/>
        </w:rPr>
        <w:t xml:space="preserve"> Phát hiện CSRF (</w:t>
      </w:r>
      <w:r w:rsidR="00560F4E" w:rsidRPr="00560F4E">
        <w:rPr>
          <w:rFonts w:ascii="Times New Roman" w:hAnsi="Times New Roman" w:cs="Times New Roman"/>
          <w:b/>
          <w:bCs/>
          <w:szCs w:val="26"/>
          <w:lang w:val="en-US"/>
        </w:rPr>
        <w:t>False</w:t>
      </w:r>
      <w:r w:rsidRPr="00560F4E">
        <w:rPr>
          <w:rFonts w:ascii="Times New Roman" w:hAnsi="Times New Roman" w:cs="Times New Roman"/>
          <w:b/>
          <w:bCs/>
          <w:szCs w:val="26"/>
          <w:lang w:val="en-US"/>
        </w:rPr>
        <w:t>)</w:t>
      </w:r>
    </w:p>
    <w:p w14:paraId="6085C306" w14:textId="52882E6F" w:rsidR="00F72DDC" w:rsidRDefault="00F72DDC" w:rsidP="00F72DDC">
      <w:pPr>
        <w:ind w:firstLine="227"/>
        <w:jc w:val="both"/>
        <w:rPr>
          <w:rFonts w:ascii="Times New Roman" w:hAnsi="Times New Roman" w:cs="Times New Roman"/>
          <w:szCs w:val="26"/>
          <w:lang w:val="en-US"/>
        </w:rPr>
      </w:pPr>
      <w:r w:rsidRPr="00F72DDC">
        <w:rPr>
          <w:rFonts w:ascii="Times New Roman" w:hAnsi="Times New Roman" w:cs="Times New Roman"/>
          <w:szCs w:val="26"/>
          <w:lang w:val="en-US"/>
        </w:rPr>
        <w:t xml:space="preserve">Hiện tại không áp dụng nhưng sử dụng trong </w:t>
      </w:r>
      <w:r w:rsidR="00560F4E">
        <w:rPr>
          <w:rFonts w:ascii="Times New Roman" w:hAnsi="Times New Roman" w:cs="Times New Roman"/>
          <w:szCs w:val="26"/>
          <w:lang w:val="en-US"/>
        </w:rPr>
        <w:t>việc phát hiện tấn công CSRF nếu</w:t>
      </w:r>
      <w:r w:rsidRPr="00F72DDC">
        <w:rPr>
          <w:rFonts w:ascii="Times New Roman" w:hAnsi="Times New Roman" w:cs="Times New Roman"/>
          <w:szCs w:val="26"/>
          <w:lang w:val="en-US"/>
        </w:rPr>
        <w:t xml:space="preserve"> có thể.</w:t>
      </w:r>
    </w:p>
    <w:p w14:paraId="50E0A3C3" w14:textId="00BB0EFD" w:rsidR="00560F4E" w:rsidRDefault="00560F4E" w:rsidP="00F72DDC">
      <w:pPr>
        <w:ind w:firstLine="227"/>
        <w:jc w:val="both"/>
        <w:rPr>
          <w:rFonts w:ascii="Times New Roman" w:hAnsi="Times New Roman" w:cs="Times New Roman"/>
          <w:szCs w:val="26"/>
          <w:lang w:val="en-US"/>
        </w:rPr>
      </w:pPr>
      <w:r w:rsidRPr="00560F4E">
        <w:rPr>
          <w:rFonts w:ascii="Times New Roman" w:hAnsi="Times New Roman" w:cs="Times New Roman"/>
          <w:b/>
          <w:bCs/>
          <w:szCs w:val="26"/>
          <w:lang w:val="en-US"/>
        </w:rPr>
        <w:t>Thực hiện:</w:t>
      </w:r>
      <w:r w:rsidRPr="00560F4E">
        <w:rPr>
          <w:rFonts w:ascii="Times New Roman" w:hAnsi="Times New Roman" w:cs="Times New Roman"/>
          <w:szCs w:val="26"/>
          <w:lang w:val="en-US"/>
        </w:rPr>
        <w:t xml:space="preserve"> Trạng thái được </w:t>
      </w:r>
      <w:r>
        <w:rPr>
          <w:rFonts w:ascii="Times New Roman" w:hAnsi="Times New Roman" w:cs="Times New Roman"/>
          <w:szCs w:val="26"/>
          <w:lang w:val="en-US"/>
        </w:rPr>
        <w:t>c</w:t>
      </w:r>
      <w:r w:rsidRPr="00560F4E">
        <w:rPr>
          <w:rFonts w:ascii="Times New Roman" w:hAnsi="Times New Roman" w:cs="Times New Roman"/>
          <w:szCs w:val="26"/>
          <w:lang w:val="en-US"/>
        </w:rPr>
        <w:t xml:space="preserve">huẩn hóa và biểu diễn dưới dạng vector để làm đầu vào cho </w:t>
      </w:r>
      <w:r>
        <w:rPr>
          <w:rFonts w:ascii="Times New Roman" w:hAnsi="Times New Roman" w:cs="Times New Roman"/>
          <w:szCs w:val="26"/>
          <w:lang w:val="en-US"/>
        </w:rPr>
        <w:t>m</w:t>
      </w:r>
      <w:r w:rsidRPr="00560F4E">
        <w:rPr>
          <w:rFonts w:ascii="Times New Roman" w:hAnsi="Times New Roman" w:cs="Times New Roman"/>
          <w:szCs w:val="26"/>
          <w:lang w:val="en-US"/>
        </w:rPr>
        <w:t xml:space="preserve">ạng nơ-ron. Biểu diễn có </w:t>
      </w:r>
      <w:r>
        <w:rPr>
          <w:rFonts w:ascii="Times New Roman" w:hAnsi="Times New Roman" w:cs="Times New Roman"/>
          <w:szCs w:val="26"/>
          <w:lang w:val="en-US"/>
        </w:rPr>
        <w:t>c</w:t>
      </w:r>
      <w:r w:rsidRPr="00560F4E">
        <w:rPr>
          <w:rFonts w:ascii="Times New Roman" w:hAnsi="Times New Roman" w:cs="Times New Roman"/>
          <w:szCs w:val="26"/>
          <w:lang w:val="en-US"/>
        </w:rPr>
        <w:t xml:space="preserve">ấu trúc này </w:t>
      </w:r>
      <w:r>
        <w:rPr>
          <w:rFonts w:ascii="Times New Roman" w:hAnsi="Times New Roman" w:cs="Times New Roman"/>
          <w:szCs w:val="26"/>
          <w:lang w:val="en-US"/>
        </w:rPr>
        <w:t>c</w:t>
      </w:r>
      <w:r w:rsidRPr="00560F4E">
        <w:rPr>
          <w:rFonts w:ascii="Times New Roman" w:hAnsi="Times New Roman" w:cs="Times New Roman"/>
          <w:szCs w:val="26"/>
          <w:lang w:val="en-US"/>
        </w:rPr>
        <w:t>ho phép mô hình đánh giá chính xác trạng thái hiện tại của các nỗ lực đăn</w:t>
      </w:r>
      <w:r>
        <w:rPr>
          <w:rFonts w:ascii="Times New Roman" w:hAnsi="Times New Roman" w:cs="Times New Roman"/>
          <w:szCs w:val="26"/>
          <w:lang w:val="en-US"/>
        </w:rPr>
        <w:t>g</w:t>
      </w:r>
      <w:r w:rsidRPr="00560F4E">
        <w:rPr>
          <w:rFonts w:ascii="Times New Roman" w:hAnsi="Times New Roman" w:cs="Times New Roman"/>
          <w:szCs w:val="26"/>
          <w:lang w:val="en-US"/>
        </w:rPr>
        <w:t xml:space="preserve"> nhập và các đặc trưng liên quan.</w:t>
      </w:r>
    </w:p>
    <w:p w14:paraId="05017905" w14:textId="77777777" w:rsidR="00F72DDC" w:rsidRPr="00733D85" w:rsidRDefault="00F72DDC" w:rsidP="005439A1">
      <w:pPr>
        <w:ind w:firstLine="227"/>
        <w:jc w:val="both"/>
        <w:rPr>
          <w:ins w:id="1857" w:author="Nguyễn Đình Kha" w:date="2024-07-01T14:05:00Z" w16du:dateUtc="2024-07-01T07:05:00Z"/>
          <w:rFonts w:ascii="Times New Roman" w:hAnsi="Times New Roman" w:cs="Times New Roman"/>
          <w:szCs w:val="26"/>
          <w:lang w:val="en-US"/>
        </w:rPr>
      </w:pPr>
    </w:p>
    <w:p w14:paraId="543E52EB" w14:textId="5E75B0AC" w:rsidR="005439A1" w:rsidRPr="00733D85" w:rsidRDefault="005439A1" w:rsidP="005439A1">
      <w:pPr>
        <w:ind w:firstLine="227"/>
        <w:jc w:val="both"/>
        <w:rPr>
          <w:ins w:id="1858" w:author="Nguyễn Đình Kha" w:date="2024-07-01T14:05:00Z" w16du:dateUtc="2024-07-01T07:05:00Z"/>
          <w:rFonts w:ascii="Times New Roman" w:hAnsi="Times New Roman" w:cs="Times New Roman"/>
          <w:b/>
          <w:bCs/>
          <w:szCs w:val="26"/>
          <w:lang w:val="en-US"/>
        </w:rPr>
      </w:pPr>
      <w:ins w:id="1859" w:author="Nguyễn Đình Kha" w:date="2024-07-01T14:05:00Z" w16du:dateUtc="2024-07-01T07:05:00Z">
        <w:r w:rsidRPr="00733D85">
          <w:rPr>
            <w:rFonts w:ascii="Times New Roman" w:hAnsi="Times New Roman" w:cs="Times New Roman"/>
            <w:b/>
            <w:bCs/>
            <w:szCs w:val="26"/>
            <w:lang w:val="en-US"/>
          </w:rPr>
          <w:t xml:space="preserve">Chọn </w:t>
        </w:r>
      </w:ins>
      <w:ins w:id="1860" w:author="Nguyễn Đình Kha" w:date="2024-07-02T21:04:00Z" w16du:dateUtc="2024-07-02T14:04:00Z">
        <w:r w:rsidR="006218DD" w:rsidRPr="00733D85">
          <w:rPr>
            <w:rFonts w:ascii="Times New Roman" w:hAnsi="Times New Roman" w:cs="Times New Roman"/>
            <w:b/>
            <w:bCs/>
            <w:szCs w:val="26"/>
            <w:lang w:val="en-US"/>
          </w:rPr>
          <w:t>h</w:t>
        </w:r>
      </w:ins>
      <w:ins w:id="1861" w:author="Nguyễn Đình Kha" w:date="2024-07-01T14:05:00Z" w16du:dateUtc="2024-07-01T07:05:00Z">
        <w:r w:rsidRPr="00733D85">
          <w:rPr>
            <w:rFonts w:ascii="Times New Roman" w:hAnsi="Times New Roman" w:cs="Times New Roman"/>
            <w:b/>
            <w:bCs/>
            <w:szCs w:val="26"/>
            <w:lang w:val="en-US"/>
          </w:rPr>
          <w:t xml:space="preserve">ành </w:t>
        </w:r>
      </w:ins>
      <w:ins w:id="1862" w:author="Nguyễn Đình Kha" w:date="2024-07-02T21:04:00Z" w16du:dateUtc="2024-07-02T14:04:00Z">
        <w:r w:rsidR="006218DD" w:rsidRPr="00733D85">
          <w:rPr>
            <w:rFonts w:ascii="Times New Roman" w:hAnsi="Times New Roman" w:cs="Times New Roman"/>
            <w:b/>
            <w:bCs/>
            <w:szCs w:val="26"/>
            <w:lang w:val="en-US"/>
          </w:rPr>
          <w:t>đ</w:t>
        </w:r>
      </w:ins>
      <w:ins w:id="1863" w:author="Nguyễn Đình Kha" w:date="2024-07-01T14:05:00Z" w16du:dateUtc="2024-07-01T07:05:00Z">
        <w:r w:rsidRPr="00733D85">
          <w:rPr>
            <w:rFonts w:ascii="Times New Roman" w:hAnsi="Times New Roman" w:cs="Times New Roman"/>
            <w:b/>
            <w:bCs/>
            <w:szCs w:val="26"/>
            <w:lang w:val="en-US"/>
          </w:rPr>
          <w:t xml:space="preserve">ộng (Action </w:t>
        </w:r>
      </w:ins>
      <w:ins w:id="1864" w:author="Nguyễn Đình Kha" w:date="2024-07-02T21:04:00Z" w16du:dateUtc="2024-07-02T14:04:00Z">
        <w:r w:rsidR="006218DD" w:rsidRPr="00733D85">
          <w:rPr>
            <w:rFonts w:ascii="Times New Roman" w:hAnsi="Times New Roman" w:cs="Times New Roman"/>
            <w:b/>
            <w:bCs/>
            <w:szCs w:val="26"/>
            <w:lang w:val="en-US"/>
          </w:rPr>
          <w:t>s</w:t>
        </w:r>
      </w:ins>
      <w:ins w:id="1865" w:author="Nguyễn Đình Kha" w:date="2024-07-01T14:05:00Z" w16du:dateUtc="2024-07-01T07:05:00Z">
        <w:r w:rsidRPr="00733D85">
          <w:rPr>
            <w:rFonts w:ascii="Times New Roman" w:hAnsi="Times New Roman" w:cs="Times New Roman"/>
            <w:b/>
            <w:bCs/>
            <w:szCs w:val="26"/>
            <w:lang w:val="en-US"/>
          </w:rPr>
          <w:t>election)</w:t>
        </w:r>
      </w:ins>
    </w:p>
    <w:p w14:paraId="75FFEC71" w14:textId="63C51696" w:rsidR="005439A1" w:rsidRDefault="005439A1" w:rsidP="00560F4E">
      <w:pPr>
        <w:ind w:firstLine="227"/>
        <w:jc w:val="both"/>
        <w:rPr>
          <w:rFonts w:ascii="Times New Roman" w:hAnsi="Times New Roman" w:cs="Times New Roman"/>
          <w:szCs w:val="26"/>
          <w:lang w:val="en-US"/>
        </w:rPr>
      </w:pPr>
      <w:ins w:id="1866" w:author="Nguyễn Đình Kha" w:date="2024-07-01T14:05:00Z" w16du:dateUtc="2024-07-01T07:05:00Z">
        <w:r w:rsidRPr="00733D85">
          <w:rPr>
            <w:rFonts w:ascii="Times New Roman" w:hAnsi="Times New Roman" w:cs="Times New Roman"/>
            <w:szCs w:val="26"/>
            <w:lang w:val="en-US"/>
          </w:rPr>
          <w:t>Chọn hành động dựa trên trạng thái hiện tại bằng cách sử dụng chiến lược epsilon-greedy.</w:t>
        </w:r>
      </w:ins>
      <w:r w:rsidR="00560F4E">
        <w:rPr>
          <w:rFonts w:ascii="Times New Roman" w:hAnsi="Times New Roman" w:cs="Times New Roman"/>
          <w:szCs w:val="26"/>
          <w:lang w:val="en-US"/>
        </w:rPr>
        <w:t xml:space="preserve"> </w:t>
      </w:r>
      <w:r w:rsidR="00560F4E" w:rsidRPr="00560F4E">
        <w:rPr>
          <w:rFonts w:ascii="Times New Roman" w:hAnsi="Times New Roman" w:cs="Times New Roman"/>
          <w:szCs w:val="26"/>
          <w:lang w:val="en-US"/>
        </w:rPr>
        <w:t>Không gian hành động bao gồm các hành động rời rạc mà honeypot có thể thực hiện đáp ứng các yêu cầu web:</w:t>
      </w:r>
    </w:p>
    <w:p w14:paraId="081D5663" w14:textId="77777777" w:rsidR="00560F4E" w:rsidRPr="00560F4E" w:rsidRDefault="00560F4E" w:rsidP="00560F4E">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t>Cảnh báo</w:t>
      </w:r>
    </w:p>
    <w:p w14:paraId="519293AF" w14:textId="66E55C93" w:rsidR="00560F4E" w:rsidRDefault="00560F4E" w:rsidP="00560F4E">
      <w:pPr>
        <w:ind w:firstLine="227"/>
        <w:jc w:val="both"/>
        <w:rPr>
          <w:rFonts w:ascii="Times New Roman" w:hAnsi="Times New Roman" w:cs="Times New Roman"/>
          <w:szCs w:val="26"/>
          <w:lang w:val="en-US"/>
        </w:rPr>
      </w:pPr>
      <w:r w:rsidRPr="00560F4E">
        <w:rPr>
          <w:rFonts w:ascii="Times New Roman" w:hAnsi="Times New Roman" w:cs="Times New Roman"/>
          <w:szCs w:val="26"/>
          <w:lang w:val="en-US"/>
        </w:rPr>
        <w:t xml:space="preserve">Đánh dấu yêu cầu là có khả năng độc hại và ghi lại chi tiết. </w:t>
      </w:r>
    </w:p>
    <w:p w14:paraId="0790668D" w14:textId="77777777" w:rsidR="00560F4E" w:rsidRPr="00560F4E" w:rsidRDefault="00560F4E" w:rsidP="00560F4E">
      <w:pPr>
        <w:ind w:firstLine="227"/>
        <w:jc w:val="both"/>
        <w:rPr>
          <w:rFonts w:ascii="Times New Roman" w:hAnsi="Times New Roman" w:cs="Times New Roman"/>
          <w:b/>
          <w:bCs/>
          <w:szCs w:val="26"/>
          <w:lang w:val="en-US"/>
        </w:rPr>
      </w:pPr>
      <w:r w:rsidRPr="00560F4E">
        <w:rPr>
          <w:rFonts w:ascii="Times New Roman" w:hAnsi="Times New Roman" w:cs="Times New Roman"/>
          <w:b/>
          <w:bCs/>
          <w:szCs w:val="26"/>
          <w:lang w:val="en-US"/>
        </w:rPr>
        <w:t>Bỏ qua</w:t>
      </w:r>
    </w:p>
    <w:p w14:paraId="3F28B65F" w14:textId="49BAF355" w:rsidR="00560F4E" w:rsidRPr="00560F4E" w:rsidRDefault="00560F4E" w:rsidP="00560F4E">
      <w:pPr>
        <w:ind w:firstLine="227"/>
        <w:jc w:val="both"/>
        <w:rPr>
          <w:rFonts w:ascii="Times New Roman" w:hAnsi="Times New Roman" w:cs="Times New Roman"/>
          <w:szCs w:val="26"/>
          <w:lang w:val="en-US"/>
        </w:rPr>
      </w:pPr>
      <w:r w:rsidRPr="00560F4E">
        <w:rPr>
          <w:rFonts w:ascii="Times New Roman" w:hAnsi="Times New Roman" w:cs="Times New Roman"/>
          <w:szCs w:val="26"/>
          <w:lang w:val="en-US"/>
        </w:rPr>
        <w:t>Xem yêu cầu là an toàn và cho phép nó tiếp tục mà không can thiệp.</w:t>
      </w:r>
    </w:p>
    <w:p w14:paraId="7FCCC1EE" w14:textId="6F7B2EF3" w:rsidR="00560F4E" w:rsidRPr="00733D85" w:rsidRDefault="00560F4E" w:rsidP="00560F4E">
      <w:pPr>
        <w:ind w:firstLine="227"/>
        <w:jc w:val="both"/>
        <w:rPr>
          <w:ins w:id="1867" w:author="Nguyễn Đình Kha" w:date="2024-07-01T14:05:00Z" w16du:dateUtc="2024-07-01T07:05:00Z"/>
          <w:rFonts w:ascii="Times New Roman" w:hAnsi="Times New Roman" w:cs="Times New Roman"/>
          <w:szCs w:val="26"/>
          <w:lang w:val="en-US"/>
        </w:rPr>
      </w:pPr>
      <w:r w:rsidRPr="00560F4E">
        <w:rPr>
          <w:rFonts w:ascii="Times New Roman" w:hAnsi="Times New Roman" w:cs="Times New Roman"/>
          <w:szCs w:val="26"/>
          <w:lang w:val="en-US"/>
        </w:rPr>
        <w:t>Mô hình DQN chọn hành động dựa trên trạng thái hiện tại để tối ưu hóa việc phát hiện các cuộc tấn công SQL Injection, nhằm mục đích giảm thiểu các dương tính giả và tiêu cực và cải thiện độ chính xác toàn cầu.</w:t>
      </w:r>
    </w:p>
    <w:p w14:paraId="761E9A8B" w14:textId="77777777" w:rsidR="005439A1" w:rsidRPr="00733D85" w:rsidRDefault="005439A1" w:rsidP="005439A1">
      <w:pPr>
        <w:ind w:firstLine="227"/>
        <w:jc w:val="both"/>
        <w:rPr>
          <w:ins w:id="1868" w:author="Nguyễn Đình Kha" w:date="2024-07-01T14:05:00Z" w16du:dateUtc="2024-07-01T07:05:00Z"/>
          <w:rFonts w:ascii="Times New Roman" w:hAnsi="Times New Roman" w:cs="Times New Roman"/>
          <w:szCs w:val="26"/>
          <w:lang w:val="en-US"/>
        </w:rPr>
      </w:pPr>
      <w:ins w:id="1869" w:author="Nguyễn Đình Kha" w:date="2024-07-01T14:05:00Z" w16du:dateUtc="2024-07-01T07:05:00Z">
        <w:r w:rsidRPr="00733D85">
          <w:rPr>
            <w:rFonts w:ascii="Times New Roman" w:hAnsi="Times New Roman" w:cs="Times New Roman"/>
            <w:b/>
            <w:bCs/>
            <w:szCs w:val="26"/>
            <w:lang w:val="en-US"/>
          </w:rPr>
          <w:t>Thực hiện:</w:t>
        </w:r>
        <w:r w:rsidRPr="00733D85">
          <w:rPr>
            <w:rFonts w:ascii="Times New Roman" w:hAnsi="Times New Roman" w:cs="Times New Roman"/>
            <w:szCs w:val="26"/>
            <w:lang w:val="en-US"/>
          </w:rPr>
          <w:t xml:space="preserve"> Agent chọn một hành động ngẫu nhiên với xác suất epsilon và hành động được đề xuất bởi mạng chính sách với xác suất 1-epsilon.</w:t>
        </w:r>
      </w:ins>
    </w:p>
    <w:p w14:paraId="0F1BAB21" w14:textId="77777777" w:rsidR="005439A1" w:rsidRPr="00733D85" w:rsidRDefault="005439A1" w:rsidP="005439A1">
      <w:pPr>
        <w:ind w:firstLine="227"/>
        <w:jc w:val="both"/>
        <w:rPr>
          <w:ins w:id="1870" w:author="Nguyễn Đình Kha" w:date="2024-07-01T14:05:00Z" w16du:dateUtc="2024-07-01T07:05:00Z"/>
          <w:rFonts w:ascii="Times New Roman" w:hAnsi="Times New Roman" w:cs="Times New Roman"/>
          <w:szCs w:val="26"/>
          <w:lang w:val="en-US"/>
        </w:rPr>
      </w:pPr>
    </w:p>
    <w:p w14:paraId="3380C25E" w14:textId="1F9EC163" w:rsidR="005439A1" w:rsidRPr="00733D85" w:rsidRDefault="005439A1" w:rsidP="005439A1">
      <w:pPr>
        <w:ind w:firstLine="227"/>
        <w:jc w:val="both"/>
        <w:rPr>
          <w:ins w:id="1871" w:author="Nguyễn Đình Kha" w:date="2024-07-01T14:05:00Z" w16du:dateUtc="2024-07-01T07:05:00Z"/>
          <w:rFonts w:ascii="Times New Roman" w:hAnsi="Times New Roman" w:cs="Times New Roman"/>
          <w:b/>
          <w:bCs/>
          <w:szCs w:val="26"/>
          <w:lang w:val="en-US"/>
        </w:rPr>
      </w:pPr>
      <w:ins w:id="1872" w:author="Nguyễn Đình Kha" w:date="2024-07-01T14:05:00Z" w16du:dateUtc="2024-07-01T07:05:00Z">
        <w:r w:rsidRPr="00733D85">
          <w:rPr>
            <w:rFonts w:ascii="Times New Roman" w:hAnsi="Times New Roman" w:cs="Times New Roman"/>
            <w:b/>
            <w:bCs/>
            <w:szCs w:val="26"/>
            <w:lang w:val="en-US"/>
          </w:rPr>
          <w:t xml:space="preserve">Phản </w:t>
        </w:r>
      </w:ins>
      <w:ins w:id="1873" w:author="Nguyễn Đình Kha" w:date="2024-07-02T21:04:00Z" w16du:dateUtc="2024-07-02T14:04:00Z">
        <w:r w:rsidR="006218DD" w:rsidRPr="00733D85">
          <w:rPr>
            <w:rFonts w:ascii="Times New Roman" w:hAnsi="Times New Roman" w:cs="Times New Roman"/>
            <w:b/>
            <w:bCs/>
            <w:szCs w:val="26"/>
            <w:lang w:val="en-US"/>
          </w:rPr>
          <w:t>h</w:t>
        </w:r>
      </w:ins>
      <w:ins w:id="1874" w:author="Nguyễn Đình Kha" w:date="2024-07-01T14:05:00Z" w16du:dateUtc="2024-07-01T07:05:00Z">
        <w:r w:rsidRPr="00733D85">
          <w:rPr>
            <w:rFonts w:ascii="Times New Roman" w:hAnsi="Times New Roman" w:cs="Times New Roman"/>
            <w:b/>
            <w:bCs/>
            <w:szCs w:val="26"/>
            <w:lang w:val="en-US"/>
          </w:rPr>
          <w:t xml:space="preserve">ồi </w:t>
        </w:r>
      </w:ins>
      <w:ins w:id="1875" w:author="Nguyễn Đình Kha" w:date="2024-07-02T21:04:00Z" w16du:dateUtc="2024-07-02T14:04:00Z">
        <w:r w:rsidR="006218DD" w:rsidRPr="00733D85">
          <w:rPr>
            <w:rFonts w:ascii="Times New Roman" w:hAnsi="Times New Roman" w:cs="Times New Roman"/>
            <w:b/>
            <w:bCs/>
            <w:szCs w:val="26"/>
            <w:lang w:val="en-US"/>
          </w:rPr>
          <w:t>m</w:t>
        </w:r>
      </w:ins>
      <w:ins w:id="1876" w:author="Nguyễn Đình Kha" w:date="2024-07-01T14:05:00Z" w16du:dateUtc="2024-07-01T07:05:00Z">
        <w:r w:rsidRPr="00733D85">
          <w:rPr>
            <w:rFonts w:ascii="Times New Roman" w:hAnsi="Times New Roman" w:cs="Times New Roman"/>
            <w:b/>
            <w:bCs/>
            <w:szCs w:val="26"/>
            <w:lang w:val="en-US"/>
          </w:rPr>
          <w:t xml:space="preserve">ôi </w:t>
        </w:r>
      </w:ins>
      <w:ins w:id="1877" w:author="Nguyễn Đình Kha" w:date="2024-07-02T21:04:00Z" w16du:dateUtc="2024-07-02T14:04:00Z">
        <w:r w:rsidR="006218DD" w:rsidRPr="00733D85">
          <w:rPr>
            <w:rFonts w:ascii="Times New Roman" w:hAnsi="Times New Roman" w:cs="Times New Roman"/>
            <w:b/>
            <w:bCs/>
            <w:szCs w:val="26"/>
            <w:lang w:val="en-US"/>
          </w:rPr>
          <w:t>t</w:t>
        </w:r>
      </w:ins>
      <w:ins w:id="1878" w:author="Nguyễn Đình Kha" w:date="2024-07-01T14:05:00Z" w16du:dateUtc="2024-07-01T07:05:00Z">
        <w:r w:rsidRPr="00733D85">
          <w:rPr>
            <w:rFonts w:ascii="Times New Roman" w:hAnsi="Times New Roman" w:cs="Times New Roman"/>
            <w:b/>
            <w:bCs/>
            <w:szCs w:val="26"/>
            <w:lang w:val="en-US"/>
          </w:rPr>
          <w:t xml:space="preserve">rường (Environment </w:t>
        </w:r>
      </w:ins>
      <w:ins w:id="1879" w:author="Nguyễn Đình Kha" w:date="2024-07-02T21:04:00Z" w16du:dateUtc="2024-07-02T14:04:00Z">
        <w:r w:rsidR="006218DD" w:rsidRPr="00733D85">
          <w:rPr>
            <w:rFonts w:ascii="Times New Roman" w:hAnsi="Times New Roman" w:cs="Times New Roman"/>
            <w:b/>
            <w:bCs/>
            <w:szCs w:val="26"/>
            <w:lang w:val="en-US"/>
          </w:rPr>
          <w:t>r</w:t>
        </w:r>
      </w:ins>
      <w:ins w:id="1880" w:author="Nguyễn Đình Kha" w:date="2024-07-01T14:05:00Z" w16du:dateUtc="2024-07-01T07:05:00Z">
        <w:r w:rsidRPr="00733D85">
          <w:rPr>
            <w:rFonts w:ascii="Times New Roman" w:hAnsi="Times New Roman" w:cs="Times New Roman"/>
            <w:b/>
            <w:bCs/>
            <w:szCs w:val="26"/>
            <w:lang w:val="en-US"/>
          </w:rPr>
          <w:t>esponse)</w:t>
        </w:r>
      </w:ins>
    </w:p>
    <w:p w14:paraId="6DAD5E85" w14:textId="06D71E64" w:rsidR="005439A1" w:rsidRPr="00733D85" w:rsidRDefault="005439A1" w:rsidP="005439A1">
      <w:pPr>
        <w:ind w:firstLine="227"/>
        <w:jc w:val="both"/>
        <w:rPr>
          <w:ins w:id="1881" w:author="Nguyễn Đình Kha" w:date="2024-07-01T14:05:00Z" w16du:dateUtc="2024-07-01T07:05:00Z"/>
          <w:rFonts w:ascii="Times New Roman" w:hAnsi="Times New Roman" w:cs="Times New Roman"/>
          <w:szCs w:val="26"/>
          <w:lang w:val="en-US"/>
        </w:rPr>
      </w:pPr>
      <w:ins w:id="1882" w:author="Nguyễn Đình Kha" w:date="2024-07-01T14:05:00Z" w16du:dateUtc="2024-07-01T07:05:00Z">
        <w:r w:rsidRPr="00733D85">
          <w:rPr>
            <w:rFonts w:ascii="Times New Roman" w:hAnsi="Times New Roman" w:cs="Times New Roman"/>
            <w:szCs w:val="26"/>
            <w:lang w:val="en-US"/>
          </w:rPr>
          <w:lastRenderedPageBreak/>
          <w:t>Thực thi hành động và nhận phản hồi từ môi trường dưới dạng phần thưởng và trạng thái tiếp theo.</w:t>
        </w:r>
      </w:ins>
    </w:p>
    <w:p w14:paraId="2F10145F" w14:textId="77777777" w:rsidR="005439A1" w:rsidRPr="00733D85" w:rsidRDefault="005439A1" w:rsidP="005439A1">
      <w:pPr>
        <w:ind w:firstLine="227"/>
        <w:jc w:val="both"/>
        <w:rPr>
          <w:ins w:id="1883" w:author="Nguyễn Đình Kha" w:date="2024-07-01T14:05:00Z" w16du:dateUtc="2024-07-01T07:05:00Z"/>
          <w:rFonts w:ascii="Times New Roman" w:hAnsi="Times New Roman" w:cs="Times New Roman"/>
          <w:szCs w:val="26"/>
          <w:lang w:val="en-US"/>
        </w:rPr>
      </w:pPr>
      <w:ins w:id="1884" w:author="Nguyễn Đình Kha" w:date="2024-07-01T14:05:00Z" w16du:dateUtc="2024-07-01T07:05:00Z">
        <w:r w:rsidRPr="00733D85">
          <w:rPr>
            <w:rFonts w:ascii="Times New Roman" w:hAnsi="Times New Roman" w:cs="Times New Roman"/>
            <w:b/>
            <w:bCs/>
            <w:szCs w:val="26"/>
            <w:lang w:val="en-US"/>
            <w:rPrChange w:id="1885" w:author="Nguyễn Đình Kha" w:date="2024-07-02T21:20:00Z" w16du:dateUtc="2024-07-02T14:20:00Z">
              <w:rPr>
                <w:rFonts w:ascii="Times New Roman" w:hAnsi="Times New Roman" w:cs="Times New Roman"/>
                <w:szCs w:val="26"/>
                <w:lang w:val="en-US"/>
              </w:rPr>
            </w:rPrChange>
          </w:rPr>
          <w:t>Thực hiện:</w:t>
        </w:r>
        <w:r w:rsidRPr="00733D85">
          <w:rPr>
            <w:rFonts w:ascii="Times New Roman" w:hAnsi="Times New Roman" w:cs="Times New Roman"/>
            <w:szCs w:val="26"/>
            <w:lang w:val="en-US"/>
          </w:rPr>
          <w:t xml:space="preserve"> Hệ thống cập nhật trạng thái và tính toán phần thưởng dựa trên hiệu quả của hành động được thực thi.</w:t>
        </w:r>
      </w:ins>
    </w:p>
    <w:p w14:paraId="16EA4453" w14:textId="77777777" w:rsidR="005439A1" w:rsidRPr="00733D85" w:rsidRDefault="005439A1" w:rsidP="005439A1">
      <w:pPr>
        <w:ind w:firstLine="227"/>
        <w:jc w:val="both"/>
        <w:rPr>
          <w:ins w:id="1886" w:author="Nguyễn Đình Kha" w:date="2024-07-01T14:05:00Z" w16du:dateUtc="2024-07-01T07:05:00Z"/>
          <w:rFonts w:ascii="Times New Roman" w:hAnsi="Times New Roman" w:cs="Times New Roman"/>
          <w:szCs w:val="26"/>
          <w:lang w:val="en-US"/>
        </w:rPr>
      </w:pPr>
    </w:p>
    <w:p w14:paraId="344BE664" w14:textId="4EC52036" w:rsidR="005439A1" w:rsidRPr="00733D85" w:rsidRDefault="005439A1" w:rsidP="005439A1">
      <w:pPr>
        <w:ind w:firstLine="227"/>
        <w:jc w:val="both"/>
        <w:rPr>
          <w:ins w:id="1887" w:author="Nguyễn Đình Kha" w:date="2024-07-01T14:05:00Z" w16du:dateUtc="2024-07-01T07:05:00Z"/>
          <w:rFonts w:ascii="Times New Roman" w:hAnsi="Times New Roman" w:cs="Times New Roman"/>
          <w:b/>
          <w:bCs/>
          <w:szCs w:val="26"/>
          <w:lang w:val="en-US"/>
        </w:rPr>
      </w:pPr>
      <w:ins w:id="1888" w:author="Nguyễn Đình Kha" w:date="2024-07-01T14:05:00Z" w16du:dateUtc="2024-07-01T07:05:00Z">
        <w:r w:rsidRPr="00733D85">
          <w:rPr>
            <w:rFonts w:ascii="Times New Roman" w:hAnsi="Times New Roman" w:cs="Times New Roman"/>
            <w:b/>
            <w:bCs/>
            <w:szCs w:val="26"/>
            <w:lang w:val="en-US"/>
          </w:rPr>
          <w:t xml:space="preserve">Lưu </w:t>
        </w:r>
      </w:ins>
      <w:ins w:id="1889" w:author="Nguyễn Đình Kha" w:date="2024-07-02T21:04:00Z" w16du:dateUtc="2024-07-02T14:04:00Z">
        <w:r w:rsidR="006218DD" w:rsidRPr="00733D85">
          <w:rPr>
            <w:rFonts w:ascii="Times New Roman" w:hAnsi="Times New Roman" w:cs="Times New Roman"/>
            <w:b/>
            <w:bCs/>
            <w:szCs w:val="26"/>
            <w:lang w:val="en-US"/>
          </w:rPr>
          <w:t>t</w:t>
        </w:r>
      </w:ins>
      <w:ins w:id="1890" w:author="Nguyễn Đình Kha" w:date="2024-07-01T14:05:00Z" w16du:dateUtc="2024-07-01T07:05:00Z">
        <w:r w:rsidRPr="00733D85">
          <w:rPr>
            <w:rFonts w:ascii="Times New Roman" w:hAnsi="Times New Roman" w:cs="Times New Roman"/>
            <w:b/>
            <w:bCs/>
            <w:szCs w:val="26"/>
            <w:lang w:val="en-US"/>
          </w:rPr>
          <w:t xml:space="preserve">rữ </w:t>
        </w:r>
      </w:ins>
      <w:ins w:id="1891" w:author="Nguyễn Đình Kha" w:date="2024-07-02T21:04:00Z" w16du:dateUtc="2024-07-02T14:04:00Z">
        <w:r w:rsidR="006218DD" w:rsidRPr="00733D85">
          <w:rPr>
            <w:rFonts w:ascii="Times New Roman" w:hAnsi="Times New Roman" w:cs="Times New Roman"/>
            <w:b/>
            <w:bCs/>
            <w:szCs w:val="26"/>
            <w:lang w:val="en-US"/>
          </w:rPr>
          <w:t>k</w:t>
        </w:r>
      </w:ins>
      <w:ins w:id="1892" w:author="Nguyễn Đình Kha" w:date="2024-07-01T14:05:00Z" w16du:dateUtc="2024-07-01T07:05:00Z">
        <w:r w:rsidRPr="00733D85">
          <w:rPr>
            <w:rFonts w:ascii="Times New Roman" w:hAnsi="Times New Roman" w:cs="Times New Roman"/>
            <w:b/>
            <w:bCs/>
            <w:szCs w:val="26"/>
            <w:lang w:val="en-US"/>
          </w:rPr>
          <w:t xml:space="preserve">inh </w:t>
        </w:r>
      </w:ins>
      <w:ins w:id="1893" w:author="Nguyễn Đình Kha" w:date="2024-07-02T21:04:00Z" w16du:dateUtc="2024-07-02T14:04:00Z">
        <w:r w:rsidR="006218DD" w:rsidRPr="00733D85">
          <w:rPr>
            <w:rFonts w:ascii="Times New Roman" w:hAnsi="Times New Roman" w:cs="Times New Roman"/>
            <w:b/>
            <w:bCs/>
            <w:szCs w:val="26"/>
            <w:lang w:val="en-US"/>
          </w:rPr>
          <w:t>n</w:t>
        </w:r>
      </w:ins>
      <w:ins w:id="1894" w:author="Nguyễn Đình Kha" w:date="2024-07-01T14:05:00Z" w16du:dateUtc="2024-07-01T07:05:00Z">
        <w:r w:rsidRPr="00733D85">
          <w:rPr>
            <w:rFonts w:ascii="Times New Roman" w:hAnsi="Times New Roman" w:cs="Times New Roman"/>
            <w:b/>
            <w:bCs/>
            <w:szCs w:val="26"/>
            <w:lang w:val="en-US"/>
          </w:rPr>
          <w:t xml:space="preserve">ghiệm (Experience </w:t>
        </w:r>
      </w:ins>
      <w:ins w:id="1895" w:author="Nguyễn Đình Kha" w:date="2024-07-02T21:04:00Z" w16du:dateUtc="2024-07-02T14:04:00Z">
        <w:r w:rsidR="006218DD" w:rsidRPr="00733D85">
          <w:rPr>
            <w:rFonts w:ascii="Times New Roman" w:hAnsi="Times New Roman" w:cs="Times New Roman"/>
            <w:b/>
            <w:bCs/>
            <w:szCs w:val="26"/>
            <w:lang w:val="en-US"/>
          </w:rPr>
          <w:t>s</w:t>
        </w:r>
      </w:ins>
      <w:ins w:id="1896" w:author="Nguyễn Đình Kha" w:date="2024-07-01T14:05:00Z" w16du:dateUtc="2024-07-01T07:05:00Z">
        <w:r w:rsidRPr="00733D85">
          <w:rPr>
            <w:rFonts w:ascii="Times New Roman" w:hAnsi="Times New Roman" w:cs="Times New Roman"/>
            <w:b/>
            <w:bCs/>
            <w:szCs w:val="26"/>
            <w:lang w:val="en-US"/>
          </w:rPr>
          <w:t>torage)</w:t>
        </w:r>
      </w:ins>
    </w:p>
    <w:p w14:paraId="5ED253AE" w14:textId="77777777" w:rsidR="005439A1" w:rsidRPr="00733D85" w:rsidRDefault="005439A1" w:rsidP="005439A1">
      <w:pPr>
        <w:ind w:firstLine="227"/>
        <w:jc w:val="both"/>
        <w:rPr>
          <w:ins w:id="1897" w:author="Nguyễn Đình Kha" w:date="2024-07-01T14:05:00Z" w16du:dateUtc="2024-07-01T07:05:00Z"/>
          <w:rFonts w:ascii="Times New Roman" w:hAnsi="Times New Roman" w:cs="Times New Roman"/>
          <w:szCs w:val="26"/>
          <w:lang w:val="en-US"/>
        </w:rPr>
      </w:pPr>
      <w:ins w:id="1898" w:author="Nguyễn Đình Kha" w:date="2024-07-01T14:05:00Z" w16du:dateUtc="2024-07-01T07:05:00Z">
        <w:r w:rsidRPr="00733D85">
          <w:rPr>
            <w:rFonts w:ascii="Times New Roman" w:hAnsi="Times New Roman" w:cs="Times New Roman"/>
            <w:szCs w:val="26"/>
            <w:lang w:val="en-US"/>
          </w:rPr>
          <w:t>Lưu trữ bộ kinh nghiệm (state, action, reward, next_state, done) trong bộ đệm phát lại kinh nghiệm.</w:t>
        </w:r>
      </w:ins>
    </w:p>
    <w:p w14:paraId="45E133BF" w14:textId="77777777" w:rsidR="005439A1" w:rsidRPr="00733D85" w:rsidRDefault="005439A1" w:rsidP="005439A1">
      <w:pPr>
        <w:ind w:firstLine="227"/>
        <w:jc w:val="both"/>
        <w:rPr>
          <w:ins w:id="1899" w:author="Nguyễn Đình Kha" w:date="2024-07-01T14:05:00Z" w16du:dateUtc="2024-07-01T07:05:00Z"/>
          <w:rFonts w:ascii="Times New Roman" w:hAnsi="Times New Roman" w:cs="Times New Roman"/>
          <w:szCs w:val="26"/>
          <w:lang w:val="en-US"/>
        </w:rPr>
      </w:pPr>
      <w:ins w:id="1900" w:author="Nguyễn Đình Kha" w:date="2024-07-01T14:05:00Z" w16du:dateUtc="2024-07-01T07:05:00Z">
        <w:r w:rsidRPr="00733D85">
          <w:rPr>
            <w:rFonts w:ascii="Times New Roman" w:hAnsi="Times New Roman" w:cs="Times New Roman"/>
            <w:b/>
            <w:bCs/>
            <w:szCs w:val="26"/>
            <w:lang w:val="en-US"/>
          </w:rPr>
          <w:t>Thực hiện:</w:t>
        </w:r>
        <w:r w:rsidRPr="00733D85">
          <w:rPr>
            <w:rFonts w:ascii="Times New Roman" w:hAnsi="Times New Roman" w:cs="Times New Roman"/>
            <w:b/>
            <w:bCs/>
            <w:szCs w:val="26"/>
            <w:lang w:val="en-US"/>
            <w:rPrChange w:id="1901" w:author="Nguyễn Đình Kha" w:date="2024-07-02T21:20:00Z" w16du:dateUtc="2024-07-02T14:20:00Z">
              <w:rPr>
                <w:rFonts w:ascii="Times New Roman" w:hAnsi="Times New Roman" w:cs="Times New Roman"/>
                <w:lang w:val="en-US"/>
              </w:rPr>
            </w:rPrChange>
          </w:rPr>
          <w:t xml:space="preserve"> </w:t>
        </w:r>
        <w:r w:rsidRPr="00733D85">
          <w:rPr>
            <w:rFonts w:ascii="Times New Roman" w:hAnsi="Times New Roman" w:cs="Times New Roman"/>
            <w:szCs w:val="26"/>
            <w:lang w:val="en-US"/>
          </w:rPr>
          <w:t>Agent lưu trữ các kinh nghiệm vào một bộ đệm phát lại để sử dụng trong các bước huấn luyện sau này.</w:t>
        </w:r>
      </w:ins>
    </w:p>
    <w:p w14:paraId="6B8AF1B0" w14:textId="77777777" w:rsidR="005439A1" w:rsidRPr="00733D85" w:rsidRDefault="005439A1" w:rsidP="005439A1">
      <w:pPr>
        <w:ind w:firstLine="227"/>
        <w:jc w:val="both"/>
        <w:rPr>
          <w:ins w:id="1902" w:author="Nguyễn Đình Kha" w:date="2024-07-01T14:05:00Z" w16du:dateUtc="2024-07-01T07:05:00Z"/>
          <w:rFonts w:ascii="Times New Roman" w:hAnsi="Times New Roman" w:cs="Times New Roman"/>
          <w:b/>
          <w:bCs/>
          <w:szCs w:val="26"/>
          <w:lang w:val="en-US"/>
        </w:rPr>
      </w:pPr>
    </w:p>
    <w:p w14:paraId="4C66DBD5" w14:textId="77FA66E7" w:rsidR="005439A1" w:rsidRPr="00733D85" w:rsidRDefault="005439A1" w:rsidP="005439A1">
      <w:pPr>
        <w:ind w:firstLine="227"/>
        <w:jc w:val="both"/>
        <w:rPr>
          <w:ins w:id="1903" w:author="Nguyễn Đình Kha" w:date="2024-07-01T14:05:00Z" w16du:dateUtc="2024-07-01T07:05:00Z"/>
          <w:rFonts w:ascii="Times New Roman" w:hAnsi="Times New Roman" w:cs="Times New Roman"/>
          <w:b/>
          <w:bCs/>
          <w:szCs w:val="26"/>
          <w:lang w:val="en-US"/>
        </w:rPr>
      </w:pPr>
      <w:ins w:id="1904" w:author="Nguyễn Đình Kha" w:date="2024-07-01T14:05:00Z" w16du:dateUtc="2024-07-01T07:05:00Z">
        <w:r w:rsidRPr="00733D85">
          <w:rPr>
            <w:rFonts w:ascii="Times New Roman" w:hAnsi="Times New Roman" w:cs="Times New Roman"/>
            <w:b/>
            <w:bCs/>
            <w:szCs w:val="26"/>
            <w:lang w:val="en-US"/>
          </w:rPr>
          <w:t xml:space="preserve">Cập </w:t>
        </w:r>
      </w:ins>
      <w:ins w:id="1905" w:author="Nguyễn Đình Kha" w:date="2024-07-02T21:04:00Z" w16du:dateUtc="2024-07-02T14:04:00Z">
        <w:r w:rsidR="006218DD" w:rsidRPr="00733D85">
          <w:rPr>
            <w:rFonts w:ascii="Times New Roman" w:hAnsi="Times New Roman" w:cs="Times New Roman"/>
            <w:b/>
            <w:bCs/>
            <w:szCs w:val="26"/>
            <w:lang w:val="en-US"/>
          </w:rPr>
          <w:t>n</w:t>
        </w:r>
      </w:ins>
      <w:ins w:id="1906" w:author="Nguyễn Đình Kha" w:date="2024-07-01T14:05:00Z" w16du:dateUtc="2024-07-01T07:05:00Z">
        <w:r w:rsidRPr="00733D85">
          <w:rPr>
            <w:rFonts w:ascii="Times New Roman" w:hAnsi="Times New Roman" w:cs="Times New Roman"/>
            <w:b/>
            <w:bCs/>
            <w:szCs w:val="26"/>
            <w:lang w:val="en-US"/>
          </w:rPr>
          <w:t xml:space="preserve">hật </w:t>
        </w:r>
      </w:ins>
      <w:ins w:id="1907" w:author="Nguyễn Đình Kha" w:date="2024-07-02T21:04:00Z" w16du:dateUtc="2024-07-02T14:04:00Z">
        <w:r w:rsidR="006218DD" w:rsidRPr="00733D85">
          <w:rPr>
            <w:rFonts w:ascii="Times New Roman" w:hAnsi="Times New Roman" w:cs="Times New Roman"/>
            <w:b/>
            <w:bCs/>
            <w:szCs w:val="26"/>
            <w:lang w:val="en-US"/>
          </w:rPr>
          <w:t>c</w:t>
        </w:r>
      </w:ins>
      <w:ins w:id="1908" w:author="Nguyễn Đình Kha" w:date="2024-07-01T14:05:00Z" w16du:dateUtc="2024-07-01T07:05:00Z">
        <w:r w:rsidRPr="00733D85">
          <w:rPr>
            <w:rFonts w:ascii="Times New Roman" w:hAnsi="Times New Roman" w:cs="Times New Roman"/>
            <w:b/>
            <w:bCs/>
            <w:szCs w:val="26"/>
            <w:lang w:val="en-US"/>
          </w:rPr>
          <w:t xml:space="preserve">hính </w:t>
        </w:r>
      </w:ins>
      <w:ins w:id="1909" w:author="Nguyễn Đình Kha" w:date="2024-07-02T21:04:00Z" w16du:dateUtc="2024-07-02T14:04:00Z">
        <w:r w:rsidR="006218DD" w:rsidRPr="00733D85">
          <w:rPr>
            <w:rFonts w:ascii="Times New Roman" w:hAnsi="Times New Roman" w:cs="Times New Roman"/>
            <w:b/>
            <w:bCs/>
            <w:szCs w:val="26"/>
            <w:lang w:val="en-US"/>
          </w:rPr>
          <w:t>s</w:t>
        </w:r>
      </w:ins>
      <w:ins w:id="1910" w:author="Nguyễn Đình Kha" w:date="2024-07-01T14:05:00Z" w16du:dateUtc="2024-07-01T07:05:00Z">
        <w:r w:rsidRPr="00733D85">
          <w:rPr>
            <w:rFonts w:ascii="Times New Roman" w:hAnsi="Times New Roman" w:cs="Times New Roman"/>
            <w:b/>
            <w:bCs/>
            <w:szCs w:val="26"/>
            <w:lang w:val="en-US"/>
          </w:rPr>
          <w:t xml:space="preserve">ách (Policy </w:t>
        </w:r>
      </w:ins>
      <w:ins w:id="1911" w:author="Nguyễn Đình Kha" w:date="2024-07-02T21:04:00Z" w16du:dateUtc="2024-07-02T14:04:00Z">
        <w:r w:rsidR="006218DD" w:rsidRPr="00733D85">
          <w:rPr>
            <w:rFonts w:ascii="Times New Roman" w:hAnsi="Times New Roman" w:cs="Times New Roman"/>
            <w:b/>
            <w:bCs/>
            <w:szCs w:val="26"/>
            <w:lang w:val="en-US"/>
          </w:rPr>
          <w:t>u</w:t>
        </w:r>
      </w:ins>
      <w:ins w:id="1912" w:author="Nguyễn Đình Kha" w:date="2024-07-01T14:05:00Z" w16du:dateUtc="2024-07-01T07:05:00Z">
        <w:r w:rsidRPr="00733D85">
          <w:rPr>
            <w:rFonts w:ascii="Times New Roman" w:hAnsi="Times New Roman" w:cs="Times New Roman"/>
            <w:b/>
            <w:bCs/>
            <w:szCs w:val="26"/>
            <w:lang w:val="en-US"/>
          </w:rPr>
          <w:t>pdate)</w:t>
        </w:r>
      </w:ins>
    </w:p>
    <w:p w14:paraId="210C4DA0" w14:textId="77777777" w:rsidR="005439A1" w:rsidRPr="00733D85" w:rsidRDefault="005439A1" w:rsidP="005439A1">
      <w:pPr>
        <w:ind w:firstLine="227"/>
        <w:jc w:val="both"/>
        <w:rPr>
          <w:ins w:id="1913" w:author="Nguyễn Đình Kha" w:date="2024-07-01T14:05:00Z" w16du:dateUtc="2024-07-01T07:05:00Z"/>
          <w:rFonts w:ascii="Times New Roman" w:hAnsi="Times New Roman" w:cs="Times New Roman"/>
          <w:szCs w:val="26"/>
          <w:lang w:val="en-US"/>
        </w:rPr>
      </w:pPr>
      <w:ins w:id="1914" w:author="Nguyễn Đình Kha" w:date="2024-07-01T14:05:00Z" w16du:dateUtc="2024-07-01T07:05:00Z">
        <w:r w:rsidRPr="00733D85">
          <w:rPr>
            <w:rFonts w:ascii="Times New Roman" w:hAnsi="Times New Roman" w:cs="Times New Roman"/>
            <w:szCs w:val="26"/>
            <w:lang w:val="en-US"/>
          </w:rPr>
          <w:t>Cập nhật mạng chính sách bằng cách sử dụng gradient descent ngẫu nhiên để giảm thiểu lỗi khác biệt thời gian giữa phần thưởng dự đoán và phần thưởng thực tế.</w:t>
        </w:r>
      </w:ins>
    </w:p>
    <w:p w14:paraId="700AC565" w14:textId="77777777" w:rsidR="005439A1" w:rsidRPr="00733D85" w:rsidRDefault="005439A1" w:rsidP="005439A1">
      <w:pPr>
        <w:ind w:firstLine="227"/>
        <w:jc w:val="both"/>
        <w:rPr>
          <w:ins w:id="1915" w:author="Nguyễn Đình Kha" w:date="2024-07-01T14:05:00Z" w16du:dateUtc="2024-07-01T07:05:00Z"/>
          <w:rFonts w:ascii="Times New Roman" w:hAnsi="Times New Roman" w:cs="Times New Roman"/>
          <w:szCs w:val="26"/>
          <w:lang w:val="en-US"/>
        </w:rPr>
      </w:pPr>
      <w:ins w:id="1916" w:author="Nguyễn Đình Kha" w:date="2024-07-01T14:05:00Z" w16du:dateUtc="2024-07-01T07:05:00Z">
        <w:r w:rsidRPr="00733D85">
          <w:rPr>
            <w:rFonts w:ascii="Times New Roman" w:hAnsi="Times New Roman" w:cs="Times New Roman"/>
            <w:b/>
            <w:bCs/>
            <w:szCs w:val="26"/>
            <w:lang w:val="en-US"/>
          </w:rPr>
          <w:t>Thực hiện:</w:t>
        </w:r>
        <w:r w:rsidRPr="00733D85">
          <w:rPr>
            <w:rFonts w:ascii="Times New Roman" w:hAnsi="Times New Roman" w:cs="Times New Roman"/>
            <w:szCs w:val="26"/>
            <w:lang w:val="en-US"/>
          </w:rPr>
          <w:t xml:space="preserve"> Agent sử dụng kỹ thuật Gradient Descent để cập nhật các trọng số của mạng nơ-ron, giảm thiểu sự chênh lệch giữa các giá trị Q dự đoán và giá trị Q mục tiêu.</w:t>
        </w:r>
      </w:ins>
    </w:p>
    <w:p w14:paraId="68439E76" w14:textId="77777777" w:rsidR="005439A1" w:rsidRPr="00733D85" w:rsidRDefault="005439A1" w:rsidP="005439A1">
      <w:pPr>
        <w:ind w:firstLine="227"/>
        <w:jc w:val="both"/>
        <w:rPr>
          <w:ins w:id="1917" w:author="Nguyễn Đình Kha" w:date="2024-07-01T14:05:00Z" w16du:dateUtc="2024-07-01T07:05:00Z"/>
          <w:rFonts w:ascii="Times New Roman" w:hAnsi="Times New Roman" w:cs="Times New Roman"/>
          <w:szCs w:val="26"/>
          <w:lang w:val="en-US"/>
        </w:rPr>
      </w:pPr>
    </w:p>
    <w:p w14:paraId="05230EEE" w14:textId="08E48D10" w:rsidR="005439A1" w:rsidRPr="00733D85" w:rsidRDefault="005439A1" w:rsidP="005439A1">
      <w:pPr>
        <w:ind w:firstLine="227"/>
        <w:jc w:val="both"/>
        <w:rPr>
          <w:ins w:id="1918" w:author="Nguyễn Đình Kha" w:date="2024-07-01T14:05:00Z" w16du:dateUtc="2024-07-01T07:05:00Z"/>
          <w:rFonts w:ascii="Times New Roman" w:hAnsi="Times New Roman" w:cs="Times New Roman"/>
          <w:b/>
          <w:bCs/>
          <w:szCs w:val="26"/>
          <w:lang w:val="en-US"/>
        </w:rPr>
      </w:pPr>
      <w:ins w:id="1919" w:author="Nguyễn Đình Kha" w:date="2024-07-01T14:05:00Z" w16du:dateUtc="2024-07-01T07:05:00Z">
        <w:r w:rsidRPr="00733D85">
          <w:rPr>
            <w:rFonts w:ascii="Times New Roman" w:hAnsi="Times New Roman" w:cs="Times New Roman"/>
            <w:b/>
            <w:bCs/>
            <w:szCs w:val="26"/>
            <w:lang w:val="en-US"/>
          </w:rPr>
          <w:t xml:space="preserve">Hàm </w:t>
        </w:r>
      </w:ins>
      <w:ins w:id="1920" w:author="Nguyễn Đình Kha" w:date="2024-07-02T21:05:00Z" w16du:dateUtc="2024-07-02T14:05:00Z">
        <w:r w:rsidR="006218DD" w:rsidRPr="00733D85">
          <w:rPr>
            <w:rFonts w:ascii="Times New Roman" w:hAnsi="Times New Roman" w:cs="Times New Roman"/>
            <w:b/>
            <w:bCs/>
            <w:szCs w:val="26"/>
            <w:lang w:val="en-US"/>
          </w:rPr>
          <w:t>t</w:t>
        </w:r>
      </w:ins>
      <w:ins w:id="1921" w:author="Nguyễn Đình Kha" w:date="2024-07-01T14:05:00Z" w16du:dateUtc="2024-07-01T07:05:00Z">
        <w:r w:rsidRPr="00733D85">
          <w:rPr>
            <w:rFonts w:ascii="Times New Roman" w:hAnsi="Times New Roman" w:cs="Times New Roman"/>
            <w:b/>
            <w:bCs/>
            <w:szCs w:val="26"/>
            <w:lang w:val="en-US"/>
          </w:rPr>
          <w:t>hưởng (Reward Function)</w:t>
        </w:r>
      </w:ins>
    </w:p>
    <w:p w14:paraId="2D006FD1" w14:textId="77777777" w:rsidR="005439A1" w:rsidRPr="00733D85" w:rsidRDefault="005439A1" w:rsidP="005439A1">
      <w:pPr>
        <w:ind w:firstLine="227"/>
        <w:jc w:val="both"/>
        <w:rPr>
          <w:ins w:id="1922" w:author="Nguyễn Đình Kha" w:date="2024-07-01T14:05:00Z" w16du:dateUtc="2024-07-01T07:05:00Z"/>
          <w:rFonts w:ascii="Times New Roman" w:hAnsi="Times New Roman" w:cs="Times New Roman"/>
          <w:szCs w:val="26"/>
          <w:lang w:val="en-US"/>
        </w:rPr>
      </w:pPr>
      <w:ins w:id="1923" w:author="Nguyễn Đình Kha" w:date="2024-07-01T14:05:00Z" w16du:dateUtc="2024-07-01T07:05:00Z">
        <w:r w:rsidRPr="00733D85">
          <w:rPr>
            <w:rFonts w:ascii="Times New Roman" w:hAnsi="Times New Roman" w:cs="Times New Roman"/>
            <w:szCs w:val="26"/>
            <w:lang w:val="en-US"/>
          </w:rPr>
          <w:t>Thiết kế hàm thưởng để khuyến khích việc phát hiện chính xác và phản ứng phù hợp với các cuộc tấn công.</w:t>
        </w:r>
      </w:ins>
    </w:p>
    <w:p w14:paraId="04CE76FA" w14:textId="5F118096" w:rsidR="005439A1" w:rsidRPr="00733D85" w:rsidRDefault="005439A1" w:rsidP="005439A1">
      <w:pPr>
        <w:ind w:firstLine="227"/>
        <w:jc w:val="both"/>
        <w:rPr>
          <w:ins w:id="1924" w:author="Nguyễn Đình Kha" w:date="2024-07-01T14:05:00Z" w16du:dateUtc="2024-07-01T07:05:00Z"/>
          <w:rFonts w:ascii="Times New Roman" w:hAnsi="Times New Roman" w:cs="Times New Roman"/>
          <w:szCs w:val="26"/>
          <w:lang w:val="en-US"/>
        </w:rPr>
      </w:pPr>
      <w:ins w:id="1925" w:author="Nguyễn Đình Kha" w:date="2024-07-01T14:05:00Z" w16du:dateUtc="2024-07-01T07:05:00Z">
        <w:r w:rsidRPr="00733D85">
          <w:rPr>
            <w:rFonts w:ascii="Times New Roman" w:hAnsi="Times New Roman" w:cs="Times New Roman"/>
            <w:b/>
            <w:bCs/>
            <w:szCs w:val="26"/>
            <w:lang w:val="en-US"/>
          </w:rPr>
          <w:t xml:space="preserve">Phần </w:t>
        </w:r>
      </w:ins>
      <w:ins w:id="1926" w:author="Nguyễn Đình Kha" w:date="2024-07-02T21:05:00Z" w16du:dateUtc="2024-07-02T14:05:00Z">
        <w:r w:rsidR="006218DD" w:rsidRPr="00733D85">
          <w:rPr>
            <w:rFonts w:ascii="Times New Roman" w:hAnsi="Times New Roman" w:cs="Times New Roman"/>
            <w:b/>
            <w:bCs/>
            <w:szCs w:val="26"/>
            <w:lang w:val="en-US"/>
          </w:rPr>
          <w:t>t</w:t>
        </w:r>
      </w:ins>
      <w:ins w:id="1927" w:author="Nguyễn Đình Kha" w:date="2024-07-01T14:05:00Z" w16du:dateUtc="2024-07-01T07:05:00Z">
        <w:r w:rsidRPr="00733D85">
          <w:rPr>
            <w:rFonts w:ascii="Times New Roman" w:hAnsi="Times New Roman" w:cs="Times New Roman"/>
            <w:b/>
            <w:bCs/>
            <w:szCs w:val="26"/>
            <w:lang w:val="en-US"/>
          </w:rPr>
          <w:t xml:space="preserve">hưởng </w:t>
        </w:r>
      </w:ins>
      <w:ins w:id="1928" w:author="Nguyễn Đình Kha" w:date="2024-07-02T21:05:00Z" w16du:dateUtc="2024-07-02T14:05:00Z">
        <w:r w:rsidR="006218DD" w:rsidRPr="00733D85">
          <w:rPr>
            <w:rFonts w:ascii="Times New Roman" w:hAnsi="Times New Roman" w:cs="Times New Roman"/>
            <w:b/>
            <w:bCs/>
            <w:szCs w:val="26"/>
            <w:lang w:val="en-US"/>
          </w:rPr>
          <w:t>t</w:t>
        </w:r>
      </w:ins>
      <w:ins w:id="1929" w:author="Nguyễn Đình Kha" w:date="2024-07-01T14:05:00Z" w16du:dateUtc="2024-07-01T07:05:00Z">
        <w:r w:rsidRPr="00733D85">
          <w:rPr>
            <w:rFonts w:ascii="Times New Roman" w:hAnsi="Times New Roman" w:cs="Times New Roman"/>
            <w:b/>
            <w:bCs/>
            <w:szCs w:val="26"/>
            <w:lang w:val="en-US"/>
          </w:rPr>
          <w:t xml:space="preserve">ích </w:t>
        </w:r>
      </w:ins>
      <w:ins w:id="1930" w:author="Nguyễn Đình Kha" w:date="2024-07-02T21:05:00Z" w16du:dateUtc="2024-07-02T14:05:00Z">
        <w:r w:rsidR="006218DD" w:rsidRPr="00733D85">
          <w:rPr>
            <w:rFonts w:ascii="Times New Roman" w:hAnsi="Times New Roman" w:cs="Times New Roman"/>
            <w:b/>
            <w:bCs/>
            <w:szCs w:val="26"/>
            <w:lang w:val="en-US"/>
          </w:rPr>
          <w:t>c</w:t>
        </w:r>
      </w:ins>
      <w:ins w:id="1931" w:author="Nguyễn Đình Kha" w:date="2024-07-01T14:05:00Z" w16du:dateUtc="2024-07-01T07:05:00Z">
        <w:r w:rsidRPr="00733D85">
          <w:rPr>
            <w:rFonts w:ascii="Times New Roman" w:hAnsi="Times New Roman" w:cs="Times New Roman"/>
            <w:b/>
            <w:bCs/>
            <w:szCs w:val="26"/>
            <w:lang w:val="en-US"/>
          </w:rPr>
          <w:t>ực:</w:t>
        </w:r>
        <w:r w:rsidRPr="00733D85">
          <w:rPr>
            <w:rFonts w:ascii="Times New Roman" w:hAnsi="Times New Roman" w:cs="Times New Roman"/>
            <w:szCs w:val="26"/>
            <w:lang w:val="en-US"/>
          </w:rPr>
          <w:t xml:space="preserve"> Nhận diện và giảm thiểu chính xác một cuộc tấn công có thể mang lại phần thưởng tích cực cao.</w:t>
        </w:r>
      </w:ins>
    </w:p>
    <w:p w14:paraId="7FB70452" w14:textId="288F9FC2" w:rsidR="005439A1" w:rsidRPr="00733D85" w:rsidRDefault="005439A1" w:rsidP="005439A1">
      <w:pPr>
        <w:ind w:firstLine="227"/>
        <w:jc w:val="both"/>
        <w:rPr>
          <w:ins w:id="1932" w:author="Nguyễn Đình Kha" w:date="2024-07-01T14:05:00Z" w16du:dateUtc="2024-07-01T07:05:00Z"/>
          <w:rFonts w:ascii="Times New Roman" w:hAnsi="Times New Roman" w:cs="Times New Roman"/>
          <w:szCs w:val="26"/>
          <w:lang w:val="en-US"/>
        </w:rPr>
      </w:pPr>
      <w:ins w:id="1933" w:author="Nguyễn Đình Kha" w:date="2024-07-01T14:05:00Z" w16du:dateUtc="2024-07-01T07:05:00Z">
        <w:r w:rsidRPr="00733D85">
          <w:rPr>
            <w:rFonts w:ascii="Times New Roman" w:hAnsi="Times New Roman" w:cs="Times New Roman"/>
            <w:b/>
            <w:bCs/>
            <w:szCs w:val="26"/>
            <w:lang w:val="en-US"/>
          </w:rPr>
          <w:t xml:space="preserve">Phần </w:t>
        </w:r>
      </w:ins>
      <w:ins w:id="1934" w:author="Nguyễn Đình Kha" w:date="2024-07-02T21:05:00Z" w16du:dateUtc="2024-07-02T14:05:00Z">
        <w:r w:rsidR="006218DD" w:rsidRPr="00733D85">
          <w:rPr>
            <w:rFonts w:ascii="Times New Roman" w:hAnsi="Times New Roman" w:cs="Times New Roman"/>
            <w:b/>
            <w:bCs/>
            <w:szCs w:val="26"/>
            <w:lang w:val="en-US"/>
          </w:rPr>
          <w:t>t</w:t>
        </w:r>
      </w:ins>
      <w:ins w:id="1935" w:author="Nguyễn Đình Kha" w:date="2024-07-01T14:05:00Z" w16du:dateUtc="2024-07-01T07:05:00Z">
        <w:r w:rsidRPr="00733D85">
          <w:rPr>
            <w:rFonts w:ascii="Times New Roman" w:hAnsi="Times New Roman" w:cs="Times New Roman"/>
            <w:b/>
            <w:bCs/>
            <w:szCs w:val="26"/>
            <w:lang w:val="en-US"/>
          </w:rPr>
          <w:t xml:space="preserve">hưởng </w:t>
        </w:r>
      </w:ins>
      <w:ins w:id="1936" w:author="Nguyễn Đình Kha" w:date="2024-07-02T21:05:00Z" w16du:dateUtc="2024-07-02T14:05:00Z">
        <w:r w:rsidR="006218DD" w:rsidRPr="00733D85">
          <w:rPr>
            <w:rFonts w:ascii="Times New Roman" w:hAnsi="Times New Roman" w:cs="Times New Roman"/>
            <w:b/>
            <w:bCs/>
            <w:szCs w:val="26"/>
            <w:lang w:val="en-US"/>
          </w:rPr>
          <w:t>t</w:t>
        </w:r>
      </w:ins>
      <w:ins w:id="1937" w:author="Nguyễn Đình Kha" w:date="2024-07-01T14:05:00Z" w16du:dateUtc="2024-07-01T07:05:00Z">
        <w:r w:rsidRPr="00733D85">
          <w:rPr>
            <w:rFonts w:ascii="Times New Roman" w:hAnsi="Times New Roman" w:cs="Times New Roman"/>
            <w:b/>
            <w:bCs/>
            <w:szCs w:val="26"/>
            <w:lang w:val="en-US"/>
          </w:rPr>
          <w:t xml:space="preserve">iêu </w:t>
        </w:r>
      </w:ins>
      <w:ins w:id="1938" w:author="Nguyễn Đình Kha" w:date="2024-07-02T21:05:00Z" w16du:dateUtc="2024-07-02T14:05:00Z">
        <w:r w:rsidR="006218DD" w:rsidRPr="00733D85">
          <w:rPr>
            <w:rFonts w:ascii="Times New Roman" w:hAnsi="Times New Roman" w:cs="Times New Roman"/>
            <w:b/>
            <w:bCs/>
            <w:szCs w:val="26"/>
            <w:lang w:val="en-US"/>
          </w:rPr>
          <w:t>c</w:t>
        </w:r>
      </w:ins>
      <w:ins w:id="1939" w:author="Nguyễn Đình Kha" w:date="2024-07-01T14:05:00Z" w16du:dateUtc="2024-07-01T07:05:00Z">
        <w:r w:rsidRPr="00733D85">
          <w:rPr>
            <w:rFonts w:ascii="Times New Roman" w:hAnsi="Times New Roman" w:cs="Times New Roman"/>
            <w:b/>
            <w:bCs/>
            <w:szCs w:val="26"/>
            <w:lang w:val="en-US"/>
          </w:rPr>
          <w:t>ực:</w:t>
        </w:r>
        <w:r w:rsidRPr="00733D85">
          <w:rPr>
            <w:rFonts w:ascii="Times New Roman" w:hAnsi="Times New Roman" w:cs="Times New Roman"/>
            <w:szCs w:val="26"/>
            <w:lang w:val="en-US"/>
          </w:rPr>
          <w:t xml:space="preserve"> Không phát hiện được một cuộc tấn công hoặc tạo ra các dương tính giả có thể dẫn đến phần thưởng tiêu cực.</w:t>
        </w:r>
      </w:ins>
    </w:p>
    <w:p w14:paraId="2B2DC423" w14:textId="77777777" w:rsidR="005439A1" w:rsidRDefault="005439A1" w:rsidP="005439A1">
      <w:pPr>
        <w:ind w:firstLine="227"/>
        <w:jc w:val="both"/>
        <w:rPr>
          <w:rFonts w:ascii="Times New Roman" w:hAnsi="Times New Roman" w:cs="Times New Roman"/>
          <w:szCs w:val="26"/>
          <w:lang w:val="en-US"/>
        </w:rPr>
      </w:pPr>
    </w:p>
    <w:p w14:paraId="39A3E1DA" w14:textId="77777777" w:rsidR="00CE34EA" w:rsidRPr="00733D85" w:rsidRDefault="00CE34EA" w:rsidP="005439A1">
      <w:pPr>
        <w:ind w:firstLine="227"/>
        <w:jc w:val="both"/>
        <w:rPr>
          <w:ins w:id="1940" w:author="Nguyễn Đình Kha" w:date="2024-07-01T14:05:00Z" w16du:dateUtc="2024-07-01T07:05:00Z"/>
          <w:rFonts w:ascii="Times New Roman" w:hAnsi="Times New Roman" w:cs="Times New Roman"/>
          <w:szCs w:val="26"/>
          <w:lang w:val="en-US"/>
        </w:rPr>
      </w:pPr>
    </w:p>
    <w:p w14:paraId="3BD9183B" w14:textId="5F1C4A93" w:rsidR="00CE34EA" w:rsidRDefault="00CE34EA" w:rsidP="00CE34EA">
      <w:pPr>
        <w:ind w:firstLine="227"/>
        <w:jc w:val="both"/>
        <w:rPr>
          <w:rFonts w:ascii="Times New Roman" w:hAnsi="Times New Roman" w:cs="Times New Roman"/>
          <w:b/>
          <w:bCs/>
          <w:szCs w:val="26"/>
          <w:lang w:val="en-US"/>
        </w:rPr>
      </w:pPr>
      <w:r w:rsidRPr="00CE34EA">
        <w:rPr>
          <w:rFonts w:ascii="Times New Roman" w:hAnsi="Times New Roman" w:cs="Times New Roman"/>
          <w:b/>
          <w:bCs/>
          <w:szCs w:val="26"/>
          <w:lang w:val="en-US"/>
        </w:rPr>
        <w:t>Quá trình huấn luyện (Training process)</w:t>
      </w:r>
    </w:p>
    <w:p w14:paraId="065AF1E7" w14:textId="77777777" w:rsidR="00B8245F" w:rsidRDefault="00CE34EA" w:rsidP="00B8245F">
      <w:pPr>
        <w:keepNext/>
        <w:ind w:firstLine="227"/>
        <w:jc w:val="both"/>
      </w:pPr>
      <w:r w:rsidRPr="00CE34EA">
        <w:rPr>
          <w:rFonts w:ascii="Times New Roman" w:hAnsi="Times New Roman" w:cs="Times New Roman"/>
          <w:b/>
          <w:bCs/>
          <w:noProof/>
          <w:szCs w:val="26"/>
          <w:lang w:val="en-US"/>
        </w:rPr>
        <w:drawing>
          <wp:inline distT="0" distB="0" distL="0" distR="0" wp14:anchorId="046289AC" wp14:editId="4CA83CE1">
            <wp:extent cx="5579745" cy="2335530"/>
            <wp:effectExtent l="0" t="0" r="1905" b="7620"/>
            <wp:docPr id="19911653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65340" name="Picture 1" descr="A diagram of a company&#10;&#10;Description automatically generated"/>
                    <pic:cNvPicPr/>
                  </pic:nvPicPr>
                  <pic:blipFill>
                    <a:blip r:embed="rId19"/>
                    <a:stretch>
                      <a:fillRect/>
                    </a:stretch>
                  </pic:blipFill>
                  <pic:spPr>
                    <a:xfrm>
                      <a:off x="0" y="0"/>
                      <a:ext cx="5579745" cy="2335530"/>
                    </a:xfrm>
                    <a:prstGeom prst="rect">
                      <a:avLst/>
                    </a:prstGeom>
                  </pic:spPr>
                </pic:pic>
              </a:graphicData>
            </a:graphic>
          </wp:inline>
        </w:drawing>
      </w:r>
    </w:p>
    <w:p w14:paraId="6CD73279" w14:textId="7C18C3B9" w:rsidR="00CE34EA" w:rsidRDefault="00B8245F" w:rsidP="00B8245F">
      <w:pPr>
        <w:pStyle w:val="Caption"/>
        <w:jc w:val="both"/>
        <w:rPr>
          <w:rFonts w:ascii="Times New Roman" w:hAnsi="Times New Roman" w:cs="Times New Roman"/>
          <w:b/>
          <w:bCs w:val="0"/>
          <w:szCs w:val="26"/>
          <w:lang w:val="en-US"/>
        </w:rPr>
      </w:pPr>
      <w:bookmarkStart w:id="1941" w:name="_Toc171974826"/>
      <w:r>
        <w:t xml:space="preserve">Hình </w:t>
      </w:r>
      <w:r>
        <w:fldChar w:fldCharType="begin"/>
      </w:r>
      <w:r>
        <w:instrText xml:space="preserve"> SEQ Hình \* ARABIC </w:instrText>
      </w:r>
      <w:r>
        <w:fldChar w:fldCharType="separate"/>
      </w:r>
      <w:r w:rsidR="000A3882">
        <w:rPr>
          <w:noProof/>
        </w:rPr>
        <w:t>11</w:t>
      </w:r>
      <w:r>
        <w:fldChar w:fldCharType="end"/>
      </w:r>
      <w:r>
        <w:rPr>
          <w:lang w:val="en-US"/>
        </w:rPr>
        <w:t xml:space="preserve">. </w:t>
      </w:r>
      <w:r w:rsidRPr="001E3693">
        <w:rPr>
          <w:noProof/>
        </w:rPr>
        <w:t xml:space="preserve">Quá trình huấn luyện </w:t>
      </w:r>
      <w:r>
        <w:rPr>
          <w:noProof/>
          <w:lang w:val="en-US"/>
        </w:rPr>
        <w:t>DQN A</w:t>
      </w:r>
      <w:r w:rsidRPr="001E3693">
        <w:rPr>
          <w:noProof/>
        </w:rPr>
        <w:t>gent được huấn luyện bằng cách sử dụng phát lại trải nghiệm ưu tiên</w:t>
      </w:r>
      <w:bookmarkEnd w:id="1941"/>
    </w:p>
    <w:p w14:paraId="67EAF5C3" w14:textId="77777777" w:rsidR="00531238" w:rsidRDefault="00531238" w:rsidP="00712A7E">
      <w:pPr>
        <w:ind w:firstLine="227"/>
        <w:jc w:val="both"/>
        <w:rPr>
          <w:rFonts w:ascii="Times New Roman" w:hAnsi="Times New Roman" w:cs="Times New Roman"/>
          <w:szCs w:val="26"/>
          <w:lang w:val="en-US"/>
        </w:rPr>
      </w:pPr>
    </w:p>
    <w:p w14:paraId="4244BFB5" w14:textId="14C3E5DD"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 xml:space="preserve">Tương tác với </w:t>
      </w:r>
      <w:r w:rsidR="00531238">
        <w:rPr>
          <w:rFonts w:ascii="Times New Roman" w:hAnsi="Times New Roman" w:cs="Times New Roman"/>
          <w:b/>
          <w:bCs/>
          <w:szCs w:val="26"/>
          <w:lang w:val="en-US"/>
        </w:rPr>
        <w:t>m</w:t>
      </w:r>
      <w:r w:rsidRPr="00712A7E">
        <w:rPr>
          <w:rFonts w:ascii="Times New Roman" w:hAnsi="Times New Roman" w:cs="Times New Roman"/>
          <w:b/>
          <w:bCs/>
          <w:szCs w:val="26"/>
          <w:lang w:val="en-US"/>
        </w:rPr>
        <w:t>ôi trường (Environment):</w:t>
      </w:r>
    </w:p>
    <w:p w14:paraId="627B57B9"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Môi trường</w:t>
      </w:r>
    </w:p>
    <w:p w14:paraId="30E12D4C" w14:textId="77777777"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 xml:space="preserve">Đại diện cho bối cảnh hoạt động nơi DQN agent tương tác. Nó cung cấp trạng thái hiện tại, phần thưởng và trạng thái tiếp theo dựa trên hành động của agent. </w:t>
      </w:r>
    </w:p>
    <w:p w14:paraId="49939553"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DQN Agent (Mạng chính sách)</w:t>
      </w:r>
    </w:p>
    <w:p w14:paraId="07DBDF5F" w14:textId="77777777" w:rsid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DQN Agent sẽ quyết định hành động nào sẽ được thực hiện dựa trên trạng thái hiện tại và dự đoán của mạng chính sách. Mạng chính sách chịu trách nhiệm chọn hành động tốt nhất bằng cách xử lý dữ liệu đầu vào qua các lớp mạng nơ-ron của nó.</w:t>
      </w:r>
    </w:p>
    <w:p w14:paraId="19755FCF" w14:textId="130AA99D"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 xml:space="preserve">Lưu trữ </w:t>
      </w:r>
      <w:r w:rsidR="00531238">
        <w:rPr>
          <w:rFonts w:ascii="Times New Roman" w:hAnsi="Times New Roman" w:cs="Times New Roman"/>
          <w:b/>
          <w:bCs/>
          <w:szCs w:val="26"/>
          <w:lang w:val="en-US"/>
        </w:rPr>
        <w:t>t</w:t>
      </w:r>
      <w:r w:rsidRPr="00712A7E">
        <w:rPr>
          <w:rFonts w:ascii="Times New Roman" w:hAnsi="Times New Roman" w:cs="Times New Roman"/>
          <w:b/>
          <w:bCs/>
          <w:szCs w:val="26"/>
          <w:lang w:val="en-US"/>
        </w:rPr>
        <w:t>rải nghiệm (Store Experience)</w:t>
      </w:r>
      <w:r w:rsidRPr="00712A7E">
        <w:rPr>
          <w:rFonts w:ascii="Times New Roman" w:hAnsi="Times New Roman" w:cs="Times New Roman"/>
          <w:b/>
          <w:bCs/>
          <w:szCs w:val="26"/>
          <w:lang w:val="en-US"/>
        </w:rPr>
        <w:t>:</w:t>
      </w:r>
    </w:p>
    <w:p w14:paraId="46E950CE" w14:textId="77777777"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 xml:space="preserve">Khi DQN agent thực hiện hành động và nhận phản hồi từ môi trường (state, action, reward, next_state), nó lưu trữ trải nghiệm này trong bộ nhớ phát lại để huấn luyện trong tương lai. </w:t>
      </w:r>
    </w:p>
    <w:p w14:paraId="03CF1CC7"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lastRenderedPageBreak/>
        <w:t>Replay Memory</w:t>
      </w:r>
    </w:p>
    <w:p w14:paraId="7FCDC90C" w14:textId="46C161BB"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Một cấu trúc dữ liệu lưu trữ các trải nghiệm (state, action, reward, next_state, done) sử dụng cơ chế phát lại trải nghiệm ưu tiên. Cấu trúc SumTree giúp lưu trữ và truy xuất các trải nghiệm một cách hiệu quả dựa trên ưu tiên.</w:t>
      </w:r>
    </w:p>
    <w:p w14:paraId="14A6C5E0" w14:textId="6B0AF29C" w:rsidR="00712A7E" w:rsidRPr="00712A7E" w:rsidRDefault="00712A7E" w:rsidP="00712A7E">
      <w:pPr>
        <w:ind w:firstLine="227"/>
        <w:jc w:val="both"/>
        <w:rPr>
          <w:rFonts w:ascii="Times New Roman" w:hAnsi="Times New Roman" w:cs="Times New Roman"/>
          <w:b/>
          <w:bCs/>
          <w:szCs w:val="26"/>
          <w:lang w:val="en-US"/>
        </w:rPr>
      </w:pPr>
      <w:r>
        <w:rPr>
          <w:rFonts w:ascii="Times New Roman" w:hAnsi="Times New Roman" w:cs="Times New Roman"/>
          <w:b/>
          <w:bCs/>
          <w:szCs w:val="26"/>
          <w:lang w:val="en-US"/>
        </w:rPr>
        <w:t>Lấy mẫu và chuẩn bị huấn luyện (</w:t>
      </w:r>
      <w:r w:rsidRPr="00712A7E">
        <w:rPr>
          <w:rFonts w:ascii="Times New Roman" w:hAnsi="Times New Roman" w:cs="Times New Roman"/>
          <w:b/>
          <w:bCs/>
          <w:szCs w:val="26"/>
          <w:lang w:val="en-US"/>
        </w:rPr>
        <w:t>Sampling and Training Preparation</w:t>
      </w:r>
      <w:r>
        <w:rPr>
          <w:rFonts w:ascii="Times New Roman" w:hAnsi="Times New Roman" w:cs="Times New Roman"/>
          <w:b/>
          <w:bCs/>
          <w:szCs w:val="26"/>
          <w:lang w:val="en-US"/>
        </w:rPr>
        <w:t>):</w:t>
      </w:r>
    </w:p>
    <w:p w14:paraId="42496C70"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Sample Batch of Experience</w:t>
      </w:r>
    </w:p>
    <w:p w14:paraId="5D01E73C" w14:textId="28EA5EF4"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 xml:space="preserve">Định kỳ, DQN agent sẽ tiến hành lấy mẫu một lô trải nghiệm từ bộ nhớ phát lại để huấn luyện mạng nơ-ron. </w:t>
      </w:r>
    </w:p>
    <w:p w14:paraId="40D493F3"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Tính toán giá trị Q-mục tiêu (Mạng mục tiêu)</w:t>
      </w:r>
    </w:p>
    <w:p w14:paraId="2D10BFDD" w14:textId="79E0D191"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 xml:space="preserve">Mạng mục tiêu tính toán các giá trị Q cho các trạng thái tiếp theo trong các trải nghiệm được lấy mẫu. Các giá trị Q-mục tiêu này được sử dụng để tính toán hàm mất mát trong quá trình huấn luyện, giúp ổn định quá trình huấn luyện. </w:t>
      </w:r>
    </w:p>
    <w:p w14:paraId="383017A1"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Prepare Data for Training</w:t>
      </w:r>
    </w:p>
    <w:p w14:paraId="769D5DAB" w14:textId="280754E1"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Các trải nghiệm được lấy mẫu và các giá trị Q-mục tiêu được tính toán được chuẩn bị cho quá trình huấn luyện. Điều này bao gồm việc cấu trúc dữ liệu theo định dạng phù hợp để huấn luyện mạng nơ-ron.</w:t>
      </w:r>
    </w:p>
    <w:p w14:paraId="234AC08B" w14:textId="6B76478C" w:rsidR="00712A7E" w:rsidRPr="00712A7E" w:rsidRDefault="00712A7E" w:rsidP="00712A7E">
      <w:pPr>
        <w:ind w:firstLine="227"/>
        <w:jc w:val="both"/>
        <w:rPr>
          <w:rFonts w:ascii="Times New Roman" w:hAnsi="Times New Roman" w:cs="Times New Roman"/>
          <w:b/>
          <w:bCs/>
          <w:szCs w:val="26"/>
          <w:lang w:val="en-US"/>
        </w:rPr>
      </w:pPr>
      <w:r>
        <w:rPr>
          <w:rFonts w:ascii="Times New Roman" w:hAnsi="Times New Roman" w:cs="Times New Roman"/>
          <w:b/>
          <w:bCs/>
          <w:szCs w:val="26"/>
          <w:lang w:val="en-US"/>
        </w:rPr>
        <w:t>Huấn luyện và cập nhật mô hình (</w:t>
      </w:r>
      <w:r w:rsidRPr="00712A7E">
        <w:rPr>
          <w:rFonts w:ascii="Times New Roman" w:hAnsi="Times New Roman" w:cs="Times New Roman"/>
          <w:b/>
          <w:bCs/>
          <w:szCs w:val="26"/>
          <w:lang w:val="en-US"/>
        </w:rPr>
        <w:t>Model Training and Updates</w:t>
      </w:r>
      <w:r>
        <w:rPr>
          <w:rFonts w:ascii="Times New Roman" w:hAnsi="Times New Roman" w:cs="Times New Roman"/>
          <w:b/>
          <w:bCs/>
          <w:szCs w:val="26"/>
          <w:lang w:val="en-US"/>
        </w:rPr>
        <w:t>)</w:t>
      </w:r>
      <w:r w:rsidRPr="00712A7E">
        <w:rPr>
          <w:rFonts w:ascii="Times New Roman" w:hAnsi="Times New Roman" w:cs="Times New Roman"/>
          <w:b/>
          <w:bCs/>
          <w:szCs w:val="26"/>
          <w:lang w:val="en-US"/>
        </w:rPr>
        <w:t>:</w:t>
      </w:r>
    </w:p>
    <w:p w14:paraId="41810BD5"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Train Model with States and Target Q-Values</w:t>
      </w:r>
    </w:p>
    <w:p w14:paraId="65E1C948" w14:textId="6C061C85"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Dữ liệu đã chuẩn bị được sử dụng để huấn luyện mạng chính sách. Quá trình huấn luyện bao gồm việc cập nhật trọng số mạng để giảm thiểu sự chênh lệch giữa các giá trị Q dự đoán và các giá trị Q-mục tiêu. Mạng nơ-ron được huấn luyện trên lô các trải nghiệm đã được lấy mẫu.</w:t>
      </w:r>
    </w:p>
    <w:p w14:paraId="3516CBD7" w14:textId="77777777" w:rsidR="00712A7E" w:rsidRPr="00712A7E" w:rsidRDefault="00712A7E" w:rsidP="00712A7E">
      <w:pPr>
        <w:ind w:firstLine="227"/>
        <w:jc w:val="both"/>
        <w:rPr>
          <w:rFonts w:ascii="Times New Roman" w:hAnsi="Times New Roman" w:cs="Times New Roman"/>
          <w:b/>
          <w:bCs/>
          <w:szCs w:val="26"/>
          <w:lang w:val="en-US"/>
        </w:rPr>
      </w:pPr>
      <w:r w:rsidRPr="00712A7E">
        <w:rPr>
          <w:rFonts w:ascii="Times New Roman" w:hAnsi="Times New Roman" w:cs="Times New Roman"/>
          <w:b/>
          <w:bCs/>
          <w:szCs w:val="26"/>
          <w:lang w:val="en-US"/>
        </w:rPr>
        <w:t>Cập nhật ưu tiên trong bộ nhớ phát lại</w:t>
      </w:r>
    </w:p>
    <w:p w14:paraId="21F3AA1F" w14:textId="07ADE42A" w:rsidR="00712A7E" w:rsidRPr="00712A7E" w:rsidRDefault="00712A7E" w:rsidP="00712A7E">
      <w:pPr>
        <w:ind w:firstLine="227"/>
        <w:jc w:val="both"/>
        <w:rPr>
          <w:rFonts w:ascii="Times New Roman" w:hAnsi="Times New Roman" w:cs="Times New Roman"/>
          <w:szCs w:val="26"/>
          <w:lang w:val="en-US"/>
        </w:rPr>
      </w:pPr>
      <w:r w:rsidRPr="00712A7E">
        <w:rPr>
          <w:rFonts w:ascii="Times New Roman" w:hAnsi="Times New Roman" w:cs="Times New Roman"/>
          <w:szCs w:val="26"/>
          <w:lang w:val="en-US"/>
        </w:rPr>
        <w:t>Sau khi huấn luyện, các ưu tiên của các trải nghiệm được lấy mẫu trong bộ nhớ phát lại được cập nhật. Điều này đảm bảo rằng các trải nghiệm quan trọng hơn có xác suất cao hơn được lấy mẫu trong tương lai, nâng cao hiệu quả học tập.</w:t>
      </w:r>
    </w:p>
    <w:p w14:paraId="67927C14" w14:textId="1BD22E5F" w:rsidR="005439A1" w:rsidRPr="00733D85" w:rsidRDefault="005439A1" w:rsidP="00712A7E">
      <w:pPr>
        <w:ind w:firstLine="227"/>
        <w:jc w:val="both"/>
        <w:rPr>
          <w:ins w:id="1942" w:author="Nguyễn Đình Kha" w:date="2024-07-01T14:05:00Z" w16du:dateUtc="2024-07-01T07:05:00Z"/>
          <w:rFonts w:ascii="Times New Roman" w:hAnsi="Times New Roman" w:cs="Times New Roman"/>
          <w:szCs w:val="26"/>
          <w:lang w:val="en-US"/>
        </w:rPr>
      </w:pPr>
    </w:p>
    <w:p w14:paraId="79AEE986" w14:textId="77777777" w:rsidR="005439A1" w:rsidRPr="00733D85" w:rsidRDefault="005439A1" w:rsidP="005439A1">
      <w:pPr>
        <w:ind w:firstLine="227"/>
        <w:rPr>
          <w:ins w:id="1943" w:author="Nguyễn Đình Kha" w:date="2024-07-01T14:05:00Z" w16du:dateUtc="2024-07-01T07:05:00Z"/>
          <w:rFonts w:ascii="Times New Roman" w:hAnsi="Times New Roman" w:cs="Times New Roman"/>
          <w:szCs w:val="26"/>
          <w:lang w:val="en-US"/>
        </w:rPr>
      </w:pPr>
    </w:p>
    <w:p w14:paraId="4641A6DA" w14:textId="77777777" w:rsidR="005439A1" w:rsidRPr="001B04C9" w:rsidRDefault="005439A1">
      <w:pPr>
        <w:pStyle w:val="Heading4"/>
        <w:rPr>
          <w:ins w:id="1944" w:author="Nguyễn Đình Kha" w:date="2024-07-01T14:05:00Z" w16du:dateUtc="2024-07-01T07:05:00Z"/>
          <w:rFonts w:ascii="Times New Roman" w:hAnsi="Times New Roman" w:cs="Times New Roman"/>
          <w:szCs w:val="26"/>
          <w:lang w:val="en-US"/>
        </w:rPr>
        <w:pPrChange w:id="1945" w:author="Nguyễn Đình Kha" w:date="2024-07-01T15:30:00Z" w16du:dateUtc="2024-07-01T08:30:00Z">
          <w:pPr>
            <w:pStyle w:val="Heading4"/>
            <w:numPr>
              <w:numId w:val="44"/>
            </w:numPr>
          </w:pPr>
        </w:pPrChange>
      </w:pPr>
      <w:bookmarkStart w:id="1946" w:name="_Toc170710045"/>
      <w:bookmarkStart w:id="1947" w:name="_Toc171974903"/>
      <w:ins w:id="1948" w:author="Nguyễn Đình Kha" w:date="2024-07-01T14:05:00Z" w16du:dateUtc="2024-07-01T07:05:00Z">
        <w:r w:rsidRPr="001B04C9">
          <w:rPr>
            <w:rFonts w:ascii="Times New Roman" w:hAnsi="Times New Roman" w:cs="Times New Roman"/>
            <w:szCs w:val="26"/>
            <w:lang w:val="en-US"/>
          </w:rPr>
          <w:t>Đánh giá hiệu suất của agent qua các chỉ số Accuracy, Precision, Recall và F1 Score</w:t>
        </w:r>
        <w:bookmarkEnd w:id="1946"/>
        <w:bookmarkEnd w:id="1947"/>
      </w:ins>
    </w:p>
    <w:p w14:paraId="5FAAC5B2" w14:textId="77777777" w:rsidR="005439A1" w:rsidRPr="00733D85" w:rsidRDefault="005439A1" w:rsidP="005439A1">
      <w:pPr>
        <w:ind w:firstLine="227"/>
        <w:jc w:val="both"/>
        <w:rPr>
          <w:ins w:id="1949" w:author="Nguyễn Đình Kha" w:date="2024-07-01T14:05:00Z" w16du:dateUtc="2024-07-01T07:05:00Z"/>
          <w:rFonts w:ascii="Times New Roman" w:hAnsi="Times New Roman" w:cs="Times New Roman"/>
          <w:szCs w:val="26"/>
          <w:lang w:val="en-US"/>
        </w:rPr>
      </w:pPr>
      <w:ins w:id="1950" w:author="Nguyễn Đình Kha" w:date="2024-07-01T14:05:00Z" w16du:dateUtc="2024-07-01T07:05:00Z">
        <w:r w:rsidRPr="00733D85">
          <w:rPr>
            <w:rFonts w:ascii="Times New Roman" w:hAnsi="Times New Roman" w:cs="Times New Roman"/>
            <w:szCs w:val="26"/>
            <w:lang w:val="en-US"/>
          </w:rPr>
          <w:t>Trong quá trình huấn luyện và đánh giá, các chỉ số hiệu suất của agent được tính toán để đo lường khả năng phát hiện và phản ứng với các cuộc tấn công. Các chỉ số này bao gồm:</w:t>
        </w:r>
      </w:ins>
    </w:p>
    <w:p w14:paraId="24548530" w14:textId="77777777" w:rsidR="006C27EF" w:rsidRPr="00733D85" w:rsidRDefault="005439A1" w:rsidP="005439A1">
      <w:pPr>
        <w:ind w:firstLine="227"/>
        <w:jc w:val="both"/>
        <w:rPr>
          <w:ins w:id="1951" w:author="Nguyễn Đình Kha" w:date="2024-07-01T15:31:00Z" w16du:dateUtc="2024-07-01T08:31:00Z"/>
          <w:rFonts w:ascii="Times New Roman" w:hAnsi="Times New Roman" w:cs="Times New Roman"/>
          <w:b/>
          <w:bCs/>
          <w:szCs w:val="26"/>
          <w:lang w:val="en-US"/>
        </w:rPr>
      </w:pPr>
      <w:ins w:id="1952" w:author="Nguyễn Đình Kha" w:date="2024-07-01T14:05:00Z" w16du:dateUtc="2024-07-01T07:05:00Z">
        <w:r w:rsidRPr="00733D85">
          <w:rPr>
            <w:rFonts w:ascii="Times New Roman" w:hAnsi="Times New Roman" w:cs="Times New Roman"/>
            <w:b/>
            <w:bCs/>
            <w:szCs w:val="26"/>
            <w:lang w:val="en-US"/>
          </w:rPr>
          <w:t>Accuracy</w:t>
        </w:r>
      </w:ins>
    </w:p>
    <w:p w14:paraId="356F28F6" w14:textId="44846D37" w:rsidR="005439A1" w:rsidRPr="00733D85" w:rsidRDefault="005439A1" w:rsidP="005439A1">
      <w:pPr>
        <w:ind w:firstLine="227"/>
        <w:jc w:val="both"/>
        <w:rPr>
          <w:ins w:id="1953" w:author="Nguyễn Đình Kha" w:date="2024-07-01T14:05:00Z" w16du:dateUtc="2024-07-01T07:05:00Z"/>
          <w:rFonts w:ascii="Times New Roman" w:hAnsi="Times New Roman" w:cs="Times New Roman"/>
          <w:szCs w:val="26"/>
          <w:lang w:val="en-US"/>
        </w:rPr>
      </w:pPr>
      <w:ins w:id="1954" w:author="Nguyễn Đình Kha" w:date="2024-07-01T14:05:00Z" w16du:dateUtc="2024-07-01T07:05:00Z">
        <w:r w:rsidRPr="00733D85">
          <w:rPr>
            <w:rFonts w:ascii="Times New Roman" w:hAnsi="Times New Roman" w:cs="Times New Roman"/>
            <w:szCs w:val="26"/>
            <w:lang w:val="en-US"/>
          </w:rPr>
          <w:t>Đo lường tỷ lệ dự đoán đúng trên tổng số dự đoán.</w:t>
        </w:r>
      </w:ins>
      <w:r w:rsidR="00554A21">
        <w:rPr>
          <w:rFonts w:ascii="Times New Roman" w:hAnsi="Times New Roman" w:cs="Times New Roman"/>
          <w:szCs w:val="26"/>
          <w:lang w:val="en-US"/>
        </w:rPr>
        <w:t xml:space="preserve"> </w:t>
      </w:r>
      <w:r w:rsidR="00554A21" w:rsidRPr="00554A21">
        <w:rPr>
          <w:rFonts w:ascii="Times New Roman" w:hAnsi="Times New Roman" w:cs="Times New Roman"/>
          <w:szCs w:val="26"/>
          <w:lang w:val="en-US"/>
        </w:rPr>
        <w:t>Độ chính xác cho thấy tần suất mô hình xác định đúng cả các cuộc tấn công và không tấn công.</w:t>
      </w:r>
    </w:p>
    <w:p w14:paraId="506021F7" w14:textId="77777777" w:rsidR="006C27EF" w:rsidRPr="00733D85" w:rsidRDefault="005439A1" w:rsidP="005439A1">
      <w:pPr>
        <w:ind w:firstLine="227"/>
        <w:jc w:val="both"/>
        <w:rPr>
          <w:ins w:id="1955" w:author="Nguyễn Đình Kha" w:date="2024-07-01T15:31:00Z" w16du:dateUtc="2024-07-01T08:31:00Z"/>
          <w:rFonts w:ascii="Times New Roman" w:hAnsi="Times New Roman" w:cs="Times New Roman"/>
          <w:b/>
          <w:bCs/>
          <w:szCs w:val="26"/>
          <w:lang w:val="en-US"/>
        </w:rPr>
      </w:pPr>
      <w:ins w:id="1956" w:author="Nguyễn Đình Kha" w:date="2024-07-01T14:05:00Z" w16du:dateUtc="2024-07-01T07:05:00Z">
        <w:r w:rsidRPr="00733D85">
          <w:rPr>
            <w:rFonts w:ascii="Times New Roman" w:hAnsi="Times New Roman" w:cs="Times New Roman"/>
            <w:b/>
            <w:bCs/>
            <w:szCs w:val="26"/>
            <w:lang w:val="en-US"/>
          </w:rPr>
          <w:t>Precision</w:t>
        </w:r>
      </w:ins>
    </w:p>
    <w:p w14:paraId="04834368" w14:textId="0BC2EF39" w:rsidR="005439A1" w:rsidRPr="00733D85" w:rsidRDefault="005439A1" w:rsidP="005439A1">
      <w:pPr>
        <w:ind w:firstLine="227"/>
        <w:jc w:val="both"/>
        <w:rPr>
          <w:ins w:id="1957" w:author="Nguyễn Đình Kha" w:date="2024-07-01T14:05:00Z" w16du:dateUtc="2024-07-01T07:05:00Z"/>
          <w:rFonts w:ascii="Times New Roman" w:hAnsi="Times New Roman" w:cs="Times New Roman"/>
          <w:szCs w:val="26"/>
          <w:lang w:val="en-US"/>
        </w:rPr>
      </w:pPr>
      <w:ins w:id="1958" w:author="Nguyễn Đình Kha" w:date="2024-07-01T14:05:00Z" w16du:dateUtc="2024-07-01T07:05:00Z">
        <w:r w:rsidRPr="00733D85">
          <w:rPr>
            <w:rFonts w:ascii="Times New Roman" w:hAnsi="Times New Roman" w:cs="Times New Roman"/>
            <w:szCs w:val="26"/>
            <w:lang w:val="en-US"/>
          </w:rPr>
          <w:t>Đo lường tỷ lệ dự đoán đúng trong số các dự đoán là tấn công.</w:t>
        </w:r>
      </w:ins>
    </w:p>
    <w:p w14:paraId="3F8645A5" w14:textId="77777777" w:rsidR="006C27EF" w:rsidRPr="00733D85" w:rsidRDefault="005439A1" w:rsidP="005439A1">
      <w:pPr>
        <w:ind w:firstLine="227"/>
        <w:jc w:val="both"/>
        <w:rPr>
          <w:ins w:id="1959" w:author="Nguyễn Đình Kha" w:date="2024-07-01T15:31:00Z" w16du:dateUtc="2024-07-01T08:31:00Z"/>
          <w:rFonts w:ascii="Times New Roman" w:hAnsi="Times New Roman" w:cs="Times New Roman"/>
          <w:b/>
          <w:bCs/>
          <w:szCs w:val="26"/>
          <w:lang w:val="en-US"/>
        </w:rPr>
      </w:pPr>
      <w:ins w:id="1960" w:author="Nguyễn Đình Kha" w:date="2024-07-01T14:05:00Z" w16du:dateUtc="2024-07-01T07:05:00Z">
        <w:r w:rsidRPr="00733D85">
          <w:rPr>
            <w:rFonts w:ascii="Times New Roman" w:hAnsi="Times New Roman" w:cs="Times New Roman"/>
            <w:b/>
            <w:bCs/>
            <w:szCs w:val="26"/>
            <w:lang w:val="en-US"/>
          </w:rPr>
          <w:t>Recall</w:t>
        </w:r>
      </w:ins>
    </w:p>
    <w:p w14:paraId="3ABD9EAF" w14:textId="1C51B168" w:rsidR="005439A1" w:rsidRPr="00733D85" w:rsidRDefault="005439A1" w:rsidP="00554A21">
      <w:pPr>
        <w:ind w:firstLine="227"/>
        <w:jc w:val="both"/>
        <w:rPr>
          <w:ins w:id="1961" w:author="Nguyễn Đình Kha" w:date="2024-07-01T14:05:00Z" w16du:dateUtc="2024-07-01T07:05:00Z"/>
          <w:rFonts w:ascii="Times New Roman" w:hAnsi="Times New Roman" w:cs="Times New Roman"/>
          <w:szCs w:val="26"/>
          <w:lang w:val="en-US"/>
        </w:rPr>
      </w:pPr>
      <w:ins w:id="1962" w:author="Nguyễn Đình Kha" w:date="2024-07-01T14:05:00Z" w16du:dateUtc="2024-07-01T07:05:00Z">
        <w:r w:rsidRPr="00733D85">
          <w:rPr>
            <w:rFonts w:ascii="Times New Roman" w:hAnsi="Times New Roman" w:cs="Times New Roman"/>
            <w:szCs w:val="26"/>
            <w:lang w:val="en-US"/>
          </w:rPr>
          <w:t xml:space="preserve">Đo lường tỷ lệ </w:t>
        </w:r>
      </w:ins>
      <w:r w:rsidR="00554A21" w:rsidRPr="00554A21">
        <w:rPr>
          <w:rFonts w:ascii="Times New Roman" w:hAnsi="Times New Roman" w:cs="Times New Roman"/>
          <w:szCs w:val="26"/>
          <w:lang w:val="en-US"/>
        </w:rPr>
        <w:t xml:space="preserve">các dự đoán dương đúng trên tổng số các trường hợp dương thực tế (bao gồm cả đúng dương và sai âm). Độ nhạy cao chỉ ra rằng mô hình thành công trong việc phát hiện hầu hết các cuộc tấn công thực tế. </w:t>
      </w:r>
    </w:p>
    <w:p w14:paraId="2431271D" w14:textId="77777777" w:rsidR="006C27EF" w:rsidRPr="00733D85" w:rsidRDefault="005439A1" w:rsidP="005439A1">
      <w:pPr>
        <w:ind w:firstLine="227"/>
        <w:jc w:val="both"/>
        <w:rPr>
          <w:ins w:id="1963" w:author="Nguyễn Đình Kha" w:date="2024-07-01T15:31:00Z" w16du:dateUtc="2024-07-01T08:31:00Z"/>
          <w:rFonts w:ascii="Times New Roman" w:hAnsi="Times New Roman" w:cs="Times New Roman"/>
          <w:b/>
          <w:bCs/>
          <w:szCs w:val="26"/>
          <w:lang w:val="en-US"/>
        </w:rPr>
      </w:pPr>
      <w:ins w:id="1964" w:author="Nguyễn Đình Kha" w:date="2024-07-01T14:05:00Z" w16du:dateUtc="2024-07-01T07:05:00Z">
        <w:r w:rsidRPr="00733D85">
          <w:rPr>
            <w:rFonts w:ascii="Times New Roman" w:hAnsi="Times New Roman" w:cs="Times New Roman"/>
            <w:b/>
            <w:bCs/>
            <w:szCs w:val="26"/>
            <w:lang w:val="en-US"/>
          </w:rPr>
          <w:t>F1 Score</w:t>
        </w:r>
      </w:ins>
    </w:p>
    <w:p w14:paraId="3337BFC1" w14:textId="0F00AFED" w:rsidR="00554A21" w:rsidRPr="00554A21" w:rsidRDefault="00554A21" w:rsidP="00554A21">
      <w:pPr>
        <w:ind w:firstLine="227"/>
        <w:jc w:val="both"/>
        <w:rPr>
          <w:rFonts w:ascii="Times New Roman" w:hAnsi="Times New Roman" w:cs="Times New Roman"/>
          <w:szCs w:val="26"/>
          <w:lang w:val="en-US"/>
        </w:rPr>
      </w:pPr>
      <w:r>
        <w:rPr>
          <w:rFonts w:ascii="Times New Roman" w:hAnsi="Times New Roman" w:cs="Times New Roman"/>
          <w:szCs w:val="26"/>
          <w:lang w:val="en-US"/>
        </w:rPr>
        <w:t xml:space="preserve">Trung </w:t>
      </w:r>
      <w:r w:rsidRPr="00554A21">
        <w:rPr>
          <w:rFonts w:ascii="Times New Roman" w:hAnsi="Times New Roman" w:cs="Times New Roman"/>
          <w:szCs w:val="26"/>
          <w:lang w:val="en-US"/>
        </w:rPr>
        <w:t xml:space="preserve">bình điều hòa của độ chính xác và độ nhạy, cung cấp sự cân bằng giữa hai chỉ số này. Điểm F1 đặc biệt hữu ích khi cần cân bằng giữa độ chính xác và độ nhạy. </w:t>
      </w:r>
      <w:r>
        <w:rPr>
          <w:rFonts w:ascii="Times New Roman" w:hAnsi="Times New Roman" w:cs="Times New Roman"/>
          <w:szCs w:val="26"/>
          <w:lang w:val="en-US"/>
        </w:rPr>
        <w:t>Đ</w:t>
      </w:r>
      <w:r w:rsidRPr="00554A21">
        <w:rPr>
          <w:rFonts w:ascii="Times New Roman" w:hAnsi="Times New Roman" w:cs="Times New Roman"/>
          <w:szCs w:val="26"/>
          <w:lang w:val="en-US"/>
        </w:rPr>
        <w:t>iểm F1 cao chỉ ra rằng mô hình hiệu quả trong việc phát hiện các cuộc tấn công (độ nhạy cao) và thực hiện các dự đoán chính xác (độ chính xác cao).</w:t>
      </w:r>
    </w:p>
    <w:p w14:paraId="437F6AFE" w14:textId="77777777" w:rsidR="005439A1" w:rsidRPr="00733D85" w:rsidRDefault="005439A1" w:rsidP="005439A1">
      <w:pPr>
        <w:ind w:firstLine="227"/>
        <w:jc w:val="both"/>
        <w:rPr>
          <w:ins w:id="1965" w:author="Nguyễn Đình Kha" w:date="2024-07-01T14:05:00Z" w16du:dateUtc="2024-07-01T07:05:00Z"/>
          <w:rFonts w:ascii="Times New Roman" w:hAnsi="Times New Roman" w:cs="Times New Roman"/>
          <w:b/>
          <w:bCs/>
          <w:szCs w:val="26"/>
          <w:lang w:val="en-US"/>
        </w:rPr>
      </w:pPr>
      <w:ins w:id="1966" w:author="Nguyễn Đình Kha" w:date="2024-07-01T14:05:00Z" w16du:dateUtc="2024-07-01T07:05:00Z">
        <w:r w:rsidRPr="00733D85">
          <w:rPr>
            <w:rFonts w:ascii="Times New Roman" w:hAnsi="Times New Roman" w:cs="Times New Roman"/>
            <w:b/>
            <w:bCs/>
            <w:szCs w:val="26"/>
            <w:lang w:val="en-US"/>
          </w:rPr>
          <w:t>Trong dqn_agent, các chỉ số này được tính toán như sau:</w:t>
        </w:r>
      </w:ins>
    </w:p>
    <w:p w14:paraId="0A3858A2" w14:textId="77777777" w:rsidR="005439A1" w:rsidRPr="00733D85" w:rsidRDefault="005439A1" w:rsidP="005439A1">
      <w:pPr>
        <w:ind w:firstLine="227"/>
        <w:jc w:val="both"/>
        <w:rPr>
          <w:ins w:id="1967" w:author="Nguyễn Đình Kha" w:date="2024-07-01T14:05:00Z" w16du:dateUtc="2024-07-01T07:05:00Z"/>
          <w:rFonts w:ascii="Times New Roman" w:hAnsi="Times New Roman" w:cs="Times New Roman"/>
          <w:szCs w:val="26"/>
          <w:lang w:val="en-US"/>
        </w:rPr>
      </w:pPr>
      <w:ins w:id="1968" w:author="Nguyễn Đình Kha" w:date="2024-07-01T14:05:00Z" w16du:dateUtc="2024-07-01T07:05:00Z">
        <w:r w:rsidRPr="00733D85">
          <w:rPr>
            <w:rFonts w:ascii="Times New Roman" w:hAnsi="Times New Roman" w:cs="Times New Roman"/>
            <w:b/>
            <w:bCs/>
            <w:szCs w:val="26"/>
            <w:lang w:val="en-US"/>
          </w:rPr>
          <w:t>accuracy</w:t>
        </w:r>
        <w:r w:rsidRPr="00733D85">
          <w:rPr>
            <w:rFonts w:ascii="Times New Roman" w:hAnsi="Times New Roman" w:cs="Times New Roman"/>
            <w:szCs w:val="26"/>
            <w:lang w:val="en-US"/>
          </w:rPr>
          <w:t xml:space="preserve"> = accuracy_score(y_true, y_pred)</w:t>
        </w:r>
      </w:ins>
    </w:p>
    <w:p w14:paraId="2EAD07D5" w14:textId="77777777" w:rsidR="005439A1" w:rsidRPr="00733D85" w:rsidRDefault="005439A1" w:rsidP="005439A1">
      <w:pPr>
        <w:ind w:firstLine="227"/>
        <w:jc w:val="both"/>
        <w:rPr>
          <w:ins w:id="1969" w:author="Nguyễn Đình Kha" w:date="2024-07-01T14:05:00Z" w16du:dateUtc="2024-07-01T07:05:00Z"/>
          <w:rFonts w:ascii="Times New Roman" w:hAnsi="Times New Roman" w:cs="Times New Roman"/>
          <w:szCs w:val="26"/>
          <w:lang w:val="en-US"/>
        </w:rPr>
      </w:pPr>
      <w:ins w:id="1970" w:author="Nguyễn Đình Kha" w:date="2024-07-01T14:05:00Z" w16du:dateUtc="2024-07-01T07:05:00Z">
        <w:r w:rsidRPr="00733D85">
          <w:rPr>
            <w:rFonts w:ascii="Times New Roman" w:hAnsi="Times New Roman" w:cs="Times New Roman"/>
            <w:b/>
            <w:bCs/>
            <w:szCs w:val="26"/>
            <w:lang w:val="en-US"/>
          </w:rPr>
          <w:t>precision</w:t>
        </w:r>
        <w:r w:rsidRPr="00733D85">
          <w:rPr>
            <w:rFonts w:ascii="Times New Roman" w:hAnsi="Times New Roman" w:cs="Times New Roman"/>
            <w:szCs w:val="26"/>
            <w:lang w:val="en-US"/>
          </w:rPr>
          <w:t xml:space="preserve"> = precision_score(y_true, y_pred, zero_division=1)</w:t>
        </w:r>
      </w:ins>
    </w:p>
    <w:p w14:paraId="3F124D12" w14:textId="77777777" w:rsidR="005439A1" w:rsidRPr="00733D85" w:rsidRDefault="005439A1" w:rsidP="005439A1">
      <w:pPr>
        <w:ind w:firstLine="227"/>
        <w:jc w:val="both"/>
        <w:rPr>
          <w:ins w:id="1971" w:author="Nguyễn Đình Kha" w:date="2024-07-01T14:05:00Z" w16du:dateUtc="2024-07-01T07:05:00Z"/>
          <w:rFonts w:ascii="Times New Roman" w:hAnsi="Times New Roman" w:cs="Times New Roman"/>
          <w:szCs w:val="26"/>
          <w:lang w:val="en-US"/>
        </w:rPr>
      </w:pPr>
      <w:ins w:id="1972" w:author="Nguyễn Đình Kha" w:date="2024-07-01T14:05:00Z" w16du:dateUtc="2024-07-01T07:05:00Z">
        <w:r w:rsidRPr="00733D85">
          <w:rPr>
            <w:rFonts w:ascii="Times New Roman" w:hAnsi="Times New Roman" w:cs="Times New Roman"/>
            <w:b/>
            <w:bCs/>
            <w:szCs w:val="26"/>
            <w:lang w:val="en-US"/>
          </w:rPr>
          <w:t>recall</w:t>
        </w:r>
        <w:r w:rsidRPr="00733D85">
          <w:rPr>
            <w:rFonts w:ascii="Times New Roman" w:hAnsi="Times New Roman" w:cs="Times New Roman"/>
            <w:szCs w:val="26"/>
            <w:lang w:val="en-US"/>
          </w:rPr>
          <w:t xml:space="preserve"> = recall_score(y_true, y_pred, zero_division=1)</w:t>
        </w:r>
      </w:ins>
    </w:p>
    <w:p w14:paraId="3C238B73" w14:textId="77777777" w:rsidR="005439A1" w:rsidRPr="00733D85" w:rsidRDefault="005439A1" w:rsidP="005439A1">
      <w:pPr>
        <w:ind w:firstLine="227"/>
        <w:jc w:val="both"/>
        <w:rPr>
          <w:ins w:id="1973" w:author="Nguyễn Đình Kha" w:date="2024-07-01T14:05:00Z" w16du:dateUtc="2024-07-01T07:05:00Z"/>
          <w:rFonts w:ascii="Times New Roman" w:hAnsi="Times New Roman" w:cs="Times New Roman"/>
          <w:szCs w:val="26"/>
          <w:lang w:val="en-US"/>
        </w:rPr>
      </w:pPr>
      <w:ins w:id="1974" w:author="Nguyễn Đình Kha" w:date="2024-07-01T14:05:00Z" w16du:dateUtc="2024-07-01T07:05:00Z">
        <w:r w:rsidRPr="00733D85">
          <w:rPr>
            <w:rFonts w:ascii="Times New Roman" w:hAnsi="Times New Roman" w:cs="Times New Roman"/>
            <w:b/>
            <w:bCs/>
            <w:szCs w:val="26"/>
            <w:lang w:val="en-US"/>
          </w:rPr>
          <w:lastRenderedPageBreak/>
          <w:t>f1</w:t>
        </w:r>
        <w:r w:rsidRPr="00733D85">
          <w:rPr>
            <w:rFonts w:ascii="Times New Roman" w:hAnsi="Times New Roman" w:cs="Times New Roman"/>
            <w:szCs w:val="26"/>
            <w:lang w:val="en-US"/>
          </w:rPr>
          <w:t xml:space="preserve"> = f1_score(y_true, y_pred, zero_division=1)</w:t>
        </w:r>
      </w:ins>
    </w:p>
    <w:p w14:paraId="3AA9816F" w14:textId="77777777" w:rsidR="005439A1" w:rsidRPr="00733D85" w:rsidRDefault="005439A1" w:rsidP="005439A1">
      <w:pPr>
        <w:ind w:firstLine="227"/>
        <w:jc w:val="both"/>
        <w:rPr>
          <w:ins w:id="1975" w:author="Nguyễn Đình Kha" w:date="2024-07-01T14:05:00Z" w16du:dateUtc="2024-07-01T07:05:00Z"/>
          <w:rFonts w:ascii="Times New Roman" w:hAnsi="Times New Roman" w:cs="Times New Roman"/>
          <w:szCs w:val="26"/>
          <w:lang w:val="en-US"/>
        </w:rPr>
      </w:pPr>
    </w:p>
    <w:p w14:paraId="13D7642E" w14:textId="77777777" w:rsidR="005439A1" w:rsidRPr="00733D85" w:rsidRDefault="005439A1" w:rsidP="005439A1">
      <w:pPr>
        <w:ind w:firstLine="227"/>
        <w:jc w:val="both"/>
        <w:rPr>
          <w:ins w:id="1976" w:author="Nguyễn Đình Kha" w:date="2024-07-01T14:05:00Z" w16du:dateUtc="2024-07-01T07:05:00Z"/>
          <w:rFonts w:ascii="Times New Roman" w:hAnsi="Times New Roman" w:cs="Times New Roman"/>
          <w:b/>
          <w:bCs/>
          <w:szCs w:val="26"/>
          <w:lang w:val="en-US"/>
        </w:rPr>
      </w:pPr>
      <w:ins w:id="1977" w:author="Nguyễn Đình Kha" w:date="2024-07-01T14:05:00Z" w16du:dateUtc="2024-07-01T07:05:00Z">
        <w:r w:rsidRPr="00733D85">
          <w:rPr>
            <w:rFonts w:ascii="Times New Roman" w:hAnsi="Times New Roman" w:cs="Times New Roman"/>
            <w:b/>
            <w:bCs/>
            <w:szCs w:val="26"/>
            <w:lang w:val="en-US"/>
          </w:rPr>
          <w:t>Giải thích chi tiết:</w:t>
        </w:r>
      </w:ins>
    </w:p>
    <w:p w14:paraId="1E07214F" w14:textId="77777777" w:rsidR="006C27EF" w:rsidRPr="00733D85" w:rsidRDefault="005439A1" w:rsidP="005439A1">
      <w:pPr>
        <w:ind w:firstLine="227"/>
        <w:jc w:val="both"/>
        <w:rPr>
          <w:ins w:id="1978" w:author="Nguyễn Đình Kha" w:date="2024-07-01T15:31:00Z" w16du:dateUtc="2024-07-01T08:31:00Z"/>
          <w:rFonts w:ascii="Times New Roman" w:hAnsi="Times New Roman" w:cs="Times New Roman"/>
          <w:b/>
          <w:bCs/>
          <w:szCs w:val="26"/>
          <w:lang w:val="en-US"/>
        </w:rPr>
      </w:pPr>
      <w:ins w:id="1979" w:author="Nguyễn Đình Kha" w:date="2024-07-01T14:05:00Z" w16du:dateUtc="2024-07-01T07:05:00Z">
        <w:r w:rsidRPr="00733D85">
          <w:rPr>
            <w:rFonts w:ascii="Times New Roman" w:hAnsi="Times New Roman" w:cs="Times New Roman"/>
            <w:b/>
            <w:bCs/>
            <w:szCs w:val="26"/>
            <w:lang w:val="en-US"/>
          </w:rPr>
          <w:t>accuracy_score</w:t>
        </w:r>
      </w:ins>
    </w:p>
    <w:p w14:paraId="492AFEEB" w14:textId="7BE868BD" w:rsidR="005439A1" w:rsidRPr="00733D85" w:rsidRDefault="005439A1" w:rsidP="005439A1">
      <w:pPr>
        <w:ind w:firstLine="227"/>
        <w:jc w:val="both"/>
        <w:rPr>
          <w:ins w:id="1980" w:author="Nguyễn Đình Kha" w:date="2024-07-01T14:05:00Z" w16du:dateUtc="2024-07-01T07:05:00Z"/>
          <w:rFonts w:ascii="Times New Roman" w:hAnsi="Times New Roman" w:cs="Times New Roman"/>
          <w:szCs w:val="26"/>
          <w:lang w:val="en-US"/>
        </w:rPr>
      </w:pPr>
      <w:ins w:id="1981" w:author="Nguyễn Đình Kha" w:date="2024-07-01T14:05:00Z" w16du:dateUtc="2024-07-01T07:05:00Z">
        <w:r w:rsidRPr="00733D85">
          <w:rPr>
            <w:rFonts w:ascii="Times New Roman" w:hAnsi="Times New Roman" w:cs="Times New Roman"/>
            <w:szCs w:val="26"/>
            <w:lang w:val="en-US"/>
          </w:rPr>
          <w:t>Hàm này tính toán độ chính xác bằng cách so sánh các nhãn dự đoán (y_pred) với các nhãn thực tế (y_true).</w:t>
        </w:r>
      </w:ins>
    </w:p>
    <w:p w14:paraId="317F4F53" w14:textId="77777777" w:rsidR="006C27EF" w:rsidRPr="00733D85" w:rsidRDefault="005439A1" w:rsidP="005439A1">
      <w:pPr>
        <w:ind w:firstLine="227"/>
        <w:jc w:val="both"/>
        <w:rPr>
          <w:ins w:id="1982" w:author="Nguyễn Đình Kha" w:date="2024-07-01T15:31:00Z" w16du:dateUtc="2024-07-01T08:31:00Z"/>
          <w:rFonts w:ascii="Times New Roman" w:hAnsi="Times New Roman" w:cs="Times New Roman"/>
          <w:b/>
          <w:bCs/>
          <w:szCs w:val="26"/>
          <w:lang w:val="en-US"/>
        </w:rPr>
      </w:pPr>
      <w:ins w:id="1983" w:author="Nguyễn Đình Kha" w:date="2024-07-01T14:05:00Z" w16du:dateUtc="2024-07-01T07:05:00Z">
        <w:r w:rsidRPr="00733D85">
          <w:rPr>
            <w:rFonts w:ascii="Times New Roman" w:hAnsi="Times New Roman" w:cs="Times New Roman"/>
            <w:b/>
            <w:bCs/>
            <w:szCs w:val="26"/>
            <w:lang w:val="en-US"/>
          </w:rPr>
          <w:t>precision_score</w:t>
        </w:r>
      </w:ins>
    </w:p>
    <w:p w14:paraId="11825EC8" w14:textId="4C569AD9" w:rsidR="005439A1" w:rsidRPr="00733D85" w:rsidRDefault="005439A1" w:rsidP="005439A1">
      <w:pPr>
        <w:ind w:firstLine="227"/>
        <w:jc w:val="both"/>
        <w:rPr>
          <w:ins w:id="1984" w:author="Nguyễn Đình Kha" w:date="2024-07-01T14:05:00Z" w16du:dateUtc="2024-07-01T07:05:00Z"/>
          <w:rFonts w:ascii="Times New Roman" w:hAnsi="Times New Roman" w:cs="Times New Roman"/>
          <w:szCs w:val="26"/>
          <w:lang w:val="en-US"/>
        </w:rPr>
      </w:pPr>
      <w:ins w:id="1985" w:author="Nguyễn Đình Kha" w:date="2024-07-01T14:05:00Z" w16du:dateUtc="2024-07-01T07:05:00Z">
        <w:r w:rsidRPr="00733D85">
          <w:rPr>
            <w:rFonts w:ascii="Times New Roman" w:hAnsi="Times New Roman" w:cs="Times New Roman"/>
            <w:szCs w:val="26"/>
            <w:lang w:val="en-US"/>
          </w:rPr>
          <w:t>Hàm này tính toán độ chính xác dựa trên các dự đoán đúng trong số các dự đoán là tấn công. Tham số zero_division=1 đảm bảo không có lỗi chia cho 0.</w:t>
        </w:r>
      </w:ins>
    </w:p>
    <w:p w14:paraId="780C142D" w14:textId="77777777" w:rsidR="006C27EF" w:rsidRPr="00733D85" w:rsidRDefault="005439A1" w:rsidP="005439A1">
      <w:pPr>
        <w:ind w:firstLine="227"/>
        <w:jc w:val="both"/>
        <w:rPr>
          <w:ins w:id="1986" w:author="Nguyễn Đình Kha" w:date="2024-07-01T15:31:00Z" w16du:dateUtc="2024-07-01T08:31:00Z"/>
          <w:rFonts w:ascii="Times New Roman" w:hAnsi="Times New Roman" w:cs="Times New Roman"/>
          <w:b/>
          <w:bCs/>
          <w:szCs w:val="26"/>
          <w:lang w:val="en-US"/>
        </w:rPr>
      </w:pPr>
      <w:ins w:id="1987" w:author="Nguyễn Đình Kha" w:date="2024-07-01T14:05:00Z" w16du:dateUtc="2024-07-01T07:05:00Z">
        <w:r w:rsidRPr="00733D85">
          <w:rPr>
            <w:rFonts w:ascii="Times New Roman" w:hAnsi="Times New Roman" w:cs="Times New Roman"/>
            <w:b/>
            <w:bCs/>
            <w:szCs w:val="26"/>
            <w:lang w:val="en-US"/>
          </w:rPr>
          <w:t>recall_score</w:t>
        </w:r>
      </w:ins>
    </w:p>
    <w:p w14:paraId="517AD73A" w14:textId="2B37001D" w:rsidR="005439A1" w:rsidRPr="00733D85" w:rsidRDefault="005439A1" w:rsidP="005439A1">
      <w:pPr>
        <w:ind w:firstLine="227"/>
        <w:jc w:val="both"/>
        <w:rPr>
          <w:ins w:id="1988" w:author="Nguyễn Đình Kha" w:date="2024-07-01T14:05:00Z" w16du:dateUtc="2024-07-01T07:05:00Z"/>
          <w:rFonts w:ascii="Times New Roman" w:hAnsi="Times New Roman" w:cs="Times New Roman"/>
          <w:szCs w:val="26"/>
          <w:lang w:val="en-US"/>
        </w:rPr>
      </w:pPr>
      <w:ins w:id="1989" w:author="Nguyễn Đình Kha" w:date="2024-07-01T14:05:00Z" w16du:dateUtc="2024-07-01T07:05:00Z">
        <w:r w:rsidRPr="00733D85">
          <w:rPr>
            <w:rFonts w:ascii="Times New Roman" w:hAnsi="Times New Roman" w:cs="Times New Roman"/>
            <w:szCs w:val="26"/>
            <w:lang w:val="en-US"/>
          </w:rPr>
          <w:t>Hàm này tính toán tỷ lệ phát hiện đúng trong số các cuộc tấn công thực tế. Tham số zero_division=1 đảm bảo không có lỗi chia cho 0.</w:t>
        </w:r>
      </w:ins>
    </w:p>
    <w:p w14:paraId="6EE45E9C" w14:textId="77777777" w:rsidR="006C27EF" w:rsidRPr="00733D85" w:rsidRDefault="005439A1" w:rsidP="005439A1">
      <w:pPr>
        <w:ind w:firstLine="227"/>
        <w:jc w:val="both"/>
        <w:rPr>
          <w:ins w:id="1990" w:author="Nguyễn Đình Kha" w:date="2024-07-01T15:31:00Z" w16du:dateUtc="2024-07-01T08:31:00Z"/>
          <w:rFonts w:ascii="Times New Roman" w:hAnsi="Times New Roman" w:cs="Times New Roman"/>
          <w:b/>
          <w:bCs/>
          <w:szCs w:val="26"/>
          <w:lang w:val="en-US"/>
        </w:rPr>
      </w:pPr>
      <w:ins w:id="1991" w:author="Nguyễn Đình Kha" w:date="2024-07-01T14:05:00Z" w16du:dateUtc="2024-07-01T07:05:00Z">
        <w:r w:rsidRPr="00733D85">
          <w:rPr>
            <w:rFonts w:ascii="Times New Roman" w:hAnsi="Times New Roman" w:cs="Times New Roman"/>
            <w:b/>
            <w:bCs/>
            <w:szCs w:val="26"/>
            <w:lang w:val="en-US"/>
          </w:rPr>
          <w:t>f1_score</w:t>
        </w:r>
      </w:ins>
    </w:p>
    <w:p w14:paraId="709FAB3A" w14:textId="27D9F04C" w:rsidR="005439A1" w:rsidRPr="00733D85" w:rsidRDefault="005439A1" w:rsidP="005439A1">
      <w:pPr>
        <w:ind w:firstLine="227"/>
        <w:jc w:val="both"/>
        <w:rPr>
          <w:ins w:id="1992" w:author="Nguyễn Đình Kha" w:date="2024-07-01T14:05:00Z" w16du:dateUtc="2024-07-01T07:05:00Z"/>
          <w:rFonts w:ascii="Times New Roman" w:hAnsi="Times New Roman" w:cs="Times New Roman"/>
          <w:szCs w:val="26"/>
          <w:lang w:val="en-US"/>
        </w:rPr>
      </w:pPr>
      <w:ins w:id="1993" w:author="Nguyễn Đình Kha" w:date="2024-07-01T14:05:00Z" w16du:dateUtc="2024-07-01T07:05:00Z">
        <w:r w:rsidRPr="00733D85">
          <w:rPr>
            <w:rFonts w:ascii="Times New Roman" w:hAnsi="Times New Roman" w:cs="Times New Roman"/>
            <w:szCs w:val="26"/>
            <w:lang w:val="en-US"/>
          </w:rPr>
          <w:t>Hàm này tính toán F1 Score, trung bình điều hòa của Precision và Recall.</w:t>
        </w:r>
      </w:ins>
    </w:p>
    <w:p w14:paraId="3878C423" w14:textId="77777777" w:rsidR="005439A1" w:rsidRPr="00733D85" w:rsidRDefault="005439A1" w:rsidP="005439A1">
      <w:pPr>
        <w:ind w:firstLine="227"/>
        <w:jc w:val="both"/>
        <w:rPr>
          <w:ins w:id="1994" w:author="Nguyễn Đình Kha" w:date="2024-07-01T14:05:00Z" w16du:dateUtc="2024-07-01T07:05:00Z"/>
          <w:rFonts w:ascii="Times New Roman" w:hAnsi="Times New Roman" w:cs="Times New Roman"/>
          <w:b/>
          <w:bCs/>
          <w:szCs w:val="26"/>
          <w:lang w:val="en-US"/>
        </w:rPr>
      </w:pPr>
      <w:ins w:id="1995" w:author="Nguyễn Đình Kha" w:date="2024-07-01T14:05:00Z" w16du:dateUtc="2024-07-01T07:05:00Z">
        <w:r w:rsidRPr="00733D85">
          <w:rPr>
            <w:rFonts w:ascii="Times New Roman" w:hAnsi="Times New Roman" w:cs="Times New Roman"/>
            <w:b/>
            <w:bCs/>
            <w:szCs w:val="26"/>
            <w:lang w:val="en-US"/>
          </w:rPr>
          <w:t>Các chỉ số này được ghi lại trong log để theo dõi quá trình huấn luyện và đánh giá hiệu suất của agent:</w:t>
        </w:r>
      </w:ins>
    </w:p>
    <w:p w14:paraId="0C093421" w14:textId="77777777" w:rsidR="005439A1" w:rsidRPr="00733D85" w:rsidRDefault="005439A1" w:rsidP="005439A1">
      <w:pPr>
        <w:ind w:firstLine="227"/>
        <w:jc w:val="both"/>
        <w:rPr>
          <w:ins w:id="1996" w:author="Nguyễn Đình Kha" w:date="2024-07-01T14:05:00Z" w16du:dateUtc="2024-07-01T07:05:00Z"/>
          <w:rFonts w:ascii="Times New Roman" w:hAnsi="Times New Roman" w:cs="Times New Roman"/>
          <w:szCs w:val="26"/>
          <w:lang w:val="en-US"/>
          <w:rPrChange w:id="1997" w:author="Nguyễn Đình Kha" w:date="2024-07-02T21:20:00Z" w16du:dateUtc="2024-07-02T14:20:00Z">
            <w:rPr>
              <w:ins w:id="1998" w:author="Nguyễn Đình Kha" w:date="2024-07-01T14:05:00Z" w16du:dateUtc="2024-07-01T07:05:00Z"/>
              <w:rFonts w:ascii="Times New Roman" w:hAnsi="Times New Roman" w:cs="Times New Roman"/>
              <w:i/>
              <w:iCs/>
              <w:lang w:val="en-US"/>
            </w:rPr>
          </w:rPrChange>
        </w:rPr>
      </w:pPr>
      <w:ins w:id="1999" w:author="Nguyễn Đình Kha" w:date="2024-07-01T14:05:00Z" w16du:dateUtc="2024-07-01T07:05:00Z">
        <w:r w:rsidRPr="00733D85">
          <w:rPr>
            <w:rFonts w:ascii="Times New Roman" w:hAnsi="Times New Roman" w:cs="Times New Roman"/>
            <w:szCs w:val="26"/>
            <w:lang w:val="en-US"/>
            <w:rPrChange w:id="2000" w:author="Nguyễn Đình Kha" w:date="2024-07-02T21:20:00Z" w16du:dateUtc="2024-07-02T14:20:00Z">
              <w:rPr>
                <w:rFonts w:ascii="Times New Roman" w:hAnsi="Times New Roman" w:cs="Times New Roman"/>
                <w:i/>
                <w:iCs/>
                <w:lang w:val="en-US"/>
              </w:rPr>
            </w:rPrChange>
          </w:rPr>
          <w:t>logging.info(f"Accuracy: {accuracy}, Precision: {precision}, Recall: {recall}, F1 Score: {f1}")</w:t>
        </w:r>
      </w:ins>
    </w:p>
    <w:p w14:paraId="58219F6B" w14:textId="77777777" w:rsidR="005439A1" w:rsidRPr="00733D85" w:rsidRDefault="005439A1" w:rsidP="005439A1">
      <w:pPr>
        <w:ind w:firstLine="227"/>
        <w:rPr>
          <w:ins w:id="2001" w:author="Nguyễn Đình Kha" w:date="2024-07-01T14:05:00Z" w16du:dateUtc="2024-07-01T07:05:00Z"/>
          <w:rFonts w:ascii="Times New Roman" w:hAnsi="Times New Roman" w:cs="Times New Roman"/>
          <w:szCs w:val="26"/>
          <w:lang w:val="en-US"/>
        </w:rPr>
      </w:pPr>
    </w:p>
    <w:p w14:paraId="1CEDA603" w14:textId="77777777" w:rsidR="005439A1" w:rsidRPr="00733D85" w:rsidRDefault="005439A1">
      <w:pPr>
        <w:pStyle w:val="Heading2"/>
        <w:numPr>
          <w:ilvl w:val="1"/>
          <w:numId w:val="72"/>
        </w:numPr>
        <w:ind w:left="567" w:hanging="567"/>
        <w:rPr>
          <w:ins w:id="2002" w:author="Nguyễn Đình Kha" w:date="2024-07-01T14:05:00Z" w16du:dateUtc="2024-07-01T07:05:00Z"/>
          <w:rFonts w:ascii="Times New Roman" w:eastAsia="Times New Roman" w:hAnsi="Times New Roman" w:cs="Times New Roman"/>
          <w:lang w:val="en-US"/>
          <w:rPrChange w:id="2003" w:author="Nguyễn Đình Kha" w:date="2024-07-02T21:20:00Z" w16du:dateUtc="2024-07-02T14:20:00Z">
            <w:rPr>
              <w:ins w:id="2004" w:author="Nguyễn Đình Kha" w:date="2024-07-01T14:05:00Z" w16du:dateUtc="2024-07-01T07:05:00Z"/>
              <w:rFonts w:ascii="Times New Roman" w:hAnsi="Times New Roman" w:cs="Times New Roman"/>
            </w:rPr>
          </w:rPrChange>
        </w:rPr>
        <w:pPrChange w:id="2005" w:author="Nguyễn Đình Kha" w:date="2024-07-01T15:33:00Z" w16du:dateUtc="2024-07-01T08:33:00Z">
          <w:pPr>
            <w:pStyle w:val="Heading2"/>
            <w:numPr>
              <w:numId w:val="44"/>
            </w:numPr>
            <w:ind w:left="360" w:hanging="360"/>
          </w:pPr>
        </w:pPrChange>
      </w:pPr>
      <w:bookmarkStart w:id="2006" w:name="_Toc170710046"/>
      <w:bookmarkStart w:id="2007" w:name="_Toc171974904"/>
      <w:ins w:id="2008" w:author="Nguyễn Đình Kha" w:date="2024-07-01T14:05:00Z" w16du:dateUtc="2024-07-01T07:05:00Z">
        <w:r w:rsidRPr="00733D85">
          <w:rPr>
            <w:rFonts w:ascii="Times New Roman" w:eastAsia="Times New Roman" w:hAnsi="Times New Roman" w:cs="Times New Roman"/>
            <w:lang w:val="en-US"/>
            <w:rPrChange w:id="2009" w:author="Nguyễn Đình Kha" w:date="2024-07-02T21:20:00Z" w16du:dateUtc="2024-07-02T14:20:00Z">
              <w:rPr>
                <w:rFonts w:ascii="Times New Roman" w:hAnsi="Times New Roman" w:cs="Times New Roman"/>
              </w:rPr>
            </w:rPrChange>
          </w:rPr>
          <w:t>Hệ thống đề xuất</w:t>
        </w:r>
        <w:bookmarkEnd w:id="2006"/>
        <w:bookmarkEnd w:id="2007"/>
      </w:ins>
    </w:p>
    <w:p w14:paraId="64068845" w14:textId="77777777" w:rsidR="005439A1" w:rsidRPr="00733D85" w:rsidRDefault="005439A1">
      <w:pPr>
        <w:ind w:firstLine="227"/>
        <w:jc w:val="both"/>
        <w:rPr>
          <w:ins w:id="2010" w:author="Nguyễn Đình Kha" w:date="2024-07-01T14:05:00Z" w16du:dateUtc="2024-07-01T07:05:00Z"/>
          <w:rFonts w:ascii="Times New Roman" w:hAnsi="Times New Roman" w:cs="Times New Roman"/>
          <w:szCs w:val="26"/>
          <w:lang w:val="en-US"/>
        </w:rPr>
        <w:pPrChange w:id="2011" w:author="Nguyễn Đình Kha" w:date="2024-07-01T15:33:00Z" w16du:dateUtc="2024-07-01T08:33:00Z">
          <w:pPr>
            <w:jc w:val="both"/>
          </w:pPr>
        </w:pPrChange>
      </w:pPr>
      <w:ins w:id="2012" w:author="Nguyễn Đình Kha" w:date="2024-07-01T14:05:00Z" w16du:dateUtc="2024-07-01T07:05:00Z">
        <w:r w:rsidRPr="00733D85">
          <w:rPr>
            <w:rFonts w:ascii="Times New Roman" w:hAnsi="Times New Roman" w:cs="Times New Roman"/>
            <w:szCs w:val="26"/>
            <w:lang w:val="en-US"/>
          </w:rPr>
          <w:t>Hệ thống honeypot được xây dựng với mục tiêu phát hiện và phản ứng với các cuộc tấn công web như SQL Injection, XSS và CSRF. Hệ thống sử dụng DQN Agent để học và tối ưu hóa chiến lược phát hiện tấn công, từ đó cải thiện hiệu quả bảo mật.</w:t>
        </w:r>
      </w:ins>
    </w:p>
    <w:p w14:paraId="69A6AE55" w14:textId="77777777" w:rsidR="005439A1" w:rsidRDefault="005439A1">
      <w:pPr>
        <w:pStyle w:val="Heading3"/>
        <w:numPr>
          <w:ilvl w:val="2"/>
          <w:numId w:val="72"/>
        </w:numPr>
        <w:rPr>
          <w:rFonts w:ascii="Times New Roman" w:eastAsia="Times New Roman" w:hAnsi="Times New Roman" w:cs="Times New Roman"/>
          <w:szCs w:val="26"/>
          <w:lang w:val="en-US"/>
        </w:rPr>
      </w:pPr>
      <w:bookmarkStart w:id="2013" w:name="_Toc170710047"/>
      <w:bookmarkStart w:id="2014" w:name="_Toc171974905"/>
      <w:ins w:id="2015" w:author="Nguyễn Đình Kha" w:date="2024-07-01T14:05:00Z" w16du:dateUtc="2024-07-01T07:05:00Z">
        <w:r w:rsidRPr="00733D85">
          <w:rPr>
            <w:rFonts w:ascii="Times New Roman" w:eastAsia="Times New Roman" w:hAnsi="Times New Roman" w:cs="Times New Roman"/>
            <w:szCs w:val="26"/>
            <w:lang w:val="en-US"/>
            <w:rPrChange w:id="2016" w:author="Nguyễn Đình Kha" w:date="2024-07-02T21:20:00Z" w16du:dateUtc="2024-07-02T14:20:00Z">
              <w:rPr>
                <w:rFonts w:ascii="Times New Roman" w:hAnsi="Times New Roman" w:cs="Times New Roman"/>
                <w:lang w:val="en-US"/>
              </w:rPr>
            </w:rPrChange>
          </w:rPr>
          <w:lastRenderedPageBreak/>
          <w:t>Kiến trúc mô hình DQN Agent</w:t>
        </w:r>
      </w:ins>
      <w:bookmarkEnd w:id="2013"/>
      <w:bookmarkEnd w:id="2014"/>
    </w:p>
    <w:p w14:paraId="556A6784" w14:textId="77777777" w:rsidR="00B8245F" w:rsidRDefault="00F72DDC" w:rsidP="00B8245F">
      <w:pPr>
        <w:keepNext/>
        <w:jc w:val="center"/>
      </w:pPr>
      <w:r w:rsidRPr="00F72DDC">
        <w:rPr>
          <w:noProof/>
          <w:lang w:val="en-US"/>
        </w:rPr>
        <w:drawing>
          <wp:inline distT="0" distB="0" distL="0" distR="0" wp14:anchorId="13E27816" wp14:editId="640818A2">
            <wp:extent cx="5579745" cy="2589530"/>
            <wp:effectExtent l="0" t="0" r="1905" b="1270"/>
            <wp:docPr id="1321581889"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81889" name="Picture 1" descr="A diagram of a network&#10;&#10;Description automatically generated"/>
                    <pic:cNvPicPr/>
                  </pic:nvPicPr>
                  <pic:blipFill>
                    <a:blip r:embed="rId20"/>
                    <a:stretch>
                      <a:fillRect/>
                    </a:stretch>
                  </pic:blipFill>
                  <pic:spPr>
                    <a:xfrm>
                      <a:off x="0" y="0"/>
                      <a:ext cx="5579745" cy="2589530"/>
                    </a:xfrm>
                    <a:prstGeom prst="rect">
                      <a:avLst/>
                    </a:prstGeom>
                  </pic:spPr>
                </pic:pic>
              </a:graphicData>
            </a:graphic>
          </wp:inline>
        </w:drawing>
      </w:r>
    </w:p>
    <w:p w14:paraId="68E4C26A" w14:textId="5ECC1EE9" w:rsidR="00F72DDC" w:rsidRDefault="00B8245F" w:rsidP="00B8245F">
      <w:pPr>
        <w:pStyle w:val="Caption"/>
        <w:rPr>
          <w:lang w:val="en-US"/>
        </w:rPr>
      </w:pPr>
      <w:bookmarkStart w:id="2017" w:name="_Toc171974827"/>
      <w:r>
        <w:t xml:space="preserve">Hình </w:t>
      </w:r>
      <w:r>
        <w:fldChar w:fldCharType="begin"/>
      </w:r>
      <w:r>
        <w:instrText xml:space="preserve"> SEQ Hình \* ARABIC </w:instrText>
      </w:r>
      <w:r>
        <w:fldChar w:fldCharType="separate"/>
      </w:r>
      <w:r w:rsidR="000A3882">
        <w:rPr>
          <w:noProof/>
        </w:rPr>
        <w:t>12</w:t>
      </w:r>
      <w:r>
        <w:fldChar w:fldCharType="end"/>
      </w:r>
      <w:r>
        <w:rPr>
          <w:lang w:val="en-US"/>
        </w:rPr>
        <w:t xml:space="preserve">. </w:t>
      </w:r>
      <w:r w:rsidRPr="000A13F1">
        <w:t>Kiến trúc mô hình DQN Agent</w:t>
      </w:r>
      <w:bookmarkEnd w:id="2017"/>
    </w:p>
    <w:p w14:paraId="2814ADFB" w14:textId="77777777" w:rsidR="00B8245F" w:rsidRDefault="00B8245F" w:rsidP="00B8245F">
      <w:pPr>
        <w:ind w:firstLine="227"/>
        <w:jc w:val="both"/>
        <w:rPr>
          <w:lang w:val="en-US"/>
        </w:rPr>
      </w:pPr>
    </w:p>
    <w:p w14:paraId="3A7AE8F7" w14:textId="5A8B2B9B" w:rsidR="005439A1" w:rsidRPr="00733D85" w:rsidRDefault="005439A1">
      <w:pPr>
        <w:ind w:firstLine="227"/>
        <w:jc w:val="both"/>
        <w:rPr>
          <w:ins w:id="2018" w:author="Nguyễn Đình Kha" w:date="2024-07-01T14:05:00Z" w16du:dateUtc="2024-07-01T07:05:00Z"/>
          <w:rFonts w:ascii="Times New Roman" w:hAnsi="Times New Roman" w:cs="Times New Roman"/>
          <w:b/>
          <w:bCs/>
          <w:szCs w:val="26"/>
          <w:lang w:val="en-US"/>
        </w:rPr>
        <w:pPrChange w:id="2019" w:author="Nguyễn Đình Kha" w:date="2024-07-01T15:34:00Z" w16du:dateUtc="2024-07-01T08:34:00Z">
          <w:pPr>
            <w:jc w:val="both"/>
          </w:pPr>
        </w:pPrChange>
      </w:pPr>
      <w:ins w:id="2020" w:author="Nguyễn Đình Kha" w:date="2024-07-01T14:05:00Z" w16du:dateUtc="2024-07-01T07:05:00Z">
        <w:r w:rsidRPr="00733D85">
          <w:rPr>
            <w:rFonts w:ascii="Times New Roman" w:hAnsi="Times New Roman" w:cs="Times New Roman"/>
            <w:b/>
            <w:bCs/>
            <w:szCs w:val="26"/>
            <w:lang w:val="en-US"/>
            <w:rPrChange w:id="2021" w:author="Nguyễn Đình Kha" w:date="2024-07-02T21:20:00Z" w16du:dateUtc="2024-07-02T14:20:00Z">
              <w:rPr/>
            </w:rPrChange>
          </w:rPr>
          <w:t xml:space="preserve">Input </w:t>
        </w:r>
      </w:ins>
      <w:ins w:id="2022" w:author="Nguyễn Đình Kha" w:date="2024-07-02T21:05:00Z" w16du:dateUtc="2024-07-02T14:05:00Z">
        <w:r w:rsidR="0038111F" w:rsidRPr="00733D85">
          <w:rPr>
            <w:rFonts w:ascii="Times New Roman" w:hAnsi="Times New Roman" w:cs="Times New Roman"/>
            <w:b/>
            <w:bCs/>
            <w:szCs w:val="26"/>
            <w:lang w:val="en-US"/>
          </w:rPr>
          <w:t>l</w:t>
        </w:r>
      </w:ins>
      <w:ins w:id="2023" w:author="Nguyễn Đình Kha" w:date="2024-07-01T14:05:00Z" w16du:dateUtc="2024-07-01T07:05:00Z">
        <w:r w:rsidRPr="00733D85">
          <w:rPr>
            <w:rFonts w:ascii="Times New Roman" w:hAnsi="Times New Roman" w:cs="Times New Roman"/>
            <w:b/>
            <w:bCs/>
            <w:szCs w:val="26"/>
            <w:lang w:val="en-US"/>
            <w:rPrChange w:id="2024" w:author="Nguyễn Đình Kha" w:date="2024-07-02T21:20:00Z" w16du:dateUtc="2024-07-02T14:20:00Z">
              <w:rPr/>
            </w:rPrChange>
          </w:rPr>
          <w:t>ayer</w:t>
        </w:r>
      </w:ins>
    </w:p>
    <w:p w14:paraId="18482FC3" w14:textId="77777777" w:rsidR="005439A1" w:rsidRPr="00733D85" w:rsidRDefault="005439A1">
      <w:pPr>
        <w:ind w:firstLine="227"/>
        <w:jc w:val="both"/>
        <w:rPr>
          <w:ins w:id="2025" w:author="Nguyễn Đình Kha" w:date="2024-07-01T14:05:00Z" w16du:dateUtc="2024-07-01T07:05:00Z"/>
          <w:rFonts w:ascii="Times New Roman" w:hAnsi="Times New Roman" w:cs="Times New Roman"/>
          <w:szCs w:val="26"/>
          <w:lang w:val="en-US"/>
          <w:rPrChange w:id="2026" w:author="Nguyễn Đình Kha" w:date="2024-07-02T21:20:00Z" w16du:dateUtc="2024-07-02T14:20:00Z">
            <w:rPr>
              <w:ins w:id="2027" w:author="Nguyễn Đình Kha" w:date="2024-07-01T14:05:00Z" w16du:dateUtc="2024-07-01T07:05:00Z"/>
            </w:rPr>
          </w:rPrChange>
        </w:rPr>
        <w:pPrChange w:id="2028" w:author="Nguyễn Đình Kha" w:date="2024-07-01T15:34:00Z" w16du:dateUtc="2024-07-01T08:34:00Z">
          <w:pPr>
            <w:jc w:val="both"/>
          </w:pPr>
        </w:pPrChange>
      </w:pPr>
      <w:ins w:id="2029" w:author="Nguyễn Đình Kha" w:date="2024-07-01T14:05:00Z" w16du:dateUtc="2024-07-01T07:05:00Z">
        <w:r w:rsidRPr="00733D85">
          <w:rPr>
            <w:rFonts w:ascii="Times New Roman" w:hAnsi="Times New Roman" w:cs="Times New Roman"/>
            <w:szCs w:val="26"/>
            <w:lang w:val="en-US"/>
          </w:rPr>
          <w:t>Tầng đầu vào của DQN Agent có kích thước trạng thái là 7 đặc trưng. Các đặc trưng này bao gồm các chỉ số như username, password và các dấu hiệu nhận biết tấn công. Điều này đảm bảo rằng tất cả các thông tin liên quan đến trạng thái hiện tại của hệ thống được đưa vào để phân tích.</w:t>
        </w:r>
      </w:ins>
    </w:p>
    <w:p w14:paraId="245D1220" w14:textId="352FCAA6" w:rsidR="005439A1" w:rsidRPr="00733D85" w:rsidRDefault="005439A1">
      <w:pPr>
        <w:ind w:firstLine="227"/>
        <w:jc w:val="both"/>
        <w:rPr>
          <w:ins w:id="2030" w:author="Nguyễn Đình Kha" w:date="2024-07-01T14:05:00Z" w16du:dateUtc="2024-07-01T07:05:00Z"/>
          <w:rFonts w:ascii="Times New Roman" w:hAnsi="Times New Roman" w:cs="Times New Roman"/>
          <w:b/>
          <w:bCs/>
          <w:szCs w:val="26"/>
          <w:lang w:val="en-US"/>
        </w:rPr>
        <w:pPrChange w:id="2031" w:author="Nguyễn Đình Kha" w:date="2024-07-01T15:34:00Z" w16du:dateUtc="2024-07-01T08:34:00Z">
          <w:pPr>
            <w:jc w:val="both"/>
          </w:pPr>
        </w:pPrChange>
      </w:pPr>
      <w:ins w:id="2032" w:author="Nguyễn Đình Kha" w:date="2024-07-01T14:05:00Z" w16du:dateUtc="2024-07-01T07:05:00Z">
        <w:r w:rsidRPr="00733D85">
          <w:rPr>
            <w:rFonts w:ascii="Times New Roman" w:hAnsi="Times New Roman" w:cs="Times New Roman"/>
            <w:b/>
            <w:bCs/>
            <w:szCs w:val="26"/>
            <w:lang w:val="en-US"/>
            <w:rPrChange w:id="2033" w:author="Nguyễn Đình Kha" w:date="2024-07-02T21:20:00Z" w16du:dateUtc="2024-07-02T14:20:00Z">
              <w:rPr/>
            </w:rPrChange>
          </w:rPr>
          <w:t xml:space="preserve">Hidden </w:t>
        </w:r>
      </w:ins>
      <w:ins w:id="2034" w:author="Nguyễn Đình Kha" w:date="2024-07-02T21:05:00Z" w16du:dateUtc="2024-07-02T14:05:00Z">
        <w:r w:rsidR="0038111F" w:rsidRPr="00733D85">
          <w:rPr>
            <w:rFonts w:ascii="Times New Roman" w:hAnsi="Times New Roman" w:cs="Times New Roman"/>
            <w:b/>
            <w:bCs/>
            <w:szCs w:val="26"/>
            <w:lang w:val="en-US"/>
          </w:rPr>
          <w:t>l</w:t>
        </w:r>
      </w:ins>
      <w:ins w:id="2035" w:author="Nguyễn Đình Kha" w:date="2024-07-01T14:05:00Z" w16du:dateUtc="2024-07-01T07:05:00Z">
        <w:r w:rsidRPr="00733D85">
          <w:rPr>
            <w:rFonts w:ascii="Times New Roman" w:hAnsi="Times New Roman" w:cs="Times New Roman"/>
            <w:b/>
            <w:bCs/>
            <w:szCs w:val="26"/>
            <w:lang w:val="en-US"/>
            <w:rPrChange w:id="2036" w:author="Nguyễn Đình Kha" w:date="2024-07-02T21:20:00Z" w16du:dateUtc="2024-07-02T14:20:00Z">
              <w:rPr/>
            </w:rPrChange>
          </w:rPr>
          <w:t>ayer</w:t>
        </w:r>
      </w:ins>
    </w:p>
    <w:p w14:paraId="218D17A4" w14:textId="77777777" w:rsidR="005439A1" w:rsidRPr="00733D85" w:rsidRDefault="005439A1">
      <w:pPr>
        <w:ind w:firstLine="227"/>
        <w:jc w:val="both"/>
        <w:rPr>
          <w:ins w:id="2037" w:author="Nguyễn Đình Kha" w:date="2024-07-01T14:05:00Z" w16du:dateUtc="2024-07-01T07:05:00Z"/>
          <w:rFonts w:ascii="Times New Roman" w:hAnsi="Times New Roman" w:cs="Times New Roman"/>
          <w:szCs w:val="26"/>
          <w:lang w:val="en-US"/>
          <w:rPrChange w:id="2038" w:author="Nguyễn Đình Kha" w:date="2024-07-02T21:20:00Z" w16du:dateUtc="2024-07-02T14:20:00Z">
            <w:rPr>
              <w:ins w:id="2039" w:author="Nguyễn Đình Kha" w:date="2024-07-01T14:05:00Z" w16du:dateUtc="2024-07-01T07:05:00Z"/>
            </w:rPr>
          </w:rPrChange>
        </w:rPr>
        <w:pPrChange w:id="2040" w:author="Nguyễn Đình Kha" w:date="2024-07-01T15:34:00Z" w16du:dateUtc="2024-07-01T08:34:00Z">
          <w:pPr>
            <w:jc w:val="both"/>
          </w:pPr>
        </w:pPrChange>
      </w:pPr>
      <w:ins w:id="2041" w:author="Nguyễn Đình Kha" w:date="2024-07-01T14:05:00Z" w16du:dateUtc="2024-07-01T07:05:00Z">
        <w:r w:rsidRPr="00733D85">
          <w:rPr>
            <w:rFonts w:ascii="Times New Roman" w:hAnsi="Times New Roman" w:cs="Times New Roman"/>
            <w:szCs w:val="26"/>
            <w:lang w:val="en-US"/>
          </w:rPr>
          <w:t>Mô hình có hai lớp ẩn Dense, mỗi lớp bao gồm 64 neurons. Các lớp này sử dụng hàm kích hoạt ReLU (Rectified Linear Unit) để tạo ra các tín hiệu kích hoạt phi tuyến. Để giảm thiểu overfitting, Dropout với tỷ lệ 20% được áp dụng sau mỗi lớp ẩn. Điều này giúp mô hình học được các đặc trưng quan trọng và giảm thiểu nhiễu.</w:t>
        </w:r>
      </w:ins>
    </w:p>
    <w:p w14:paraId="3CD0A307" w14:textId="121DD601" w:rsidR="005439A1" w:rsidRPr="00733D85" w:rsidRDefault="005439A1">
      <w:pPr>
        <w:ind w:firstLine="227"/>
        <w:jc w:val="both"/>
        <w:rPr>
          <w:ins w:id="2042" w:author="Nguyễn Đình Kha" w:date="2024-07-01T14:05:00Z" w16du:dateUtc="2024-07-01T07:05:00Z"/>
          <w:rFonts w:ascii="Times New Roman" w:hAnsi="Times New Roman" w:cs="Times New Roman"/>
          <w:b/>
          <w:bCs/>
          <w:szCs w:val="26"/>
          <w:lang w:val="en-US"/>
        </w:rPr>
        <w:pPrChange w:id="2043" w:author="Nguyễn Đình Kha" w:date="2024-07-01T15:34:00Z" w16du:dateUtc="2024-07-01T08:34:00Z">
          <w:pPr>
            <w:jc w:val="both"/>
          </w:pPr>
        </w:pPrChange>
      </w:pPr>
      <w:ins w:id="2044" w:author="Nguyễn Đình Kha" w:date="2024-07-01T14:05:00Z" w16du:dateUtc="2024-07-01T07:05:00Z">
        <w:r w:rsidRPr="00733D85">
          <w:rPr>
            <w:rFonts w:ascii="Times New Roman" w:hAnsi="Times New Roman" w:cs="Times New Roman"/>
            <w:b/>
            <w:bCs/>
            <w:szCs w:val="26"/>
            <w:lang w:val="en-US"/>
            <w:rPrChange w:id="2045" w:author="Nguyễn Đình Kha" w:date="2024-07-02T21:20:00Z" w16du:dateUtc="2024-07-02T14:20:00Z">
              <w:rPr/>
            </w:rPrChange>
          </w:rPr>
          <w:t xml:space="preserve">Output </w:t>
        </w:r>
      </w:ins>
      <w:ins w:id="2046" w:author="Nguyễn Đình Kha" w:date="2024-07-02T21:05:00Z" w16du:dateUtc="2024-07-02T14:05:00Z">
        <w:r w:rsidR="0038111F" w:rsidRPr="00733D85">
          <w:rPr>
            <w:rFonts w:ascii="Times New Roman" w:hAnsi="Times New Roman" w:cs="Times New Roman"/>
            <w:b/>
            <w:bCs/>
            <w:szCs w:val="26"/>
            <w:lang w:val="en-US"/>
          </w:rPr>
          <w:t>l</w:t>
        </w:r>
      </w:ins>
      <w:ins w:id="2047" w:author="Nguyễn Đình Kha" w:date="2024-07-01T14:05:00Z" w16du:dateUtc="2024-07-01T07:05:00Z">
        <w:r w:rsidRPr="00733D85">
          <w:rPr>
            <w:rFonts w:ascii="Times New Roman" w:hAnsi="Times New Roman" w:cs="Times New Roman"/>
            <w:b/>
            <w:bCs/>
            <w:szCs w:val="26"/>
            <w:lang w:val="en-US"/>
            <w:rPrChange w:id="2048" w:author="Nguyễn Đình Kha" w:date="2024-07-02T21:20:00Z" w16du:dateUtc="2024-07-02T14:20:00Z">
              <w:rPr/>
            </w:rPrChange>
          </w:rPr>
          <w:t>ayer</w:t>
        </w:r>
      </w:ins>
    </w:p>
    <w:p w14:paraId="2B0B2314" w14:textId="3E7684EE" w:rsidR="005439A1" w:rsidRDefault="005439A1">
      <w:pPr>
        <w:ind w:firstLine="227"/>
        <w:jc w:val="both"/>
        <w:rPr>
          <w:rFonts w:ascii="Times New Roman" w:hAnsi="Times New Roman" w:cs="Times New Roman"/>
          <w:szCs w:val="26"/>
          <w:lang w:val="en-US"/>
        </w:rPr>
      </w:pPr>
      <w:ins w:id="2049" w:author="Nguyễn Đình Kha" w:date="2024-07-01T14:05:00Z" w16du:dateUtc="2024-07-01T07:05:00Z">
        <w:r w:rsidRPr="00733D85">
          <w:rPr>
            <w:rFonts w:ascii="Times New Roman" w:hAnsi="Times New Roman" w:cs="Times New Roman"/>
            <w:szCs w:val="26"/>
            <w:lang w:val="en-US"/>
          </w:rPr>
          <w:t xml:space="preserve">Tầng đầu ra của mô hình có kích thước hành động là 2, tương ứng với việc </w:t>
        </w:r>
      </w:ins>
      <w:r w:rsidR="00CE34EA">
        <w:rPr>
          <w:rFonts w:ascii="Times New Roman" w:hAnsi="Times New Roman" w:cs="Times New Roman"/>
          <w:szCs w:val="26"/>
          <w:lang w:val="en-US"/>
        </w:rPr>
        <w:t xml:space="preserve">cảnh báo hoặc bỏ qua. </w:t>
      </w:r>
      <w:ins w:id="2050" w:author="Nguyễn Đình Kha" w:date="2024-07-01T14:05:00Z" w16du:dateUtc="2024-07-01T07:05:00Z">
        <w:r w:rsidRPr="00733D85">
          <w:rPr>
            <w:rFonts w:ascii="Times New Roman" w:hAnsi="Times New Roman" w:cs="Times New Roman"/>
            <w:szCs w:val="26"/>
            <w:lang w:val="en-US"/>
          </w:rPr>
          <w:t>Điều này cho phép DQN Agent đưa ra quyết định dựa trên trạng thái hiện tại và học từ các phản hồi.</w:t>
        </w:r>
      </w:ins>
    </w:p>
    <w:p w14:paraId="72289658" w14:textId="54D3F9DE" w:rsidR="00CE34EA" w:rsidRPr="00CE34EA" w:rsidRDefault="00CE34EA" w:rsidP="00CE34EA">
      <w:pPr>
        <w:ind w:firstLine="227"/>
        <w:jc w:val="both"/>
        <w:rPr>
          <w:rFonts w:ascii="Times New Roman" w:hAnsi="Times New Roman" w:cs="Times New Roman"/>
          <w:b/>
          <w:bCs/>
          <w:szCs w:val="26"/>
          <w:lang w:val="en-US"/>
        </w:rPr>
      </w:pPr>
      <w:r w:rsidRPr="00CE34EA">
        <w:rPr>
          <w:rFonts w:ascii="Times New Roman" w:hAnsi="Times New Roman" w:cs="Times New Roman"/>
          <w:b/>
          <w:bCs/>
          <w:szCs w:val="26"/>
          <w:lang w:val="en-US"/>
        </w:rPr>
        <w:lastRenderedPageBreak/>
        <w:t>Phát lại trải nghiệm ưu tiên</w:t>
      </w:r>
      <w:r w:rsidR="00073143">
        <w:rPr>
          <w:rFonts w:ascii="Times New Roman" w:eastAsiaTheme="minorEastAsia" w:hAnsi="Times New Roman" w:cs="Times New Roman"/>
          <w:b/>
          <w:bCs/>
          <w:szCs w:val="26"/>
          <w:lang w:val="en-US"/>
        </w:rPr>
        <w:t xml:space="preserve"> </w:t>
      </w:r>
      <m:oMath>
        <m:sSup>
          <m:sSupPr>
            <m:ctrlPr>
              <w:rPr>
                <w:rFonts w:ascii="Cambria Math" w:hAnsi="Cambria Math" w:cs="Times New Roman"/>
                <w:b/>
                <w:bCs/>
                <w:iCs/>
                <w:szCs w:val="26"/>
                <w:lang w:val="en-US"/>
              </w:rPr>
            </m:ctrlPr>
          </m:sSupPr>
          <m:e>
            <m:r>
              <m:rPr>
                <m:sty m:val="b"/>
              </m:rPr>
              <w:rPr>
                <w:rFonts w:ascii="Cambria Math" w:hAnsi="Cambria Math" w:cs="Times New Roman"/>
                <w:szCs w:val="26"/>
                <w:lang w:val="en-US"/>
              </w:rPr>
              <m:t>(PER)</m:t>
            </m:r>
          </m:e>
          <m:sup>
            <w:hyperlink w:anchor="Ref6" w:history="1">
              <m:d>
                <m:dPr>
                  <m:begChr m:val="["/>
                  <m:endChr m:val="]"/>
                  <m:ctrlPr>
                    <w:rPr>
                      <w:rStyle w:val="Hyperlink"/>
                      <w:rFonts w:ascii="Cambria Math" w:hAnsi="Cambria Math" w:cs="Times New Roman"/>
                      <w:b/>
                      <w:bCs/>
                      <w:iCs/>
                      <w:color w:val="auto"/>
                      <w:szCs w:val="26"/>
                      <w:lang w:val="en-US"/>
                    </w:rPr>
                  </m:ctrlPr>
                </m:dPr>
                <m:e>
                  <m:r>
                    <m:rPr>
                      <m:sty m:val="b"/>
                    </m:rPr>
                    <w:rPr>
                      <w:rStyle w:val="Hyperlink"/>
                      <w:rFonts w:ascii="Cambria Math" w:hAnsi="Cambria Math" w:cs="Times New Roman"/>
                      <w:color w:val="auto"/>
                      <w:szCs w:val="26"/>
                      <w:lang w:val="en-US"/>
                    </w:rPr>
                    <m:t>6</m:t>
                  </m:r>
                </m:e>
              </m:d>
            </w:hyperlink>
            <w:hyperlink w:anchor="Ref7" w:history="1">
              <m:r>
                <m:rPr>
                  <m:sty m:val="b"/>
                </m:rPr>
                <w:rPr>
                  <w:rStyle w:val="Hyperlink"/>
                  <w:rFonts w:ascii="Cambria Math" w:hAnsi="Cambria Math" w:cs="Times New Roman"/>
                  <w:color w:val="auto"/>
                  <w:szCs w:val="26"/>
                  <w:lang w:val="en-US"/>
                </w:rPr>
                <m:t>[7]</m:t>
              </m:r>
            </w:hyperlink>
          </m:sup>
        </m:sSup>
      </m:oMath>
    </w:p>
    <w:p w14:paraId="6D52256E" w14:textId="3CF084EF" w:rsidR="00CE34EA" w:rsidRPr="00733D85" w:rsidRDefault="00CE34EA" w:rsidP="00CE34EA">
      <w:pPr>
        <w:ind w:firstLine="227"/>
        <w:jc w:val="both"/>
        <w:rPr>
          <w:ins w:id="2051" w:author="Nguyễn Đình Kha" w:date="2024-07-01T14:05:00Z" w16du:dateUtc="2024-07-01T07:05:00Z"/>
          <w:rFonts w:ascii="Times New Roman" w:hAnsi="Times New Roman" w:cs="Times New Roman"/>
          <w:szCs w:val="26"/>
          <w:lang w:val="en-US"/>
          <w:rPrChange w:id="2052" w:author="Nguyễn Đình Kha" w:date="2024-07-02T21:20:00Z" w16du:dateUtc="2024-07-02T14:20:00Z">
            <w:rPr>
              <w:ins w:id="2053" w:author="Nguyễn Đình Kha" w:date="2024-07-01T14:05:00Z" w16du:dateUtc="2024-07-01T07:05:00Z"/>
            </w:rPr>
          </w:rPrChange>
        </w:rPr>
      </w:pPr>
      <w:r w:rsidRPr="00CE34EA">
        <w:rPr>
          <w:rFonts w:ascii="Times New Roman" w:hAnsi="Times New Roman" w:cs="Times New Roman"/>
          <w:szCs w:val="26"/>
          <w:lang w:val="en-US"/>
        </w:rPr>
        <w:t>PER nâng cao hiệu quả huấn luyện bằng cách phát lại các trải nghiệm quan trọng thường xuyên hơn, tập trung vào những trải nghiệm mà mô hình đã mắc phải lỗi lớn. Phương pháp này gia tăng tốc độ học bằng cách tập trung vào những trải nghiệm mang thông tin quan trọng nhất.</w:t>
      </w:r>
    </w:p>
    <w:p w14:paraId="654D8071" w14:textId="54D5CA94" w:rsidR="005439A1" w:rsidRPr="00733D85" w:rsidRDefault="005439A1">
      <w:pPr>
        <w:ind w:firstLine="227"/>
        <w:jc w:val="both"/>
        <w:rPr>
          <w:ins w:id="2054" w:author="Nguyễn Đình Kha" w:date="2024-07-01T14:05:00Z" w16du:dateUtc="2024-07-01T07:05:00Z"/>
          <w:rFonts w:ascii="Times New Roman" w:hAnsi="Times New Roman" w:cs="Times New Roman"/>
          <w:b/>
          <w:bCs/>
          <w:szCs w:val="26"/>
          <w:lang w:val="en-US"/>
        </w:rPr>
        <w:pPrChange w:id="2055" w:author="Nguyễn Đình Kha" w:date="2024-07-01T15:34:00Z" w16du:dateUtc="2024-07-01T08:34:00Z">
          <w:pPr>
            <w:jc w:val="both"/>
          </w:pPr>
        </w:pPrChange>
      </w:pPr>
      <w:ins w:id="2056" w:author="Nguyễn Đình Kha" w:date="2024-07-01T14:05:00Z" w16du:dateUtc="2024-07-01T07:05:00Z">
        <w:r w:rsidRPr="00733D85">
          <w:rPr>
            <w:rFonts w:ascii="Times New Roman" w:hAnsi="Times New Roman" w:cs="Times New Roman"/>
            <w:b/>
            <w:bCs/>
            <w:szCs w:val="26"/>
            <w:lang w:val="en-US"/>
            <w:rPrChange w:id="2057" w:author="Nguyễn Đình Kha" w:date="2024-07-02T21:20:00Z" w16du:dateUtc="2024-07-02T14:20:00Z">
              <w:rPr/>
            </w:rPrChange>
          </w:rPr>
          <w:t xml:space="preserve">Loss </w:t>
        </w:r>
      </w:ins>
      <w:ins w:id="2058" w:author="Nguyễn Đình Kha" w:date="2024-07-02T21:05:00Z" w16du:dateUtc="2024-07-02T14:05:00Z">
        <w:r w:rsidR="0038111F" w:rsidRPr="00733D85">
          <w:rPr>
            <w:rFonts w:ascii="Times New Roman" w:hAnsi="Times New Roman" w:cs="Times New Roman"/>
            <w:b/>
            <w:bCs/>
            <w:szCs w:val="26"/>
            <w:lang w:val="en-US"/>
          </w:rPr>
          <w:t>f</w:t>
        </w:r>
      </w:ins>
      <w:ins w:id="2059" w:author="Nguyễn Đình Kha" w:date="2024-07-01T14:05:00Z" w16du:dateUtc="2024-07-01T07:05:00Z">
        <w:r w:rsidRPr="00733D85">
          <w:rPr>
            <w:rFonts w:ascii="Times New Roman" w:hAnsi="Times New Roman" w:cs="Times New Roman"/>
            <w:b/>
            <w:bCs/>
            <w:szCs w:val="26"/>
            <w:lang w:val="en-US"/>
            <w:rPrChange w:id="2060" w:author="Nguyễn Đình Kha" w:date="2024-07-02T21:20:00Z" w16du:dateUtc="2024-07-02T14:20:00Z">
              <w:rPr/>
            </w:rPrChange>
          </w:rPr>
          <w:t>unction</w:t>
        </w:r>
      </w:ins>
    </w:p>
    <w:p w14:paraId="69456882" w14:textId="2294E523" w:rsidR="005439A1" w:rsidRPr="00733D85" w:rsidRDefault="005439A1">
      <w:pPr>
        <w:ind w:firstLine="227"/>
        <w:jc w:val="both"/>
        <w:rPr>
          <w:ins w:id="2061" w:author="Nguyễn Đình Kha" w:date="2024-07-01T14:05:00Z" w16du:dateUtc="2024-07-01T07:05:00Z"/>
          <w:rFonts w:ascii="Times New Roman" w:hAnsi="Times New Roman" w:cs="Times New Roman"/>
          <w:szCs w:val="26"/>
          <w:lang w:val="en-US"/>
          <w:rPrChange w:id="2062" w:author="Nguyễn Đình Kha" w:date="2024-07-02T21:20:00Z" w16du:dateUtc="2024-07-02T14:20:00Z">
            <w:rPr>
              <w:ins w:id="2063" w:author="Nguyễn Đình Kha" w:date="2024-07-01T14:05:00Z" w16du:dateUtc="2024-07-01T07:05:00Z"/>
            </w:rPr>
          </w:rPrChange>
        </w:rPr>
        <w:pPrChange w:id="2064" w:author="Nguyễn Đình Kha" w:date="2024-07-01T15:34:00Z" w16du:dateUtc="2024-07-01T08:34:00Z">
          <w:pPr>
            <w:jc w:val="both"/>
          </w:pPr>
        </w:pPrChange>
      </w:pPr>
      <w:ins w:id="2065" w:author="Nguyễn Đình Kha" w:date="2024-07-01T14:05:00Z" w16du:dateUtc="2024-07-01T07:05:00Z">
        <w:r w:rsidRPr="00733D85">
          <w:rPr>
            <w:rFonts w:ascii="Times New Roman" w:hAnsi="Times New Roman" w:cs="Times New Roman"/>
            <w:szCs w:val="26"/>
            <w:lang w:val="en-US"/>
          </w:rPr>
          <w:t>Hàm mất mát được sử dụng trong mô hình là Mean Squared Error</w:t>
        </w:r>
      </w:ins>
      <w:r w:rsidR="00E900D4">
        <w:rPr>
          <w:rFonts w:ascii="Times New Roman" w:hAnsi="Times New Roman" w:cs="Times New Roman"/>
          <w:szCs w:val="26"/>
          <w:lang w:val="en-US"/>
        </w:rPr>
        <w:t xml:space="preserve"> </w:t>
      </w:r>
      <m:oMath>
        <m:sSup>
          <m:sSupPr>
            <m:ctrlPr>
              <w:rPr>
                <w:rFonts w:ascii="Cambria Math" w:hAnsi="Cambria Math" w:cs="Times New Roman"/>
                <w:iCs/>
                <w:szCs w:val="26"/>
                <w:lang w:val="en-US"/>
              </w:rPr>
            </m:ctrlPr>
          </m:sSupPr>
          <m:e>
            <m:r>
              <m:rPr>
                <m:sty m:val="p"/>
              </m:rPr>
              <w:rPr>
                <w:rFonts w:ascii="Cambria Math" w:hAnsi="Cambria Math" w:cs="Times New Roman"/>
                <w:szCs w:val="26"/>
                <w:lang w:val="en-US"/>
              </w:rPr>
              <m:t>(MSE)</m:t>
            </m:r>
          </m:e>
          <m:sup>
            <m:r>
              <m:rPr>
                <m:sty m:val="p"/>
              </m:rPr>
              <w:rPr>
                <w:rFonts w:ascii="Cambria Math" w:hAnsi="Cambria Math" w:cs="Times New Roman"/>
                <w:iCs/>
                <w:szCs w:val="26"/>
                <w:lang w:val="en-US"/>
              </w:rPr>
              <w:fldChar w:fldCharType="begin"/>
            </m:r>
            <m:r>
              <m:rPr>
                <m:sty m:val="p"/>
              </m:rPr>
              <w:rPr>
                <w:rFonts w:ascii="Cambria Math" w:hAnsi="Cambria Math" w:cs="Times New Roman"/>
                <w:szCs w:val="26"/>
                <w:lang w:val="en-US"/>
              </w:rPr>
              <m:t>HYPERLINK  \l "Ref8"</m:t>
            </m:r>
            <m:r>
              <m:rPr>
                <m:sty m:val="p"/>
              </m:rPr>
              <w:rPr>
                <w:rFonts w:ascii="Cambria Math" w:hAnsi="Cambria Math" w:cs="Times New Roman"/>
                <w:iCs/>
                <w:szCs w:val="26"/>
                <w:lang w:val="en-US"/>
              </w:rPr>
            </m:r>
            <m:r>
              <m:rPr>
                <m:sty m:val="p"/>
              </m:rPr>
              <w:rPr>
                <w:rFonts w:ascii="Cambria Math" w:hAnsi="Cambria Math" w:cs="Times New Roman"/>
                <w:iCs/>
                <w:szCs w:val="26"/>
                <w:lang w:val="en-US"/>
              </w:rPr>
              <w:fldChar w:fldCharType="separate"/>
            </m:r>
            <m:r>
              <m:rPr>
                <m:sty m:val="p"/>
              </m:rPr>
              <w:rPr>
                <w:rStyle w:val="Hyperlink"/>
                <w:rFonts w:ascii="Cambria Math" w:hAnsi="Cambria Math" w:cs="Times New Roman"/>
                <w:color w:val="auto"/>
                <w:szCs w:val="26"/>
                <w:lang w:val="en-US"/>
              </w:rPr>
              <m:t>[8]</m:t>
            </m:r>
            <m:r>
              <m:rPr>
                <m:sty m:val="p"/>
              </m:rPr>
              <w:rPr>
                <w:rFonts w:ascii="Cambria Math" w:hAnsi="Cambria Math" w:cs="Times New Roman"/>
                <w:iCs/>
                <w:szCs w:val="26"/>
                <w:lang w:val="en-US"/>
              </w:rPr>
              <w:fldChar w:fldCharType="end"/>
            </m:r>
          </m:sup>
        </m:sSup>
      </m:oMath>
      <w:ins w:id="2066" w:author="Nguyễn Đình Kha" w:date="2024-07-01T14:05:00Z" w16du:dateUtc="2024-07-01T07:05:00Z">
        <w:r w:rsidRPr="00733D85">
          <w:rPr>
            <w:rFonts w:ascii="Times New Roman" w:hAnsi="Times New Roman" w:cs="Times New Roman"/>
            <w:szCs w:val="26"/>
            <w:lang w:val="en-US"/>
          </w:rPr>
          <w:t>. Hàm này giúp tối ưu hóa quá trình huấn luyện bằng cách giảm thiểu sự khác biệt giữa giá trị dự đoán và giá trị thực tế.</w:t>
        </w:r>
      </w:ins>
    </w:p>
    <w:p w14:paraId="26C72DED" w14:textId="77777777" w:rsidR="005439A1" w:rsidRPr="00733D85" w:rsidRDefault="005439A1">
      <w:pPr>
        <w:ind w:firstLine="227"/>
        <w:jc w:val="both"/>
        <w:rPr>
          <w:ins w:id="2067" w:author="Nguyễn Đình Kha" w:date="2024-07-01T14:05:00Z" w16du:dateUtc="2024-07-01T07:05:00Z"/>
          <w:rFonts w:ascii="Times New Roman" w:hAnsi="Times New Roman" w:cs="Times New Roman"/>
          <w:b/>
          <w:bCs/>
          <w:szCs w:val="26"/>
          <w:lang w:val="en-US"/>
        </w:rPr>
        <w:pPrChange w:id="2068" w:author="Nguyễn Đình Kha" w:date="2024-07-01T15:34:00Z" w16du:dateUtc="2024-07-01T08:34:00Z">
          <w:pPr>
            <w:jc w:val="both"/>
          </w:pPr>
        </w:pPrChange>
      </w:pPr>
      <w:ins w:id="2069" w:author="Nguyễn Đình Kha" w:date="2024-07-01T14:05:00Z" w16du:dateUtc="2024-07-01T07:05:00Z">
        <w:r w:rsidRPr="00733D85">
          <w:rPr>
            <w:rFonts w:ascii="Times New Roman" w:hAnsi="Times New Roman" w:cs="Times New Roman"/>
            <w:b/>
            <w:bCs/>
            <w:szCs w:val="26"/>
            <w:lang w:val="en-US"/>
            <w:rPrChange w:id="2070" w:author="Nguyễn Đình Kha" w:date="2024-07-02T21:20:00Z" w16du:dateUtc="2024-07-02T14:20:00Z">
              <w:rPr/>
            </w:rPrChange>
          </w:rPr>
          <w:t>Optimizer</w:t>
        </w:r>
      </w:ins>
    </w:p>
    <w:p w14:paraId="4239A9C0" w14:textId="3C601881" w:rsidR="005439A1" w:rsidRPr="00733D85" w:rsidRDefault="005439A1">
      <w:pPr>
        <w:ind w:firstLine="227"/>
        <w:jc w:val="both"/>
        <w:rPr>
          <w:ins w:id="2071" w:author="Nguyễn Đình Kha" w:date="2024-07-01T14:05:00Z" w16du:dateUtc="2024-07-01T07:05:00Z"/>
          <w:rFonts w:ascii="Times New Roman" w:hAnsi="Times New Roman" w:cs="Times New Roman"/>
          <w:szCs w:val="26"/>
          <w:lang w:val="en-US"/>
        </w:rPr>
        <w:pPrChange w:id="2072" w:author="Nguyễn Đình Kha" w:date="2024-07-01T15:34:00Z" w16du:dateUtc="2024-07-01T08:34:00Z">
          <w:pPr>
            <w:jc w:val="both"/>
          </w:pPr>
        </w:pPrChange>
      </w:pPr>
      <w:ins w:id="2073" w:author="Nguyễn Đình Kha" w:date="2024-07-01T14:05:00Z" w16du:dateUtc="2024-07-01T07:05:00Z">
        <w:r w:rsidRPr="00733D85">
          <w:rPr>
            <w:rFonts w:ascii="Times New Roman" w:hAnsi="Times New Roman" w:cs="Times New Roman"/>
            <w:szCs w:val="26"/>
            <w:lang w:val="en-US"/>
          </w:rPr>
          <w:t>Mô hình sử dụng bộ tối ưu hóa</w:t>
        </w:r>
      </w:ins>
      <w:r w:rsidR="00E900D4">
        <w:rPr>
          <w:rFonts w:ascii="Times New Roman" w:hAnsi="Times New Roman" w:cs="Times New Roman"/>
          <w:szCs w:val="26"/>
          <w:lang w:val="en-US"/>
        </w:rPr>
        <w:t xml:space="preserve"> </w:t>
      </w:r>
      <m:oMath>
        <m:sSup>
          <m:sSupPr>
            <m:ctrlPr>
              <w:rPr>
                <w:rFonts w:ascii="Cambria Math" w:hAnsi="Cambria Math" w:cs="Times New Roman"/>
                <w:iCs/>
                <w:szCs w:val="26"/>
                <w:lang w:val="en-US"/>
              </w:rPr>
            </m:ctrlPr>
          </m:sSupPr>
          <m:e>
            <m:r>
              <m:rPr>
                <m:sty m:val="p"/>
              </m:rPr>
              <w:rPr>
                <w:rFonts w:ascii="Cambria Math" w:hAnsi="Cambria Math" w:cs="Times New Roman"/>
                <w:szCs w:val="26"/>
                <w:lang w:val="en-US"/>
              </w:rPr>
              <m:t>Adam</m:t>
            </m:r>
          </m:e>
          <m:sup>
            <m:r>
              <m:rPr>
                <m:sty m:val="p"/>
              </m:rPr>
              <w:rPr>
                <w:rFonts w:ascii="Cambria Math" w:hAnsi="Cambria Math" w:cs="Times New Roman"/>
                <w:iCs/>
                <w:szCs w:val="26"/>
                <w:lang w:val="en-US"/>
              </w:rPr>
              <w:fldChar w:fldCharType="begin"/>
            </m:r>
            <m:r>
              <m:rPr>
                <m:sty m:val="p"/>
              </m:rPr>
              <w:rPr>
                <w:rFonts w:ascii="Cambria Math" w:hAnsi="Cambria Math" w:cs="Times New Roman"/>
                <w:szCs w:val="26"/>
                <w:lang w:val="en-US"/>
              </w:rPr>
              <m:t>HYPERLINK  \l "Ref8"</m:t>
            </m:r>
            <m:r>
              <m:rPr>
                <m:sty m:val="p"/>
              </m:rPr>
              <w:rPr>
                <w:rFonts w:ascii="Cambria Math" w:hAnsi="Cambria Math" w:cs="Times New Roman"/>
                <w:iCs/>
                <w:szCs w:val="26"/>
                <w:lang w:val="en-US"/>
              </w:rPr>
            </m:r>
            <m:r>
              <m:rPr>
                <m:sty m:val="p"/>
              </m:rPr>
              <w:rPr>
                <w:rFonts w:ascii="Cambria Math" w:hAnsi="Cambria Math" w:cs="Times New Roman"/>
                <w:iCs/>
                <w:szCs w:val="26"/>
                <w:lang w:val="en-US"/>
              </w:rPr>
              <w:fldChar w:fldCharType="separate"/>
            </m:r>
            <m:r>
              <m:rPr>
                <m:sty m:val="p"/>
              </m:rPr>
              <w:rPr>
                <w:rStyle w:val="Hyperlink"/>
                <w:rFonts w:ascii="Cambria Math" w:hAnsi="Cambria Math" w:cs="Times New Roman"/>
                <w:color w:val="auto"/>
                <w:szCs w:val="26"/>
                <w:lang w:val="en-US"/>
              </w:rPr>
              <m:t>[8]</m:t>
            </m:r>
            <m:r>
              <m:rPr>
                <m:sty m:val="p"/>
              </m:rPr>
              <w:rPr>
                <w:rFonts w:ascii="Cambria Math" w:hAnsi="Cambria Math" w:cs="Times New Roman"/>
                <w:iCs/>
                <w:szCs w:val="26"/>
                <w:lang w:val="en-US"/>
              </w:rPr>
              <w:fldChar w:fldCharType="end"/>
            </m:r>
          </m:sup>
        </m:sSup>
      </m:oMath>
      <w:r w:rsidR="00073143">
        <w:rPr>
          <w:rFonts w:ascii="Times New Roman" w:hAnsi="Times New Roman" w:cs="Times New Roman"/>
          <w:szCs w:val="26"/>
          <w:lang w:val="en-US"/>
        </w:rPr>
        <w:t xml:space="preserve"> </w:t>
      </w:r>
      <w:ins w:id="2074" w:author="Nguyễn Đình Kha" w:date="2024-07-01T14:05:00Z" w16du:dateUtc="2024-07-01T07:05:00Z">
        <w:r w:rsidRPr="00733D85">
          <w:rPr>
            <w:rFonts w:ascii="Times New Roman" w:hAnsi="Times New Roman" w:cs="Times New Roman"/>
            <w:szCs w:val="26"/>
            <w:lang w:val="en-US"/>
          </w:rPr>
          <w:t>với learning rate là 0.0005. Adam là một bộ tối ưu hóa hiệu quả cho việc xử lý các mô hình học sâu, giúp mô hình đạt được hiệu suất tốt hơn trong quá trình huấn luyện.</w:t>
        </w:r>
      </w:ins>
    </w:p>
    <w:p w14:paraId="3931FD9F" w14:textId="77777777" w:rsidR="005439A1" w:rsidRPr="00733D85" w:rsidRDefault="005439A1" w:rsidP="005439A1">
      <w:pPr>
        <w:rPr>
          <w:ins w:id="2075" w:author="Nguyễn Đình Kha" w:date="2024-07-01T14:05:00Z" w16du:dateUtc="2024-07-01T07:05:00Z"/>
          <w:rFonts w:ascii="Times New Roman" w:hAnsi="Times New Roman" w:cs="Times New Roman"/>
          <w:szCs w:val="26"/>
          <w:lang w:val="en-US"/>
        </w:rPr>
      </w:pPr>
    </w:p>
    <w:p w14:paraId="4DDB928E" w14:textId="53190E10" w:rsidR="005439A1" w:rsidRPr="00733D85" w:rsidRDefault="005439A1">
      <w:pPr>
        <w:pStyle w:val="Heading3"/>
        <w:numPr>
          <w:ilvl w:val="2"/>
          <w:numId w:val="72"/>
        </w:numPr>
        <w:rPr>
          <w:ins w:id="2076" w:author="Nguyễn Đình Kha" w:date="2024-07-01T14:05:00Z" w16du:dateUtc="2024-07-01T07:05:00Z"/>
          <w:rFonts w:ascii="Times New Roman" w:eastAsia="Times New Roman" w:hAnsi="Times New Roman" w:cs="Times New Roman"/>
          <w:szCs w:val="26"/>
          <w:lang w:val="en-US"/>
          <w:rPrChange w:id="2077" w:author="Nguyễn Đình Kha" w:date="2024-07-02T21:20:00Z" w16du:dateUtc="2024-07-02T14:20:00Z">
            <w:rPr>
              <w:ins w:id="2078" w:author="Nguyễn Đình Kha" w:date="2024-07-01T14:05:00Z" w16du:dateUtc="2024-07-01T07:05:00Z"/>
              <w:rFonts w:ascii="Times New Roman" w:hAnsi="Times New Roman" w:cs="Times New Roman"/>
              <w:lang w:val="en-US"/>
            </w:rPr>
          </w:rPrChange>
        </w:rPr>
        <w:pPrChange w:id="2079" w:author="Nguyễn Đình Kha" w:date="2024-07-01T15:34:00Z" w16du:dateUtc="2024-07-01T08:34:00Z">
          <w:pPr>
            <w:pStyle w:val="Heading3"/>
            <w:numPr>
              <w:numId w:val="44"/>
            </w:numPr>
            <w:ind w:left="360" w:hanging="360"/>
          </w:pPr>
        </w:pPrChange>
      </w:pPr>
      <w:bookmarkStart w:id="2080" w:name="_Toc170710048"/>
      <w:bookmarkStart w:id="2081" w:name="_Toc171974906"/>
      <w:ins w:id="2082" w:author="Nguyễn Đình Kha" w:date="2024-07-01T14:05:00Z" w16du:dateUtc="2024-07-01T07:05:00Z">
        <w:r w:rsidRPr="00733D85">
          <w:rPr>
            <w:rFonts w:ascii="Times New Roman" w:eastAsia="Times New Roman" w:hAnsi="Times New Roman" w:cs="Times New Roman"/>
            <w:szCs w:val="26"/>
            <w:lang w:val="en-US"/>
            <w:rPrChange w:id="2083" w:author="Nguyễn Đình Kha" w:date="2024-07-02T21:20:00Z" w16du:dateUtc="2024-07-02T14:20:00Z">
              <w:rPr>
                <w:rFonts w:ascii="Times New Roman" w:hAnsi="Times New Roman" w:cs="Times New Roman"/>
                <w:lang w:val="en-US"/>
              </w:rPr>
            </w:rPrChange>
          </w:rPr>
          <w:t xml:space="preserve">Luồng </w:t>
        </w:r>
      </w:ins>
      <w:ins w:id="2084" w:author="Nguyễn Đình Kha" w:date="2024-07-02T21:05:00Z" w16du:dateUtc="2024-07-02T14:05:00Z">
        <w:r w:rsidR="0038111F" w:rsidRPr="00733D85">
          <w:rPr>
            <w:rFonts w:ascii="Times New Roman" w:eastAsia="Times New Roman" w:hAnsi="Times New Roman" w:cs="Times New Roman"/>
            <w:szCs w:val="26"/>
            <w:lang w:val="en-US"/>
          </w:rPr>
          <w:t>w</w:t>
        </w:r>
      </w:ins>
      <w:ins w:id="2085" w:author="Nguyễn Đình Kha" w:date="2024-07-01T14:05:00Z" w16du:dateUtc="2024-07-01T07:05:00Z">
        <w:r w:rsidRPr="00733D85">
          <w:rPr>
            <w:rFonts w:ascii="Times New Roman" w:eastAsia="Times New Roman" w:hAnsi="Times New Roman" w:cs="Times New Roman"/>
            <w:szCs w:val="26"/>
            <w:lang w:val="en-US"/>
            <w:rPrChange w:id="2086" w:author="Nguyễn Đình Kha" w:date="2024-07-02T21:20:00Z" w16du:dateUtc="2024-07-02T14:20:00Z">
              <w:rPr>
                <w:rFonts w:ascii="Times New Roman" w:hAnsi="Times New Roman" w:cs="Times New Roman"/>
                <w:lang w:val="en-US"/>
              </w:rPr>
            </w:rPrChange>
          </w:rPr>
          <w:t>orkflow của DQN Agent</w:t>
        </w:r>
        <w:bookmarkEnd w:id="2080"/>
        <w:bookmarkEnd w:id="2081"/>
      </w:ins>
    </w:p>
    <w:p w14:paraId="7B922A99" w14:textId="77777777" w:rsidR="005439A1" w:rsidRPr="00733D85" w:rsidRDefault="005439A1">
      <w:pPr>
        <w:ind w:firstLine="227"/>
        <w:jc w:val="both"/>
        <w:rPr>
          <w:ins w:id="2087" w:author="Nguyễn Đình Kha" w:date="2024-07-01T14:05:00Z" w16du:dateUtc="2024-07-01T07:05:00Z"/>
          <w:rFonts w:ascii="Times New Roman" w:hAnsi="Times New Roman" w:cs="Times New Roman"/>
          <w:szCs w:val="26"/>
          <w:lang w:val="en-US"/>
        </w:rPr>
        <w:pPrChange w:id="2088" w:author="Nguyễn Đình Kha" w:date="2024-07-01T15:34:00Z" w16du:dateUtc="2024-07-01T08:34:00Z">
          <w:pPr>
            <w:jc w:val="both"/>
          </w:pPr>
        </w:pPrChange>
      </w:pPr>
      <w:ins w:id="2089" w:author="Nguyễn Đình Kha" w:date="2024-07-01T14:05:00Z" w16du:dateUtc="2024-07-01T07:05:00Z">
        <w:r w:rsidRPr="00733D85">
          <w:rPr>
            <w:rFonts w:ascii="Times New Roman" w:hAnsi="Times New Roman" w:cs="Times New Roman"/>
            <w:szCs w:val="26"/>
            <w:lang w:val="en-US"/>
          </w:rPr>
          <w:t>Thiết lập ứng dụng Flask để quản lý giao diện và các yêu cầu HTTP. Khởi tạo DQN Agent với state_size và action_size tương ứng.</w:t>
        </w:r>
      </w:ins>
    </w:p>
    <w:p w14:paraId="317927B1" w14:textId="77777777" w:rsidR="005439A1" w:rsidRPr="00733D85" w:rsidRDefault="005439A1">
      <w:pPr>
        <w:pStyle w:val="Heading4"/>
        <w:rPr>
          <w:ins w:id="2090" w:author="Nguyễn Đình Kha" w:date="2024-07-01T14:05:00Z" w16du:dateUtc="2024-07-01T07:05:00Z"/>
          <w:rFonts w:ascii="Times New Roman" w:hAnsi="Times New Roman" w:cs="Times New Roman"/>
          <w:szCs w:val="26"/>
          <w:lang w:val="en-US"/>
        </w:rPr>
        <w:pPrChange w:id="2091" w:author="Nguyễn Đình Kha" w:date="2024-07-01T15:35:00Z" w16du:dateUtc="2024-07-01T08:35:00Z">
          <w:pPr>
            <w:pStyle w:val="Heading4"/>
            <w:numPr>
              <w:numId w:val="44"/>
            </w:numPr>
          </w:pPr>
        </w:pPrChange>
      </w:pPr>
      <w:bookmarkStart w:id="2092" w:name="_Toc170710049"/>
      <w:bookmarkStart w:id="2093" w:name="_Toc171974907"/>
      <w:ins w:id="2094" w:author="Nguyễn Đình Kha" w:date="2024-07-01T14:05:00Z" w16du:dateUtc="2024-07-01T07:05:00Z">
        <w:r w:rsidRPr="00733D85">
          <w:rPr>
            <w:rFonts w:ascii="Times New Roman" w:hAnsi="Times New Roman" w:cs="Times New Roman"/>
            <w:szCs w:val="26"/>
            <w:lang w:val="en-US"/>
          </w:rPr>
          <w:t>Phát hiện tấn công:</w:t>
        </w:r>
        <w:bookmarkEnd w:id="2092"/>
        <w:bookmarkEnd w:id="2093"/>
        <w:r w:rsidRPr="00733D85">
          <w:rPr>
            <w:rFonts w:ascii="Times New Roman" w:hAnsi="Times New Roman" w:cs="Times New Roman"/>
            <w:szCs w:val="26"/>
            <w:lang w:val="en-US"/>
          </w:rPr>
          <w:t xml:space="preserve"> </w:t>
        </w:r>
      </w:ins>
    </w:p>
    <w:p w14:paraId="5A5E1040" w14:textId="77777777" w:rsidR="006C27EF" w:rsidRPr="00733D85" w:rsidRDefault="005439A1" w:rsidP="006C27EF">
      <w:pPr>
        <w:ind w:firstLine="227"/>
        <w:jc w:val="both"/>
        <w:rPr>
          <w:ins w:id="2095" w:author="Nguyễn Đình Kha" w:date="2024-07-01T15:35:00Z" w16du:dateUtc="2024-07-01T08:35:00Z"/>
          <w:rFonts w:ascii="Times New Roman" w:hAnsi="Times New Roman" w:cs="Times New Roman"/>
          <w:b/>
          <w:bCs/>
          <w:szCs w:val="26"/>
          <w:lang w:val="en-US"/>
          <w:rPrChange w:id="2096" w:author="Nguyễn Đình Kha" w:date="2024-07-02T21:20:00Z" w16du:dateUtc="2024-07-02T14:20:00Z">
            <w:rPr>
              <w:ins w:id="2097" w:author="Nguyễn Đình Kha" w:date="2024-07-01T15:35:00Z" w16du:dateUtc="2024-07-01T08:35:00Z"/>
              <w:rFonts w:ascii="Times New Roman" w:hAnsi="Times New Roman" w:cs="Times New Roman"/>
              <w:lang w:val="en-US"/>
            </w:rPr>
          </w:rPrChange>
        </w:rPr>
      </w:pPr>
      <w:ins w:id="2098" w:author="Nguyễn Đình Kha" w:date="2024-07-01T14:05:00Z" w16du:dateUtc="2024-07-01T07:05:00Z">
        <w:r w:rsidRPr="00733D85">
          <w:rPr>
            <w:rFonts w:ascii="Times New Roman" w:hAnsi="Times New Roman" w:cs="Times New Roman"/>
            <w:b/>
            <w:bCs/>
            <w:szCs w:val="26"/>
            <w:lang w:val="en-US"/>
          </w:rPr>
          <w:t>SQL Injection</w:t>
        </w:r>
      </w:ins>
    </w:p>
    <w:p w14:paraId="0FF491BD" w14:textId="72E1C561" w:rsidR="005439A1" w:rsidRPr="00733D85" w:rsidRDefault="005439A1">
      <w:pPr>
        <w:ind w:firstLine="227"/>
        <w:jc w:val="both"/>
        <w:rPr>
          <w:ins w:id="2099" w:author="Nguyễn Đình Kha" w:date="2024-07-01T14:05:00Z" w16du:dateUtc="2024-07-01T07:05:00Z"/>
          <w:rFonts w:ascii="Times New Roman" w:hAnsi="Times New Roman" w:cs="Times New Roman"/>
          <w:szCs w:val="26"/>
          <w:lang w:val="en-US"/>
        </w:rPr>
        <w:pPrChange w:id="2100" w:author="Nguyễn Đình Kha" w:date="2024-07-01T15:34:00Z" w16du:dateUtc="2024-07-01T08:34:00Z">
          <w:pPr>
            <w:jc w:val="both"/>
          </w:pPr>
        </w:pPrChange>
      </w:pPr>
      <w:ins w:id="2101" w:author="Nguyễn Đình Kha" w:date="2024-07-01T14:05:00Z" w16du:dateUtc="2024-07-01T07:05:00Z">
        <w:r w:rsidRPr="00733D85">
          <w:rPr>
            <w:rFonts w:ascii="Times New Roman" w:hAnsi="Times New Roman" w:cs="Times New Roman"/>
            <w:szCs w:val="26"/>
            <w:lang w:val="en-US"/>
          </w:rPr>
          <w:t xml:space="preserve">Sử dụng các mẫu regex để phát hiện các chuỗi tấn công SQL Injection từ đầu vào của người dùng. </w:t>
        </w:r>
      </w:ins>
    </w:p>
    <w:p w14:paraId="6D6FB404" w14:textId="77777777" w:rsidR="006C27EF" w:rsidRPr="00733D85" w:rsidRDefault="005439A1" w:rsidP="006C27EF">
      <w:pPr>
        <w:ind w:firstLine="227"/>
        <w:jc w:val="both"/>
        <w:rPr>
          <w:ins w:id="2102" w:author="Nguyễn Đình Kha" w:date="2024-07-01T15:35:00Z" w16du:dateUtc="2024-07-01T08:35:00Z"/>
          <w:rFonts w:ascii="Times New Roman" w:hAnsi="Times New Roman" w:cs="Times New Roman"/>
          <w:b/>
          <w:bCs/>
          <w:szCs w:val="26"/>
          <w:lang w:val="en-US"/>
          <w:rPrChange w:id="2103" w:author="Nguyễn Đình Kha" w:date="2024-07-02T21:20:00Z" w16du:dateUtc="2024-07-02T14:20:00Z">
            <w:rPr>
              <w:ins w:id="2104" w:author="Nguyễn Đình Kha" w:date="2024-07-01T15:35:00Z" w16du:dateUtc="2024-07-01T08:35:00Z"/>
              <w:rFonts w:ascii="Times New Roman" w:hAnsi="Times New Roman" w:cs="Times New Roman"/>
              <w:lang w:val="en-US"/>
            </w:rPr>
          </w:rPrChange>
        </w:rPr>
      </w:pPr>
      <w:ins w:id="2105" w:author="Nguyễn Đình Kha" w:date="2024-07-01T14:05:00Z" w16du:dateUtc="2024-07-01T07:05:00Z">
        <w:r w:rsidRPr="00733D85">
          <w:rPr>
            <w:rFonts w:ascii="Times New Roman" w:hAnsi="Times New Roman" w:cs="Times New Roman"/>
            <w:b/>
            <w:bCs/>
            <w:szCs w:val="26"/>
            <w:lang w:val="en-US"/>
          </w:rPr>
          <w:t>XSS</w:t>
        </w:r>
      </w:ins>
    </w:p>
    <w:p w14:paraId="3487AA5F" w14:textId="246C651C" w:rsidR="005439A1" w:rsidRPr="00733D85" w:rsidRDefault="005439A1">
      <w:pPr>
        <w:ind w:firstLine="227"/>
        <w:jc w:val="both"/>
        <w:rPr>
          <w:ins w:id="2106" w:author="Nguyễn Đình Kha" w:date="2024-07-01T14:05:00Z" w16du:dateUtc="2024-07-01T07:05:00Z"/>
          <w:rFonts w:ascii="Times New Roman" w:hAnsi="Times New Roman" w:cs="Times New Roman"/>
          <w:szCs w:val="26"/>
          <w:lang w:val="en-US"/>
        </w:rPr>
        <w:pPrChange w:id="2107" w:author="Nguyễn Đình Kha" w:date="2024-07-01T15:34:00Z" w16du:dateUtc="2024-07-01T08:34:00Z">
          <w:pPr>
            <w:jc w:val="both"/>
          </w:pPr>
        </w:pPrChange>
      </w:pPr>
      <w:ins w:id="2108" w:author="Nguyễn Đình Kha" w:date="2024-07-01T14:05:00Z" w16du:dateUtc="2024-07-01T07:05:00Z">
        <w:r w:rsidRPr="00733D85">
          <w:rPr>
            <w:rFonts w:ascii="Times New Roman" w:hAnsi="Times New Roman" w:cs="Times New Roman"/>
            <w:szCs w:val="26"/>
            <w:lang w:val="en-US"/>
          </w:rPr>
          <w:t xml:space="preserve">Sử dụng các mẫu regex để phát hiện các chuỗi tấn công XSS từ đầu vào của người dùng. </w:t>
        </w:r>
      </w:ins>
    </w:p>
    <w:p w14:paraId="732C3D49" w14:textId="77777777" w:rsidR="006C27EF" w:rsidRPr="00733D85" w:rsidRDefault="005439A1" w:rsidP="006C27EF">
      <w:pPr>
        <w:ind w:firstLine="227"/>
        <w:jc w:val="both"/>
        <w:rPr>
          <w:ins w:id="2109" w:author="Nguyễn Đình Kha" w:date="2024-07-01T15:35:00Z" w16du:dateUtc="2024-07-01T08:35:00Z"/>
          <w:rFonts w:ascii="Times New Roman" w:hAnsi="Times New Roman" w:cs="Times New Roman"/>
          <w:b/>
          <w:bCs/>
          <w:szCs w:val="26"/>
          <w:lang w:val="en-US"/>
          <w:rPrChange w:id="2110" w:author="Nguyễn Đình Kha" w:date="2024-07-02T21:20:00Z" w16du:dateUtc="2024-07-02T14:20:00Z">
            <w:rPr>
              <w:ins w:id="2111" w:author="Nguyễn Đình Kha" w:date="2024-07-01T15:35:00Z" w16du:dateUtc="2024-07-01T08:35:00Z"/>
              <w:rFonts w:ascii="Times New Roman" w:hAnsi="Times New Roman" w:cs="Times New Roman"/>
              <w:lang w:val="en-US"/>
            </w:rPr>
          </w:rPrChange>
        </w:rPr>
      </w:pPr>
      <w:ins w:id="2112" w:author="Nguyễn Đình Kha" w:date="2024-07-01T14:05:00Z" w16du:dateUtc="2024-07-01T07:05:00Z">
        <w:r w:rsidRPr="00733D85">
          <w:rPr>
            <w:rFonts w:ascii="Times New Roman" w:hAnsi="Times New Roman" w:cs="Times New Roman"/>
            <w:b/>
            <w:bCs/>
            <w:szCs w:val="26"/>
            <w:lang w:val="en-US"/>
          </w:rPr>
          <w:t>CSRF</w:t>
        </w:r>
      </w:ins>
    </w:p>
    <w:p w14:paraId="539FC684" w14:textId="5267CCE5" w:rsidR="005439A1" w:rsidRPr="00733D85" w:rsidRDefault="005439A1">
      <w:pPr>
        <w:ind w:firstLine="227"/>
        <w:jc w:val="both"/>
        <w:rPr>
          <w:ins w:id="2113" w:author="Nguyễn Đình Kha" w:date="2024-07-01T14:05:00Z" w16du:dateUtc="2024-07-01T07:05:00Z"/>
          <w:rFonts w:ascii="Times New Roman" w:hAnsi="Times New Roman" w:cs="Times New Roman"/>
          <w:szCs w:val="26"/>
          <w:lang w:val="en-US"/>
        </w:rPr>
        <w:pPrChange w:id="2114" w:author="Nguyễn Đình Kha" w:date="2024-07-01T15:34:00Z" w16du:dateUtc="2024-07-01T08:34:00Z">
          <w:pPr>
            <w:jc w:val="both"/>
          </w:pPr>
        </w:pPrChange>
      </w:pPr>
      <w:ins w:id="2115" w:author="Nguyễn Đình Kha" w:date="2024-07-01T14:05:00Z" w16du:dateUtc="2024-07-01T07:05:00Z">
        <w:r w:rsidRPr="00733D85">
          <w:rPr>
            <w:rFonts w:ascii="Times New Roman" w:hAnsi="Times New Roman" w:cs="Times New Roman"/>
            <w:szCs w:val="26"/>
            <w:lang w:val="en-US"/>
          </w:rPr>
          <w:lastRenderedPageBreak/>
          <w:t>Kiểm tra header của yêu cầu để phát hiện các cuộc tấn công CSRF.</w:t>
        </w:r>
      </w:ins>
    </w:p>
    <w:p w14:paraId="338FA526" w14:textId="77777777" w:rsidR="005439A1" w:rsidRPr="00733D85" w:rsidRDefault="005439A1">
      <w:pPr>
        <w:pStyle w:val="Heading4"/>
        <w:rPr>
          <w:ins w:id="2116" w:author="Nguyễn Đình Kha" w:date="2024-07-01T14:05:00Z" w16du:dateUtc="2024-07-01T07:05:00Z"/>
          <w:rFonts w:ascii="Times New Roman" w:hAnsi="Times New Roman" w:cs="Times New Roman"/>
          <w:szCs w:val="26"/>
          <w:lang w:val="en-US"/>
        </w:rPr>
        <w:pPrChange w:id="2117" w:author="Nguyễn Đình Kha" w:date="2024-07-01T15:36:00Z" w16du:dateUtc="2024-07-01T08:36:00Z">
          <w:pPr>
            <w:pStyle w:val="Heading4"/>
            <w:numPr>
              <w:numId w:val="44"/>
            </w:numPr>
          </w:pPr>
        </w:pPrChange>
      </w:pPr>
      <w:bookmarkStart w:id="2118" w:name="_Toc170710050"/>
      <w:bookmarkStart w:id="2119" w:name="_Toc171974908"/>
      <w:ins w:id="2120" w:author="Nguyễn Đình Kha" w:date="2024-07-01T14:05:00Z" w16du:dateUtc="2024-07-01T07:05:00Z">
        <w:r w:rsidRPr="00733D85">
          <w:rPr>
            <w:rFonts w:ascii="Times New Roman" w:hAnsi="Times New Roman" w:cs="Times New Roman"/>
            <w:szCs w:val="26"/>
            <w:lang w:val="en-US"/>
          </w:rPr>
          <w:t>Huấn luyện và đánh giá:</w:t>
        </w:r>
        <w:bookmarkEnd w:id="2118"/>
        <w:bookmarkEnd w:id="2119"/>
      </w:ins>
    </w:p>
    <w:p w14:paraId="28BF6B90" w14:textId="77777777" w:rsidR="005439A1" w:rsidRPr="00733D85" w:rsidRDefault="005439A1">
      <w:pPr>
        <w:ind w:firstLine="227"/>
        <w:jc w:val="both"/>
        <w:rPr>
          <w:ins w:id="2121" w:author="Nguyễn Đình Kha" w:date="2024-07-01T14:05:00Z" w16du:dateUtc="2024-07-01T07:05:00Z"/>
          <w:rFonts w:ascii="Times New Roman" w:hAnsi="Times New Roman" w:cs="Times New Roman"/>
          <w:szCs w:val="26"/>
          <w:lang w:val="en-US"/>
        </w:rPr>
        <w:pPrChange w:id="2122" w:author="Nguyễn Đình Kha" w:date="2024-07-01T15:36:00Z" w16du:dateUtc="2024-07-01T08:36:00Z">
          <w:pPr>
            <w:jc w:val="both"/>
          </w:pPr>
        </w:pPrChange>
      </w:pPr>
      <w:ins w:id="2123" w:author="Nguyễn Đình Kha" w:date="2024-07-01T14:05:00Z" w16du:dateUtc="2024-07-01T07:05:00Z">
        <w:r w:rsidRPr="00733D85">
          <w:rPr>
            <w:rFonts w:ascii="Times New Roman" w:hAnsi="Times New Roman" w:cs="Times New Roman"/>
            <w:szCs w:val="26"/>
            <w:lang w:val="en-US"/>
          </w:rPr>
          <w:t>Lưu trữ các trải nghiệm từ các lần tương tác của người dùng vào bộ nhớ của agent.</w:t>
        </w:r>
      </w:ins>
    </w:p>
    <w:p w14:paraId="528E3519" w14:textId="77777777" w:rsidR="005439A1" w:rsidRPr="00733D85" w:rsidRDefault="005439A1">
      <w:pPr>
        <w:ind w:firstLine="227"/>
        <w:jc w:val="both"/>
        <w:rPr>
          <w:ins w:id="2124" w:author="Nguyễn Đình Kha" w:date="2024-07-01T14:05:00Z" w16du:dateUtc="2024-07-01T07:05:00Z"/>
          <w:rFonts w:ascii="Times New Roman" w:hAnsi="Times New Roman" w:cs="Times New Roman"/>
          <w:szCs w:val="26"/>
          <w:lang w:val="en-US"/>
        </w:rPr>
        <w:pPrChange w:id="2125" w:author="Nguyễn Đình Kha" w:date="2024-07-01T15:36:00Z" w16du:dateUtc="2024-07-01T08:36:00Z">
          <w:pPr>
            <w:jc w:val="both"/>
          </w:pPr>
        </w:pPrChange>
      </w:pPr>
      <w:ins w:id="2126" w:author="Nguyễn Đình Kha" w:date="2024-07-01T14:05:00Z" w16du:dateUtc="2024-07-01T07:05:00Z">
        <w:r w:rsidRPr="00733D85">
          <w:rPr>
            <w:rFonts w:ascii="Times New Roman" w:hAnsi="Times New Roman" w:cs="Times New Roman"/>
            <w:szCs w:val="26"/>
            <w:lang w:val="en-US"/>
          </w:rPr>
          <w:t>Định kỳ huấn luyện mô hình từ các mẫu ngẫu nhiên trong bộ nhớ.</w:t>
        </w:r>
      </w:ins>
    </w:p>
    <w:p w14:paraId="3497EC5B" w14:textId="77777777" w:rsidR="005439A1" w:rsidRPr="00733D85" w:rsidRDefault="005439A1">
      <w:pPr>
        <w:ind w:firstLine="227"/>
        <w:jc w:val="both"/>
        <w:rPr>
          <w:ins w:id="2127" w:author="Nguyễn Đình Kha" w:date="2024-07-01T14:05:00Z" w16du:dateUtc="2024-07-01T07:05:00Z"/>
          <w:rFonts w:ascii="Times New Roman" w:hAnsi="Times New Roman" w:cs="Times New Roman"/>
          <w:szCs w:val="26"/>
          <w:lang w:val="en-US"/>
        </w:rPr>
        <w:pPrChange w:id="2128" w:author="Nguyễn Đình Kha" w:date="2024-07-01T15:36:00Z" w16du:dateUtc="2024-07-01T08:36:00Z">
          <w:pPr>
            <w:jc w:val="both"/>
          </w:pPr>
        </w:pPrChange>
      </w:pPr>
      <w:ins w:id="2129" w:author="Nguyễn Đình Kha" w:date="2024-07-01T14:05:00Z" w16du:dateUtc="2024-07-01T07:05:00Z">
        <w:r w:rsidRPr="00733D85">
          <w:rPr>
            <w:rFonts w:ascii="Times New Roman" w:hAnsi="Times New Roman" w:cs="Times New Roman"/>
            <w:szCs w:val="26"/>
            <w:lang w:val="en-US"/>
          </w:rPr>
          <w:t>Đánh giá hiệu suất của agent qua các chỉ số Accuracy, Precision, Recall và F1 Score.</w:t>
        </w:r>
      </w:ins>
    </w:p>
    <w:p w14:paraId="43532498" w14:textId="77777777" w:rsidR="005439A1" w:rsidRPr="00733D85" w:rsidRDefault="005439A1">
      <w:pPr>
        <w:pStyle w:val="Heading4"/>
        <w:rPr>
          <w:ins w:id="2130" w:author="Nguyễn Đình Kha" w:date="2024-07-01T14:05:00Z" w16du:dateUtc="2024-07-01T07:05:00Z"/>
          <w:rFonts w:ascii="Times New Roman" w:hAnsi="Times New Roman" w:cs="Times New Roman"/>
          <w:szCs w:val="26"/>
          <w:lang w:val="en-US"/>
        </w:rPr>
        <w:pPrChange w:id="2131" w:author="Nguyễn Đình Kha" w:date="2024-07-01T15:36:00Z" w16du:dateUtc="2024-07-01T08:36:00Z">
          <w:pPr>
            <w:pStyle w:val="Heading4"/>
            <w:numPr>
              <w:numId w:val="44"/>
            </w:numPr>
          </w:pPr>
        </w:pPrChange>
      </w:pPr>
      <w:bookmarkStart w:id="2132" w:name="_Toc170710051"/>
      <w:bookmarkStart w:id="2133" w:name="_Toc171974909"/>
      <w:ins w:id="2134" w:author="Nguyễn Đình Kha" w:date="2024-07-01T14:05:00Z" w16du:dateUtc="2024-07-01T07:05:00Z">
        <w:r w:rsidRPr="00733D85">
          <w:rPr>
            <w:rFonts w:ascii="Times New Roman" w:hAnsi="Times New Roman" w:cs="Times New Roman"/>
            <w:szCs w:val="26"/>
            <w:lang w:val="en-US"/>
          </w:rPr>
          <w:t>Ứng dụng thực tế:</w:t>
        </w:r>
        <w:bookmarkEnd w:id="2132"/>
        <w:bookmarkEnd w:id="2133"/>
      </w:ins>
    </w:p>
    <w:p w14:paraId="67AFA446" w14:textId="77777777" w:rsidR="005439A1" w:rsidRPr="00733D85" w:rsidRDefault="005439A1">
      <w:pPr>
        <w:ind w:firstLine="227"/>
        <w:jc w:val="both"/>
        <w:rPr>
          <w:ins w:id="2135" w:author="Nguyễn Đình Kha" w:date="2024-07-01T14:05:00Z" w16du:dateUtc="2024-07-01T07:05:00Z"/>
          <w:rFonts w:ascii="Times New Roman" w:hAnsi="Times New Roman" w:cs="Times New Roman"/>
          <w:szCs w:val="26"/>
          <w:lang w:val="en-US"/>
        </w:rPr>
        <w:pPrChange w:id="2136" w:author="Nguyễn Đình Kha" w:date="2024-07-01T15:36:00Z" w16du:dateUtc="2024-07-01T08:36:00Z">
          <w:pPr>
            <w:jc w:val="both"/>
          </w:pPr>
        </w:pPrChange>
      </w:pPr>
      <w:ins w:id="2137" w:author="Nguyễn Đình Kha" w:date="2024-07-01T14:05:00Z" w16du:dateUtc="2024-07-01T07:05:00Z">
        <w:r w:rsidRPr="00733D85">
          <w:rPr>
            <w:rFonts w:ascii="Times New Roman" w:hAnsi="Times New Roman" w:cs="Times New Roman"/>
            <w:szCs w:val="26"/>
            <w:lang w:val="en-US"/>
          </w:rPr>
          <w:t>Triển khai hệ thống honeypot trên môi trường thực tế để phát hiện và ngăn chặn các cuộc tấn công.</w:t>
        </w:r>
      </w:ins>
    </w:p>
    <w:p w14:paraId="583DEF17" w14:textId="77777777" w:rsidR="005439A1" w:rsidRPr="00733D85" w:rsidRDefault="005439A1">
      <w:pPr>
        <w:ind w:firstLine="227"/>
        <w:jc w:val="both"/>
        <w:rPr>
          <w:ins w:id="2138" w:author="Nguyễn Đình Kha" w:date="2024-07-01T14:05:00Z" w16du:dateUtc="2024-07-01T07:05:00Z"/>
          <w:rFonts w:ascii="Times New Roman" w:hAnsi="Times New Roman" w:cs="Times New Roman"/>
          <w:szCs w:val="26"/>
          <w:lang w:val="en-US"/>
        </w:rPr>
        <w:pPrChange w:id="2139" w:author="Nguyễn Đình Kha" w:date="2024-07-01T15:36:00Z" w16du:dateUtc="2024-07-01T08:36:00Z">
          <w:pPr>
            <w:jc w:val="both"/>
          </w:pPr>
        </w:pPrChange>
      </w:pPr>
      <w:ins w:id="2140" w:author="Nguyễn Đình Kha" w:date="2024-07-01T14:05:00Z" w16du:dateUtc="2024-07-01T07:05:00Z">
        <w:r w:rsidRPr="00733D85">
          <w:rPr>
            <w:rFonts w:ascii="Times New Roman" w:hAnsi="Times New Roman" w:cs="Times New Roman"/>
            <w:szCs w:val="26"/>
            <w:lang w:val="en-US"/>
          </w:rPr>
          <w:t>Sử dụng dữ liệu giả để đánh lừa các kẻ tấn công và bảo vệ thông tin thực tế của hệ thống.</w:t>
        </w:r>
      </w:ins>
    </w:p>
    <w:p w14:paraId="5B0A2124" w14:textId="77777777" w:rsidR="005439A1" w:rsidRPr="00733D85" w:rsidRDefault="005439A1" w:rsidP="005439A1">
      <w:pPr>
        <w:rPr>
          <w:ins w:id="2141" w:author="Nguyễn Đình Kha" w:date="2024-07-01T14:05:00Z" w16du:dateUtc="2024-07-01T07:05:00Z"/>
          <w:rFonts w:ascii="Times New Roman" w:hAnsi="Times New Roman" w:cs="Times New Roman"/>
          <w:szCs w:val="26"/>
          <w:lang w:val="en-US"/>
        </w:rPr>
      </w:pPr>
    </w:p>
    <w:p w14:paraId="2EA64F7A" w14:textId="77777777" w:rsidR="005439A1" w:rsidRPr="00733D85" w:rsidRDefault="005439A1">
      <w:pPr>
        <w:pStyle w:val="Heading2"/>
        <w:numPr>
          <w:ilvl w:val="1"/>
          <w:numId w:val="72"/>
        </w:numPr>
        <w:ind w:left="567" w:hanging="567"/>
        <w:rPr>
          <w:ins w:id="2142" w:author="Nguyễn Đình Kha" w:date="2024-07-01T14:05:00Z" w16du:dateUtc="2024-07-01T07:05:00Z"/>
          <w:rFonts w:ascii="Times New Roman" w:eastAsia="Times New Roman" w:hAnsi="Times New Roman" w:cs="Times New Roman"/>
          <w:lang w:val="en-US"/>
          <w:rPrChange w:id="2143" w:author="Nguyễn Đình Kha" w:date="2024-07-02T21:20:00Z" w16du:dateUtc="2024-07-02T14:20:00Z">
            <w:rPr>
              <w:ins w:id="2144" w:author="Nguyễn Đình Kha" w:date="2024-07-01T14:05:00Z" w16du:dateUtc="2024-07-01T07:05:00Z"/>
              <w:rFonts w:ascii="Times New Roman" w:hAnsi="Times New Roman" w:cs="Times New Roman"/>
            </w:rPr>
          </w:rPrChange>
        </w:rPr>
        <w:pPrChange w:id="2145" w:author="Nguyễn Đình Kha" w:date="2024-07-01T15:36:00Z" w16du:dateUtc="2024-07-01T08:36:00Z">
          <w:pPr>
            <w:pStyle w:val="Heading2"/>
            <w:numPr>
              <w:numId w:val="44"/>
            </w:numPr>
            <w:ind w:left="360" w:hanging="360"/>
          </w:pPr>
        </w:pPrChange>
      </w:pPr>
      <w:bookmarkStart w:id="2146" w:name="_Toc170710052"/>
      <w:bookmarkStart w:id="2147" w:name="_Toc171974910"/>
      <w:ins w:id="2148" w:author="Nguyễn Đình Kha" w:date="2024-07-01T14:05:00Z" w16du:dateUtc="2024-07-01T07:05:00Z">
        <w:r w:rsidRPr="00733D85">
          <w:rPr>
            <w:rFonts w:ascii="Times New Roman" w:eastAsia="Times New Roman" w:hAnsi="Times New Roman" w:cs="Times New Roman"/>
            <w:lang w:val="en-US"/>
            <w:rPrChange w:id="2149" w:author="Nguyễn Đình Kha" w:date="2024-07-02T21:20:00Z" w16du:dateUtc="2024-07-02T14:20:00Z">
              <w:rPr>
                <w:rFonts w:ascii="Times New Roman" w:hAnsi="Times New Roman" w:cs="Times New Roman"/>
              </w:rPr>
            </w:rPrChange>
          </w:rPr>
          <w:t>Kết quả thực nghiệm</w:t>
        </w:r>
        <w:bookmarkEnd w:id="2146"/>
        <w:bookmarkEnd w:id="2147"/>
      </w:ins>
    </w:p>
    <w:p w14:paraId="3D43B64A" w14:textId="77777777" w:rsidR="005439A1" w:rsidRPr="00733D85" w:rsidRDefault="005439A1">
      <w:pPr>
        <w:ind w:firstLine="227"/>
        <w:jc w:val="both"/>
        <w:rPr>
          <w:ins w:id="2150" w:author="Nguyễn Đình Kha" w:date="2024-07-01T14:05:00Z" w16du:dateUtc="2024-07-01T07:05:00Z"/>
          <w:rFonts w:ascii="Times New Roman" w:hAnsi="Times New Roman" w:cs="Times New Roman"/>
          <w:b/>
          <w:bCs/>
          <w:szCs w:val="26"/>
          <w:lang w:val="en-US"/>
        </w:rPr>
        <w:pPrChange w:id="2151" w:author="Nguyễn Đình Kha" w:date="2024-07-01T15:36:00Z" w16du:dateUtc="2024-07-01T08:36:00Z">
          <w:pPr>
            <w:jc w:val="both"/>
          </w:pPr>
        </w:pPrChange>
      </w:pPr>
      <w:ins w:id="2152" w:author="Nguyễn Đình Kha" w:date="2024-07-01T14:05:00Z" w16du:dateUtc="2024-07-01T07:05:00Z">
        <w:r w:rsidRPr="00733D85">
          <w:rPr>
            <w:rFonts w:ascii="Times New Roman" w:hAnsi="Times New Roman" w:cs="Times New Roman"/>
            <w:b/>
            <w:bCs/>
            <w:szCs w:val="26"/>
            <w:lang w:val="en-US"/>
          </w:rPr>
          <w:t>Hiệu suất DQN Agent:</w:t>
        </w:r>
      </w:ins>
    </w:p>
    <w:p w14:paraId="7C6D52F5" w14:textId="77777777" w:rsidR="006C27EF" w:rsidRPr="00733D85" w:rsidRDefault="005439A1" w:rsidP="006C27EF">
      <w:pPr>
        <w:ind w:firstLine="227"/>
        <w:jc w:val="both"/>
        <w:rPr>
          <w:ins w:id="2153" w:author="Nguyễn Đình Kha" w:date="2024-07-01T15:37:00Z" w16du:dateUtc="2024-07-01T08:37:00Z"/>
          <w:rFonts w:ascii="Times New Roman" w:hAnsi="Times New Roman" w:cs="Times New Roman"/>
          <w:b/>
          <w:bCs/>
          <w:szCs w:val="26"/>
          <w:lang w:val="en-US"/>
          <w:rPrChange w:id="2154" w:author="Nguyễn Đình Kha" w:date="2024-07-02T21:20:00Z" w16du:dateUtc="2024-07-02T14:20:00Z">
            <w:rPr>
              <w:ins w:id="2155" w:author="Nguyễn Đình Kha" w:date="2024-07-01T15:37:00Z" w16du:dateUtc="2024-07-01T08:37:00Z"/>
              <w:rFonts w:ascii="Times New Roman" w:hAnsi="Times New Roman" w:cs="Times New Roman"/>
              <w:lang w:val="en-US"/>
            </w:rPr>
          </w:rPrChange>
        </w:rPr>
      </w:pPr>
      <w:ins w:id="2156" w:author="Nguyễn Đình Kha" w:date="2024-07-01T14:05:00Z" w16du:dateUtc="2024-07-01T07:05:00Z">
        <w:r w:rsidRPr="00733D85">
          <w:rPr>
            <w:rFonts w:ascii="Times New Roman" w:hAnsi="Times New Roman" w:cs="Times New Roman"/>
            <w:b/>
            <w:bCs/>
            <w:szCs w:val="26"/>
            <w:lang w:val="en-US"/>
          </w:rPr>
          <w:t>Chỉ số hiệu suất</w:t>
        </w:r>
      </w:ins>
    </w:p>
    <w:p w14:paraId="69B50CD9" w14:textId="159E7EA6" w:rsidR="005439A1" w:rsidRPr="00733D85" w:rsidRDefault="005439A1">
      <w:pPr>
        <w:ind w:firstLine="227"/>
        <w:jc w:val="both"/>
        <w:rPr>
          <w:ins w:id="2157" w:author="Nguyễn Đình Kha" w:date="2024-07-01T14:05:00Z" w16du:dateUtc="2024-07-01T07:05:00Z"/>
          <w:rFonts w:ascii="Times New Roman" w:hAnsi="Times New Roman" w:cs="Times New Roman"/>
          <w:szCs w:val="26"/>
          <w:lang w:val="en-US"/>
        </w:rPr>
        <w:pPrChange w:id="2158" w:author="Nguyễn Đình Kha" w:date="2024-07-01T15:36:00Z" w16du:dateUtc="2024-07-01T08:36:00Z">
          <w:pPr>
            <w:jc w:val="both"/>
          </w:pPr>
        </w:pPrChange>
      </w:pPr>
      <w:ins w:id="2159" w:author="Nguyễn Đình Kha" w:date="2024-07-01T14:05:00Z" w16du:dateUtc="2024-07-01T07:05:00Z">
        <w:r w:rsidRPr="00733D85">
          <w:rPr>
            <w:rFonts w:ascii="Times New Roman" w:hAnsi="Times New Roman" w:cs="Times New Roman"/>
            <w:szCs w:val="26"/>
            <w:lang w:val="en-US"/>
          </w:rPr>
          <w:t>Đo lường Accuracy, Precision, Recall và F1 Score của agent trên các tập dữ liệu tấn công.</w:t>
        </w:r>
      </w:ins>
    </w:p>
    <w:p w14:paraId="5AB5944A" w14:textId="77777777" w:rsidR="006C27EF" w:rsidRPr="00733D85" w:rsidRDefault="005439A1" w:rsidP="006C27EF">
      <w:pPr>
        <w:ind w:firstLine="227"/>
        <w:jc w:val="both"/>
        <w:rPr>
          <w:ins w:id="2160" w:author="Nguyễn Đình Kha" w:date="2024-07-01T15:37:00Z" w16du:dateUtc="2024-07-01T08:37:00Z"/>
          <w:rFonts w:ascii="Times New Roman" w:hAnsi="Times New Roman" w:cs="Times New Roman"/>
          <w:b/>
          <w:bCs/>
          <w:szCs w:val="26"/>
          <w:lang w:val="en-US"/>
          <w:rPrChange w:id="2161" w:author="Nguyễn Đình Kha" w:date="2024-07-02T21:20:00Z" w16du:dateUtc="2024-07-02T14:20:00Z">
            <w:rPr>
              <w:ins w:id="2162" w:author="Nguyễn Đình Kha" w:date="2024-07-01T15:37:00Z" w16du:dateUtc="2024-07-01T08:37:00Z"/>
              <w:rFonts w:ascii="Times New Roman" w:hAnsi="Times New Roman" w:cs="Times New Roman"/>
              <w:lang w:val="en-US"/>
            </w:rPr>
          </w:rPrChange>
        </w:rPr>
      </w:pPr>
      <w:ins w:id="2163" w:author="Nguyễn Đình Kha" w:date="2024-07-01T14:05:00Z" w16du:dateUtc="2024-07-01T07:05:00Z">
        <w:r w:rsidRPr="00733D85">
          <w:rPr>
            <w:rFonts w:ascii="Times New Roman" w:hAnsi="Times New Roman" w:cs="Times New Roman"/>
            <w:b/>
            <w:bCs/>
            <w:szCs w:val="26"/>
            <w:lang w:val="en-US"/>
          </w:rPr>
          <w:t>Biểu đồ</w:t>
        </w:r>
      </w:ins>
    </w:p>
    <w:p w14:paraId="61BAC41C" w14:textId="6744EFEF" w:rsidR="005439A1" w:rsidRPr="00733D85" w:rsidRDefault="005439A1">
      <w:pPr>
        <w:ind w:firstLine="227"/>
        <w:jc w:val="both"/>
        <w:rPr>
          <w:ins w:id="2164" w:author="Nguyễn Đình Kha" w:date="2024-07-02T06:57:00Z" w16du:dateUtc="2024-07-01T23:57:00Z"/>
          <w:rFonts w:ascii="Times New Roman" w:hAnsi="Times New Roman" w:cs="Times New Roman"/>
          <w:szCs w:val="26"/>
          <w:lang w:val="en-US"/>
        </w:rPr>
      </w:pPr>
      <w:ins w:id="2165" w:author="Nguyễn Đình Kha" w:date="2024-07-01T14:05:00Z" w16du:dateUtc="2024-07-01T07:05:00Z">
        <w:r w:rsidRPr="00733D85">
          <w:rPr>
            <w:rFonts w:ascii="Times New Roman" w:hAnsi="Times New Roman" w:cs="Times New Roman"/>
            <w:szCs w:val="26"/>
            <w:lang w:val="en-US"/>
          </w:rPr>
          <w:t>Biểu diễn các chỉ số hiệu suất qua các lần huấn luyện, giúp đánh giá khả năng học và phản ứng của agent.</w:t>
        </w:r>
      </w:ins>
    </w:p>
    <w:p w14:paraId="048CD25D" w14:textId="77777777" w:rsidR="001D716E" w:rsidRPr="00B14348" w:rsidRDefault="001D716E">
      <w:pPr>
        <w:ind w:firstLine="227"/>
        <w:jc w:val="both"/>
        <w:rPr>
          <w:ins w:id="2166" w:author="Nguyễn Đình Kha" w:date="2024-07-01T14:05:00Z" w16du:dateUtc="2024-07-01T07:05:00Z"/>
          <w:rFonts w:ascii="Times New Roman" w:hAnsi="Times New Roman" w:cs="Times New Roman"/>
          <w:szCs w:val="26"/>
          <w:lang w:val="en-US"/>
        </w:rPr>
        <w:pPrChange w:id="2167" w:author="Nguyễn Đình Kha" w:date="2024-07-01T15:36:00Z" w16du:dateUtc="2024-07-01T08:36:00Z">
          <w:pPr>
            <w:jc w:val="both"/>
          </w:pPr>
        </w:pPrChange>
      </w:pPr>
    </w:p>
    <w:p w14:paraId="5E6EA0BE" w14:textId="77777777" w:rsidR="006C27EF" w:rsidRPr="00B14348" w:rsidRDefault="006C27EF">
      <w:pPr>
        <w:pStyle w:val="Heading1"/>
        <w:numPr>
          <w:ilvl w:val="0"/>
          <w:numId w:val="72"/>
        </w:numPr>
        <w:jc w:val="center"/>
        <w:rPr>
          <w:ins w:id="2168" w:author="Nguyễn Đình Kha" w:date="2024-07-01T15:38:00Z" w16du:dateUtc="2024-07-01T08:38:00Z"/>
          <w:szCs w:val="28"/>
        </w:rPr>
        <w:pPrChange w:id="2169" w:author="Nguyễn Đình Kha" w:date="2024-07-01T15:38:00Z" w16du:dateUtc="2024-07-01T08:38:00Z">
          <w:pPr>
            <w:pStyle w:val="Heading1"/>
            <w:numPr>
              <w:numId w:val="44"/>
            </w:numPr>
            <w:ind w:left="360" w:hanging="360"/>
            <w:jc w:val="center"/>
          </w:pPr>
        </w:pPrChange>
      </w:pPr>
      <w:bookmarkStart w:id="2170" w:name="_Toc170624583"/>
      <w:bookmarkStart w:id="2171" w:name="_Toc170710053"/>
      <w:bookmarkStart w:id="2172" w:name="_Toc171974911"/>
      <w:ins w:id="2173" w:author="Nguyễn Đình Kha" w:date="2024-07-01T15:38:00Z" w16du:dateUtc="2024-07-01T08:38:00Z">
        <w:r w:rsidRPr="00B14348">
          <w:rPr>
            <w:szCs w:val="28"/>
          </w:rPr>
          <w:lastRenderedPageBreak/>
          <w:t>TRÌNH BÀY, ĐÁNH GIÁ BÀN LUẬN VỀ KẾT QUẢ</w:t>
        </w:r>
        <w:bookmarkEnd w:id="2170"/>
        <w:bookmarkEnd w:id="2171"/>
        <w:bookmarkEnd w:id="2172"/>
      </w:ins>
    </w:p>
    <w:p w14:paraId="5519921B" w14:textId="34C99568" w:rsidR="006C27EF" w:rsidRPr="00733D85" w:rsidRDefault="006C27EF">
      <w:pPr>
        <w:pStyle w:val="Heading2"/>
        <w:numPr>
          <w:ilvl w:val="1"/>
          <w:numId w:val="72"/>
        </w:numPr>
        <w:ind w:left="567" w:hanging="567"/>
        <w:rPr>
          <w:ins w:id="2174" w:author="Nguyễn Đình Kha" w:date="2024-07-01T15:38:00Z" w16du:dateUtc="2024-07-01T08:38:00Z"/>
          <w:rFonts w:ascii="Times New Roman" w:eastAsia="Times New Roman" w:hAnsi="Times New Roman" w:cs="Times New Roman"/>
          <w:lang w:val="en-US"/>
        </w:rPr>
        <w:pPrChange w:id="2175" w:author="Nguyễn Đình Kha" w:date="2024-07-01T15:39:00Z" w16du:dateUtc="2024-07-01T08:39:00Z">
          <w:pPr>
            <w:pStyle w:val="Heading2"/>
            <w:numPr>
              <w:numId w:val="44"/>
            </w:numPr>
            <w:ind w:left="567" w:hanging="567"/>
          </w:pPr>
        </w:pPrChange>
      </w:pPr>
      <w:bookmarkStart w:id="2176" w:name="_Toc170624584"/>
      <w:bookmarkStart w:id="2177" w:name="_Toc170710054"/>
      <w:bookmarkStart w:id="2178" w:name="_Toc171974912"/>
      <w:ins w:id="2179" w:author="Nguyễn Đình Kha" w:date="2024-07-01T15:38:00Z" w16du:dateUtc="2024-07-01T08:38:00Z">
        <w:r w:rsidRPr="00733D85">
          <w:rPr>
            <w:rFonts w:ascii="Times New Roman" w:eastAsia="Times New Roman" w:hAnsi="Times New Roman" w:cs="Times New Roman"/>
            <w:lang w:val="en-US"/>
          </w:rPr>
          <w:t xml:space="preserve">Đánh giá và </w:t>
        </w:r>
      </w:ins>
      <w:ins w:id="2180" w:author="Nguyễn Đình Kha" w:date="2024-07-02T20:58:00Z" w16du:dateUtc="2024-07-02T13:58:00Z">
        <w:r w:rsidR="006218DD" w:rsidRPr="00733D85">
          <w:rPr>
            <w:rFonts w:ascii="Times New Roman" w:eastAsia="Times New Roman" w:hAnsi="Times New Roman" w:cs="Times New Roman"/>
            <w:lang w:val="en-US"/>
          </w:rPr>
          <w:t>x</w:t>
        </w:r>
      </w:ins>
      <w:ins w:id="2181" w:author="Nguyễn Đình Kha" w:date="2024-07-01T15:38:00Z" w16du:dateUtc="2024-07-01T08:38:00Z">
        <w:r w:rsidRPr="00733D85">
          <w:rPr>
            <w:rFonts w:ascii="Times New Roman" w:eastAsia="Times New Roman" w:hAnsi="Times New Roman" w:cs="Times New Roman"/>
            <w:lang w:val="en-US"/>
          </w:rPr>
          <w:t>ác thực</w:t>
        </w:r>
        <w:bookmarkEnd w:id="2176"/>
        <w:bookmarkEnd w:id="2177"/>
        <w:bookmarkEnd w:id="2178"/>
      </w:ins>
    </w:p>
    <w:p w14:paraId="51070407" w14:textId="77777777" w:rsidR="006C27EF" w:rsidRPr="00733D85" w:rsidRDefault="006C27EF">
      <w:pPr>
        <w:pStyle w:val="Heading3"/>
        <w:numPr>
          <w:ilvl w:val="2"/>
          <w:numId w:val="72"/>
        </w:numPr>
        <w:rPr>
          <w:ins w:id="2182" w:author="Nguyễn Đình Kha" w:date="2024-07-01T15:38:00Z" w16du:dateUtc="2024-07-01T08:38:00Z"/>
          <w:rFonts w:ascii="Times New Roman" w:eastAsia="Times New Roman" w:hAnsi="Times New Roman" w:cs="Times New Roman"/>
          <w:szCs w:val="26"/>
          <w:lang w:val="en-US"/>
        </w:rPr>
        <w:pPrChange w:id="2183" w:author="Nguyễn Đình Kha" w:date="2024-07-01T15:40:00Z" w16du:dateUtc="2024-07-01T08:40:00Z">
          <w:pPr>
            <w:pStyle w:val="Heading3"/>
            <w:numPr>
              <w:numId w:val="44"/>
            </w:numPr>
            <w:ind w:left="360" w:hanging="360"/>
          </w:pPr>
        </w:pPrChange>
      </w:pPr>
      <w:bookmarkStart w:id="2184" w:name="_Toc170710055"/>
      <w:bookmarkStart w:id="2185" w:name="_Toc171974913"/>
      <w:ins w:id="2186" w:author="Nguyễn Đình Kha" w:date="2024-07-01T15:38:00Z" w16du:dateUtc="2024-07-01T08:38:00Z">
        <w:r w:rsidRPr="00733D85">
          <w:rPr>
            <w:rFonts w:ascii="Times New Roman" w:eastAsia="Times New Roman" w:hAnsi="Times New Roman" w:cs="Times New Roman"/>
            <w:szCs w:val="26"/>
            <w:lang w:val="en-US"/>
          </w:rPr>
          <w:t>Mục đích</w:t>
        </w:r>
        <w:bookmarkEnd w:id="2184"/>
        <w:bookmarkEnd w:id="2185"/>
      </w:ins>
    </w:p>
    <w:p w14:paraId="153261CE" w14:textId="77777777" w:rsidR="006C27EF" w:rsidRPr="00733D85" w:rsidRDefault="006C27EF">
      <w:pPr>
        <w:ind w:firstLine="227"/>
        <w:jc w:val="both"/>
        <w:rPr>
          <w:ins w:id="2187" w:author="Nguyễn Đình Kha" w:date="2024-07-01T15:38:00Z" w16du:dateUtc="2024-07-01T08:38:00Z"/>
          <w:rFonts w:ascii="Times New Roman" w:hAnsi="Times New Roman" w:cs="Times New Roman"/>
          <w:szCs w:val="26"/>
          <w:lang w:val="en-US"/>
        </w:rPr>
        <w:pPrChange w:id="2188" w:author="Nguyễn Đình Kha" w:date="2024-07-01T15:39:00Z" w16du:dateUtc="2024-07-01T08:39:00Z">
          <w:pPr>
            <w:jc w:val="both"/>
          </w:pPr>
        </w:pPrChange>
      </w:pPr>
      <w:ins w:id="2189" w:author="Nguyễn Đình Kha" w:date="2024-07-01T15:38:00Z" w16du:dateUtc="2024-07-01T08:38:00Z">
        <w:r w:rsidRPr="00733D85">
          <w:rPr>
            <w:rFonts w:ascii="Times New Roman" w:hAnsi="Times New Roman" w:cs="Times New Roman"/>
            <w:szCs w:val="26"/>
            <w:lang w:val="en-US"/>
          </w:rPr>
          <w:t>Mục tiêu chính của giai đoạn đánh giá và xác thực là đánh giá một cách nghiêm ngặt hiệu quả và hiệu suất của hệ thống honeypot thích ứng. Giai đoạn này nhằm đảm bảo rằng hệ thống có thể phát hiện chính xác các cuộc tấn công web khác nhau, phản ứng kịp thời, và thích ứng hiệu quả với các mô hình tấn công mới theo thời gian. Thông qua đánh giá tỉ mỉ, tôi muốn chứng minh tính ổn định, độ tin cậy và khả năng thích ứng của hệ thống trong việc giảm thiểu các mối đe dọa mạng tiên tiến.</w:t>
        </w:r>
      </w:ins>
    </w:p>
    <w:p w14:paraId="48DEC678" w14:textId="0BCF7850" w:rsidR="006C27EF" w:rsidRPr="00733D85" w:rsidRDefault="006C27EF">
      <w:pPr>
        <w:pStyle w:val="Heading3"/>
        <w:numPr>
          <w:ilvl w:val="2"/>
          <w:numId w:val="72"/>
        </w:numPr>
        <w:rPr>
          <w:ins w:id="2190" w:author="Nguyễn Đình Kha" w:date="2024-07-01T15:38:00Z" w16du:dateUtc="2024-07-01T08:38:00Z"/>
          <w:rFonts w:ascii="Times New Roman" w:eastAsia="Times New Roman" w:hAnsi="Times New Roman" w:cs="Times New Roman"/>
          <w:szCs w:val="26"/>
          <w:lang w:val="en-US"/>
        </w:rPr>
        <w:pPrChange w:id="2191" w:author="Nguyễn Đình Kha" w:date="2024-07-01T15:40:00Z" w16du:dateUtc="2024-07-01T08:40:00Z">
          <w:pPr>
            <w:pStyle w:val="Heading3"/>
            <w:numPr>
              <w:numId w:val="44"/>
            </w:numPr>
            <w:ind w:left="360" w:hanging="360"/>
          </w:pPr>
        </w:pPrChange>
      </w:pPr>
      <w:bookmarkStart w:id="2192" w:name="_Toc170624586"/>
      <w:bookmarkStart w:id="2193" w:name="_Toc170710056"/>
      <w:bookmarkStart w:id="2194" w:name="_Toc171974914"/>
      <w:ins w:id="2195" w:author="Nguyễn Đình Kha" w:date="2024-07-01T15:38:00Z" w16du:dateUtc="2024-07-01T08:38:00Z">
        <w:r w:rsidRPr="00733D85">
          <w:rPr>
            <w:rFonts w:ascii="Times New Roman" w:eastAsia="Times New Roman" w:hAnsi="Times New Roman" w:cs="Times New Roman"/>
            <w:szCs w:val="26"/>
            <w:lang w:val="en-US"/>
          </w:rPr>
          <w:t xml:space="preserve">Các </w:t>
        </w:r>
      </w:ins>
      <w:ins w:id="2196" w:author="Nguyễn Đình Kha" w:date="2024-07-02T20:58:00Z" w16du:dateUtc="2024-07-02T13:58:00Z">
        <w:r w:rsidR="006218DD" w:rsidRPr="00733D85">
          <w:rPr>
            <w:rFonts w:ascii="Times New Roman" w:eastAsia="Times New Roman" w:hAnsi="Times New Roman" w:cs="Times New Roman"/>
            <w:szCs w:val="26"/>
            <w:lang w:val="en-US"/>
          </w:rPr>
          <w:t>c</w:t>
        </w:r>
      </w:ins>
      <w:ins w:id="2197" w:author="Nguyễn Đình Kha" w:date="2024-07-01T15:38:00Z" w16du:dateUtc="2024-07-01T08:38:00Z">
        <w:r w:rsidRPr="00733D85">
          <w:rPr>
            <w:rFonts w:ascii="Times New Roman" w:eastAsia="Times New Roman" w:hAnsi="Times New Roman" w:cs="Times New Roman"/>
            <w:szCs w:val="26"/>
            <w:lang w:val="en-US"/>
          </w:rPr>
          <w:t xml:space="preserve">hỉ </w:t>
        </w:r>
      </w:ins>
      <w:r w:rsidR="0003083D">
        <w:rPr>
          <w:rFonts w:ascii="Times New Roman" w:eastAsia="Times New Roman" w:hAnsi="Times New Roman" w:cs="Times New Roman"/>
          <w:szCs w:val="26"/>
          <w:lang w:val="en-US"/>
        </w:rPr>
        <w:t>s</w:t>
      </w:r>
      <w:ins w:id="2198" w:author="Nguyễn Đình Kha" w:date="2024-07-01T15:38:00Z" w16du:dateUtc="2024-07-01T08:38:00Z">
        <w:r w:rsidRPr="00733D85">
          <w:rPr>
            <w:rFonts w:ascii="Times New Roman" w:eastAsia="Times New Roman" w:hAnsi="Times New Roman" w:cs="Times New Roman"/>
            <w:szCs w:val="26"/>
            <w:lang w:val="en-US"/>
          </w:rPr>
          <w:t>ố</w:t>
        </w:r>
        <w:bookmarkEnd w:id="2192"/>
        <w:bookmarkEnd w:id="2193"/>
        <w:bookmarkEnd w:id="2194"/>
      </w:ins>
    </w:p>
    <w:p w14:paraId="2570D0FF" w14:textId="77777777" w:rsidR="006C27EF" w:rsidRPr="00733D85" w:rsidRDefault="006C27EF">
      <w:pPr>
        <w:ind w:firstLine="227"/>
        <w:jc w:val="both"/>
        <w:rPr>
          <w:ins w:id="2199" w:author="Nguyễn Đình Kha" w:date="2024-07-01T15:38:00Z" w16du:dateUtc="2024-07-01T08:38:00Z"/>
          <w:rFonts w:ascii="Times New Roman" w:hAnsi="Times New Roman" w:cs="Times New Roman"/>
          <w:szCs w:val="26"/>
          <w:lang w:val="en-US"/>
        </w:rPr>
        <w:pPrChange w:id="2200" w:author="Nguyễn Đình Kha" w:date="2024-07-01T15:39:00Z" w16du:dateUtc="2024-07-01T08:39:00Z">
          <w:pPr>
            <w:jc w:val="both"/>
          </w:pPr>
        </w:pPrChange>
      </w:pPr>
      <w:ins w:id="2201" w:author="Nguyễn Đình Kha" w:date="2024-07-01T15:38:00Z" w16du:dateUtc="2024-07-01T08:38:00Z">
        <w:r w:rsidRPr="00733D85">
          <w:rPr>
            <w:rFonts w:ascii="Times New Roman" w:hAnsi="Times New Roman" w:cs="Times New Roman"/>
            <w:szCs w:val="26"/>
            <w:lang w:val="en-US"/>
          </w:rPr>
          <w:t>Nhằm để cung cấp một đánh giá toàn diện về hệ thống, nhiều chỉ số quan trọng được sử dụng:</w:t>
        </w:r>
      </w:ins>
    </w:p>
    <w:p w14:paraId="740E9396" w14:textId="78AADBB7" w:rsidR="006C27EF" w:rsidRPr="00733D85" w:rsidRDefault="006C27EF">
      <w:pPr>
        <w:ind w:firstLine="227"/>
        <w:jc w:val="both"/>
        <w:rPr>
          <w:ins w:id="2202" w:author="Nguyễn Đình Kha" w:date="2024-07-01T15:38:00Z" w16du:dateUtc="2024-07-01T08:38:00Z"/>
          <w:rFonts w:ascii="Times New Roman" w:hAnsi="Times New Roman" w:cs="Times New Roman"/>
          <w:b/>
          <w:bCs/>
          <w:szCs w:val="26"/>
          <w:lang w:val="en-US"/>
        </w:rPr>
        <w:pPrChange w:id="2203" w:author="Nguyễn Đình Kha" w:date="2024-07-01T15:39:00Z" w16du:dateUtc="2024-07-01T08:39:00Z">
          <w:pPr>
            <w:jc w:val="both"/>
          </w:pPr>
        </w:pPrChange>
      </w:pPr>
      <w:ins w:id="2204" w:author="Nguyễn Đình Kha" w:date="2024-07-01T15:38:00Z" w16du:dateUtc="2024-07-01T08:38:00Z">
        <w:r w:rsidRPr="00733D85">
          <w:rPr>
            <w:rFonts w:ascii="Times New Roman" w:hAnsi="Times New Roman" w:cs="Times New Roman"/>
            <w:b/>
            <w:bCs/>
            <w:szCs w:val="26"/>
            <w:lang w:val="en-US"/>
          </w:rPr>
          <w:t xml:space="preserve">Độ </w:t>
        </w:r>
      </w:ins>
      <w:ins w:id="2205" w:author="Nguyễn Đình Kha" w:date="2024-07-02T20:58:00Z" w16du:dateUtc="2024-07-02T13:58:00Z">
        <w:r w:rsidR="006218DD" w:rsidRPr="00733D85">
          <w:rPr>
            <w:rFonts w:ascii="Times New Roman" w:hAnsi="Times New Roman" w:cs="Times New Roman"/>
            <w:b/>
            <w:bCs/>
            <w:szCs w:val="26"/>
            <w:lang w:val="en-US"/>
          </w:rPr>
          <w:t>c</w:t>
        </w:r>
      </w:ins>
      <w:ins w:id="2206" w:author="Nguyễn Đình Kha" w:date="2024-07-01T15:38:00Z" w16du:dateUtc="2024-07-01T08:38:00Z">
        <w:r w:rsidRPr="00733D85">
          <w:rPr>
            <w:rFonts w:ascii="Times New Roman" w:hAnsi="Times New Roman" w:cs="Times New Roman"/>
            <w:b/>
            <w:bCs/>
            <w:szCs w:val="26"/>
            <w:lang w:val="en-US"/>
          </w:rPr>
          <w:t xml:space="preserve">hính </w:t>
        </w:r>
      </w:ins>
      <w:ins w:id="2207" w:author="Nguyễn Đình Kha" w:date="2024-07-02T20:58:00Z" w16du:dateUtc="2024-07-02T13:58:00Z">
        <w:r w:rsidR="006218DD" w:rsidRPr="00733D85">
          <w:rPr>
            <w:rFonts w:ascii="Times New Roman" w:hAnsi="Times New Roman" w:cs="Times New Roman"/>
            <w:b/>
            <w:bCs/>
            <w:szCs w:val="26"/>
            <w:lang w:val="en-US"/>
          </w:rPr>
          <w:t>x</w:t>
        </w:r>
      </w:ins>
      <w:ins w:id="2208" w:author="Nguyễn Đình Kha" w:date="2024-07-01T15:38:00Z" w16du:dateUtc="2024-07-01T08:38:00Z">
        <w:r w:rsidRPr="00733D85">
          <w:rPr>
            <w:rFonts w:ascii="Times New Roman" w:hAnsi="Times New Roman" w:cs="Times New Roman"/>
            <w:b/>
            <w:bCs/>
            <w:szCs w:val="26"/>
            <w:lang w:val="en-US"/>
          </w:rPr>
          <w:t xml:space="preserve">ác </w:t>
        </w:r>
      </w:ins>
      <w:ins w:id="2209" w:author="Nguyễn Đình Kha" w:date="2024-07-02T20:58:00Z" w16du:dateUtc="2024-07-02T13:58:00Z">
        <w:r w:rsidR="006218DD" w:rsidRPr="00733D85">
          <w:rPr>
            <w:rFonts w:ascii="Times New Roman" w:hAnsi="Times New Roman" w:cs="Times New Roman"/>
            <w:b/>
            <w:bCs/>
            <w:szCs w:val="26"/>
            <w:lang w:val="en-US"/>
          </w:rPr>
          <w:t>p</w:t>
        </w:r>
      </w:ins>
      <w:ins w:id="2210" w:author="Nguyễn Đình Kha" w:date="2024-07-01T15:38:00Z" w16du:dateUtc="2024-07-01T08:38:00Z">
        <w:r w:rsidRPr="00733D85">
          <w:rPr>
            <w:rFonts w:ascii="Times New Roman" w:hAnsi="Times New Roman" w:cs="Times New Roman"/>
            <w:b/>
            <w:bCs/>
            <w:szCs w:val="26"/>
            <w:lang w:val="en-US"/>
          </w:rPr>
          <w:t xml:space="preserve">hát </w:t>
        </w:r>
      </w:ins>
      <w:ins w:id="2211" w:author="Nguyễn Đình Kha" w:date="2024-07-02T20:58:00Z" w16du:dateUtc="2024-07-02T13:58:00Z">
        <w:r w:rsidR="006218DD" w:rsidRPr="00733D85">
          <w:rPr>
            <w:rFonts w:ascii="Times New Roman" w:hAnsi="Times New Roman" w:cs="Times New Roman"/>
            <w:b/>
            <w:bCs/>
            <w:szCs w:val="26"/>
            <w:lang w:val="en-US"/>
          </w:rPr>
          <w:t>h</w:t>
        </w:r>
      </w:ins>
      <w:ins w:id="2212" w:author="Nguyễn Đình Kha" w:date="2024-07-01T15:38:00Z" w16du:dateUtc="2024-07-01T08:38:00Z">
        <w:r w:rsidRPr="00733D85">
          <w:rPr>
            <w:rFonts w:ascii="Times New Roman" w:hAnsi="Times New Roman" w:cs="Times New Roman"/>
            <w:b/>
            <w:bCs/>
            <w:szCs w:val="26"/>
            <w:lang w:val="en-US"/>
          </w:rPr>
          <w:t>iện</w:t>
        </w:r>
      </w:ins>
    </w:p>
    <w:p w14:paraId="6E40D03C" w14:textId="63DD8422" w:rsidR="006C27EF" w:rsidRPr="00733D85" w:rsidRDefault="006C27EF">
      <w:pPr>
        <w:ind w:firstLine="227"/>
        <w:jc w:val="both"/>
        <w:rPr>
          <w:ins w:id="2213" w:author="Nguyễn Đình Kha" w:date="2024-07-01T15:38:00Z" w16du:dateUtc="2024-07-01T08:38:00Z"/>
          <w:rFonts w:ascii="Times New Roman" w:hAnsi="Times New Roman" w:cs="Times New Roman"/>
          <w:szCs w:val="26"/>
          <w:lang w:val="en-US"/>
        </w:rPr>
        <w:pPrChange w:id="2214" w:author="Nguyễn Đình Kha" w:date="2024-07-01T15:39:00Z" w16du:dateUtc="2024-07-01T08:39:00Z">
          <w:pPr>
            <w:jc w:val="both"/>
          </w:pPr>
        </w:pPrChange>
      </w:pPr>
      <w:ins w:id="2215" w:author="Nguyễn Đình Kha" w:date="2024-07-01T15:38:00Z" w16du:dateUtc="2024-07-01T08:38:00Z">
        <w:r w:rsidRPr="00733D85">
          <w:rPr>
            <w:rFonts w:ascii="Times New Roman" w:hAnsi="Times New Roman" w:cs="Times New Roman"/>
            <w:szCs w:val="26"/>
            <w:lang w:val="en-US"/>
          </w:rPr>
          <w:t xml:space="preserve">Chỉ số này đánh giá khả năng của </w:t>
        </w:r>
      </w:ins>
      <w:ins w:id="2216" w:author="Nguyễn Đình Kha" w:date="2024-07-02T20:55:00Z" w16du:dateUtc="2024-07-02T13:55:00Z">
        <w:r w:rsidR="006218DD" w:rsidRPr="00733D85">
          <w:rPr>
            <w:rFonts w:ascii="Times New Roman" w:hAnsi="Times New Roman" w:cs="Times New Roman"/>
            <w:szCs w:val="26"/>
            <w:lang w:val="en-US"/>
          </w:rPr>
          <w:t>agent</w:t>
        </w:r>
      </w:ins>
      <w:ins w:id="2217" w:author="Nguyễn Đình Kha" w:date="2024-07-01T15:38:00Z" w16du:dateUtc="2024-07-01T08:38:00Z">
        <w:r w:rsidRPr="00733D85">
          <w:rPr>
            <w:rFonts w:ascii="Times New Roman" w:hAnsi="Times New Roman" w:cs="Times New Roman"/>
            <w:szCs w:val="26"/>
            <w:lang w:val="en-US"/>
          </w:rPr>
          <w:t xml:space="preserve"> trong việc xác định chính xác các loại tấn công web khác nhau, bao gồm SQL injection, Cross-Site Scripting (XSS), và Cross-Site Request Forgery (CSRF). Độ chính xác phát hiện cao chỉ ra rằng </w:t>
        </w:r>
      </w:ins>
      <w:ins w:id="2218" w:author="Nguyễn Đình Kha" w:date="2024-07-02T20:58:00Z" w16du:dateUtc="2024-07-02T13:58:00Z">
        <w:r w:rsidR="006218DD" w:rsidRPr="00733D85">
          <w:rPr>
            <w:rFonts w:ascii="Times New Roman" w:hAnsi="Times New Roman" w:cs="Times New Roman"/>
            <w:szCs w:val="26"/>
            <w:lang w:val="en-US"/>
          </w:rPr>
          <w:t>agent</w:t>
        </w:r>
      </w:ins>
      <w:ins w:id="2219" w:author="Nguyễn Đình Kha" w:date="2024-07-01T15:38:00Z" w16du:dateUtc="2024-07-01T08:38:00Z">
        <w:r w:rsidRPr="00733D85">
          <w:rPr>
            <w:rFonts w:ascii="Times New Roman" w:hAnsi="Times New Roman" w:cs="Times New Roman"/>
            <w:szCs w:val="26"/>
            <w:lang w:val="en-US"/>
          </w:rPr>
          <w:t xml:space="preserve"> đáng tin cậy trong việc phân biệt giữa lưu lượng hợp pháp và hoạt động độc hại. Điều này là rất quan trọng để giảm thiểu các kết quả dương tính và âm tính giả, đảm bảo rằng hệ thống xác định chính xác các mối đe dọa.</w:t>
        </w:r>
      </w:ins>
    </w:p>
    <w:p w14:paraId="4781799E" w14:textId="0357858A" w:rsidR="006C27EF" w:rsidRPr="00733D85" w:rsidRDefault="006C27EF">
      <w:pPr>
        <w:ind w:firstLine="227"/>
        <w:jc w:val="both"/>
        <w:rPr>
          <w:ins w:id="2220" w:author="Nguyễn Đình Kha" w:date="2024-07-01T15:38:00Z" w16du:dateUtc="2024-07-01T08:38:00Z"/>
          <w:rFonts w:ascii="Times New Roman" w:hAnsi="Times New Roman" w:cs="Times New Roman"/>
          <w:b/>
          <w:bCs/>
          <w:szCs w:val="26"/>
          <w:lang w:val="en-US"/>
        </w:rPr>
        <w:pPrChange w:id="2221" w:author="Nguyễn Đình Kha" w:date="2024-07-01T15:39:00Z" w16du:dateUtc="2024-07-01T08:39:00Z">
          <w:pPr>
            <w:jc w:val="both"/>
          </w:pPr>
        </w:pPrChange>
      </w:pPr>
      <w:ins w:id="2222" w:author="Nguyễn Đình Kha" w:date="2024-07-01T15:38:00Z" w16du:dateUtc="2024-07-01T08:38:00Z">
        <w:r w:rsidRPr="00733D85">
          <w:rPr>
            <w:rFonts w:ascii="Times New Roman" w:hAnsi="Times New Roman" w:cs="Times New Roman"/>
            <w:b/>
            <w:bCs/>
            <w:szCs w:val="26"/>
            <w:lang w:val="en-US"/>
          </w:rPr>
          <w:t xml:space="preserve">Thời </w:t>
        </w:r>
      </w:ins>
      <w:ins w:id="2223" w:author="Nguyễn Đình Kha" w:date="2024-07-02T20:55:00Z" w16du:dateUtc="2024-07-02T13:55:00Z">
        <w:r w:rsidR="006218DD" w:rsidRPr="00733D85">
          <w:rPr>
            <w:rFonts w:ascii="Times New Roman" w:hAnsi="Times New Roman" w:cs="Times New Roman"/>
            <w:b/>
            <w:bCs/>
            <w:szCs w:val="26"/>
            <w:lang w:val="en-US"/>
          </w:rPr>
          <w:t>g</w:t>
        </w:r>
      </w:ins>
      <w:ins w:id="2224" w:author="Nguyễn Đình Kha" w:date="2024-07-01T15:38:00Z" w16du:dateUtc="2024-07-01T08:38:00Z">
        <w:r w:rsidRPr="00733D85">
          <w:rPr>
            <w:rFonts w:ascii="Times New Roman" w:hAnsi="Times New Roman" w:cs="Times New Roman"/>
            <w:b/>
            <w:bCs/>
            <w:szCs w:val="26"/>
            <w:lang w:val="en-US"/>
          </w:rPr>
          <w:t xml:space="preserve">ian </w:t>
        </w:r>
      </w:ins>
      <w:ins w:id="2225" w:author="Nguyễn Đình Kha" w:date="2024-07-02T20:55:00Z" w16du:dateUtc="2024-07-02T13:55:00Z">
        <w:r w:rsidR="006218DD" w:rsidRPr="00733D85">
          <w:rPr>
            <w:rFonts w:ascii="Times New Roman" w:hAnsi="Times New Roman" w:cs="Times New Roman"/>
            <w:b/>
            <w:bCs/>
            <w:szCs w:val="26"/>
            <w:lang w:val="en-US"/>
          </w:rPr>
          <w:t>p</w:t>
        </w:r>
      </w:ins>
      <w:ins w:id="2226" w:author="Nguyễn Đình Kha" w:date="2024-07-01T15:38:00Z" w16du:dateUtc="2024-07-01T08:38:00Z">
        <w:r w:rsidRPr="00733D85">
          <w:rPr>
            <w:rFonts w:ascii="Times New Roman" w:hAnsi="Times New Roman" w:cs="Times New Roman"/>
            <w:b/>
            <w:bCs/>
            <w:szCs w:val="26"/>
            <w:lang w:val="en-US"/>
          </w:rPr>
          <w:t xml:space="preserve">hản </w:t>
        </w:r>
      </w:ins>
      <w:ins w:id="2227" w:author="Nguyễn Đình Kha" w:date="2024-07-02T20:55:00Z" w16du:dateUtc="2024-07-02T13:55:00Z">
        <w:r w:rsidR="006218DD" w:rsidRPr="00733D85">
          <w:rPr>
            <w:rFonts w:ascii="Times New Roman" w:hAnsi="Times New Roman" w:cs="Times New Roman"/>
            <w:b/>
            <w:bCs/>
            <w:szCs w:val="26"/>
            <w:lang w:val="en-US"/>
          </w:rPr>
          <w:t>ứ</w:t>
        </w:r>
      </w:ins>
      <w:ins w:id="2228" w:author="Nguyễn Đình Kha" w:date="2024-07-01T15:38:00Z" w16du:dateUtc="2024-07-01T08:38:00Z">
        <w:r w:rsidRPr="00733D85">
          <w:rPr>
            <w:rFonts w:ascii="Times New Roman" w:hAnsi="Times New Roman" w:cs="Times New Roman"/>
            <w:b/>
            <w:bCs/>
            <w:szCs w:val="26"/>
            <w:lang w:val="en-US"/>
          </w:rPr>
          <w:t>ng</w:t>
        </w:r>
      </w:ins>
    </w:p>
    <w:p w14:paraId="4D238AEC" w14:textId="77777777" w:rsidR="006C27EF" w:rsidRPr="00733D85" w:rsidRDefault="006C27EF">
      <w:pPr>
        <w:ind w:firstLine="227"/>
        <w:jc w:val="both"/>
        <w:rPr>
          <w:ins w:id="2229" w:author="Nguyễn Đình Kha" w:date="2024-07-01T15:38:00Z" w16du:dateUtc="2024-07-01T08:38:00Z"/>
          <w:rFonts w:ascii="Times New Roman" w:hAnsi="Times New Roman" w:cs="Times New Roman"/>
          <w:szCs w:val="26"/>
          <w:lang w:val="en-US"/>
        </w:rPr>
        <w:pPrChange w:id="2230" w:author="Nguyễn Đình Kha" w:date="2024-07-01T15:39:00Z" w16du:dateUtc="2024-07-01T08:39:00Z">
          <w:pPr>
            <w:jc w:val="both"/>
          </w:pPr>
        </w:pPrChange>
      </w:pPr>
      <w:ins w:id="2231" w:author="Nguyễn Đình Kha" w:date="2024-07-01T15:38:00Z" w16du:dateUtc="2024-07-01T08:38:00Z">
        <w:r w:rsidRPr="00733D85">
          <w:rPr>
            <w:rFonts w:ascii="Times New Roman" w:hAnsi="Times New Roman" w:cs="Times New Roman"/>
            <w:szCs w:val="26"/>
            <w:lang w:val="en-US"/>
          </w:rPr>
          <w:t>Chỉ số này đo lường thời gian mà hệ thống cần để phản ứng với các cuộc tấn công được phát hiện. Thời gian phản ứng ngắn hơn là rất quan trọng để giảm thiểu thiệt hại tiềm ẩn do các cuộc tấn công gây ra. Chỉ số này đánh giá hiệu quả của hệ thống trong việc phát hiện và phản ứng với mối đe dọa trong thời gian thực, làm nổi bật khả năng xử lý kịp thời các vi phạm an ninh và giảm thiểu tác động lên hệ thống</w:t>
        </w:r>
      </w:ins>
    </w:p>
    <w:p w14:paraId="6795687B" w14:textId="6EDECBE7" w:rsidR="006C27EF" w:rsidRPr="00733D85" w:rsidRDefault="006C27EF">
      <w:pPr>
        <w:ind w:firstLine="227"/>
        <w:jc w:val="both"/>
        <w:rPr>
          <w:ins w:id="2232" w:author="Nguyễn Đình Kha" w:date="2024-07-01T15:38:00Z" w16du:dateUtc="2024-07-01T08:38:00Z"/>
          <w:rFonts w:ascii="Times New Roman" w:hAnsi="Times New Roman" w:cs="Times New Roman"/>
          <w:b/>
          <w:bCs/>
          <w:szCs w:val="26"/>
          <w:lang w:val="en-US"/>
        </w:rPr>
        <w:pPrChange w:id="2233" w:author="Nguyễn Đình Kha" w:date="2024-07-01T15:39:00Z" w16du:dateUtc="2024-07-01T08:39:00Z">
          <w:pPr>
            <w:jc w:val="both"/>
          </w:pPr>
        </w:pPrChange>
      </w:pPr>
      <w:ins w:id="2234" w:author="Nguyễn Đình Kha" w:date="2024-07-01T15:38:00Z" w16du:dateUtc="2024-07-01T08:38:00Z">
        <w:r w:rsidRPr="00733D85">
          <w:rPr>
            <w:rFonts w:ascii="Times New Roman" w:hAnsi="Times New Roman" w:cs="Times New Roman"/>
            <w:b/>
            <w:bCs/>
            <w:szCs w:val="26"/>
            <w:lang w:val="en-US"/>
          </w:rPr>
          <w:t xml:space="preserve">Khả </w:t>
        </w:r>
      </w:ins>
      <w:ins w:id="2235" w:author="Nguyễn Đình Kha" w:date="2024-07-02T20:55:00Z" w16du:dateUtc="2024-07-02T13:55:00Z">
        <w:r w:rsidR="006218DD" w:rsidRPr="00733D85">
          <w:rPr>
            <w:rFonts w:ascii="Times New Roman" w:hAnsi="Times New Roman" w:cs="Times New Roman"/>
            <w:b/>
            <w:bCs/>
            <w:szCs w:val="26"/>
            <w:lang w:val="en-US"/>
          </w:rPr>
          <w:t>n</w:t>
        </w:r>
      </w:ins>
      <w:ins w:id="2236" w:author="Nguyễn Đình Kha" w:date="2024-07-01T15:38:00Z" w16du:dateUtc="2024-07-01T08:38:00Z">
        <w:r w:rsidRPr="00733D85">
          <w:rPr>
            <w:rFonts w:ascii="Times New Roman" w:hAnsi="Times New Roman" w:cs="Times New Roman"/>
            <w:b/>
            <w:bCs/>
            <w:szCs w:val="26"/>
            <w:lang w:val="en-US"/>
          </w:rPr>
          <w:t xml:space="preserve">ăng </w:t>
        </w:r>
      </w:ins>
      <w:ins w:id="2237" w:author="Nguyễn Đình Kha" w:date="2024-07-02T20:55:00Z" w16du:dateUtc="2024-07-02T13:55:00Z">
        <w:r w:rsidR="006218DD" w:rsidRPr="00733D85">
          <w:rPr>
            <w:rFonts w:ascii="Times New Roman" w:hAnsi="Times New Roman" w:cs="Times New Roman"/>
            <w:b/>
            <w:bCs/>
            <w:szCs w:val="26"/>
            <w:lang w:val="en-US"/>
          </w:rPr>
          <w:t>t</w:t>
        </w:r>
      </w:ins>
      <w:ins w:id="2238" w:author="Nguyễn Đình Kha" w:date="2024-07-01T15:38:00Z" w16du:dateUtc="2024-07-01T08:38:00Z">
        <w:r w:rsidRPr="00733D85">
          <w:rPr>
            <w:rFonts w:ascii="Times New Roman" w:hAnsi="Times New Roman" w:cs="Times New Roman"/>
            <w:b/>
            <w:bCs/>
            <w:szCs w:val="26"/>
            <w:lang w:val="en-US"/>
          </w:rPr>
          <w:t xml:space="preserve">hích </w:t>
        </w:r>
      </w:ins>
      <w:ins w:id="2239" w:author="Nguyễn Đình Kha" w:date="2024-07-02T20:55:00Z" w16du:dateUtc="2024-07-02T13:55:00Z">
        <w:r w:rsidR="006218DD" w:rsidRPr="00733D85">
          <w:rPr>
            <w:rFonts w:ascii="Times New Roman" w:hAnsi="Times New Roman" w:cs="Times New Roman"/>
            <w:b/>
            <w:bCs/>
            <w:szCs w:val="26"/>
            <w:lang w:val="en-US"/>
          </w:rPr>
          <w:t>ứ</w:t>
        </w:r>
      </w:ins>
      <w:ins w:id="2240" w:author="Nguyễn Đình Kha" w:date="2024-07-01T15:38:00Z" w16du:dateUtc="2024-07-01T08:38:00Z">
        <w:r w:rsidRPr="00733D85">
          <w:rPr>
            <w:rFonts w:ascii="Times New Roman" w:hAnsi="Times New Roman" w:cs="Times New Roman"/>
            <w:b/>
            <w:bCs/>
            <w:szCs w:val="26"/>
            <w:lang w:val="en-US"/>
          </w:rPr>
          <w:t>ng</w:t>
        </w:r>
      </w:ins>
    </w:p>
    <w:p w14:paraId="69D63456" w14:textId="7F0C2F70" w:rsidR="006C27EF" w:rsidRPr="00733D85" w:rsidRDefault="006C27EF">
      <w:pPr>
        <w:ind w:firstLine="227"/>
        <w:jc w:val="both"/>
        <w:rPr>
          <w:ins w:id="2241" w:author="Nguyễn Đình Kha" w:date="2024-07-01T15:38:00Z" w16du:dateUtc="2024-07-01T08:38:00Z"/>
          <w:rFonts w:ascii="Times New Roman" w:hAnsi="Times New Roman" w:cs="Times New Roman"/>
          <w:szCs w:val="26"/>
          <w:lang w:val="en-US"/>
          <w:rPrChange w:id="2242" w:author="Nguyễn Đình Kha" w:date="2024-07-02T21:20:00Z" w16du:dateUtc="2024-07-02T14:20:00Z">
            <w:rPr>
              <w:ins w:id="2243" w:author="Nguyễn Đình Kha" w:date="2024-07-01T15:38:00Z" w16du:dateUtc="2024-07-01T08:38:00Z"/>
            </w:rPr>
          </w:rPrChange>
        </w:rPr>
        <w:pPrChange w:id="2244" w:author="Nguyễn Đình Kha" w:date="2024-07-01T15:39:00Z" w16du:dateUtc="2024-07-01T08:39:00Z">
          <w:pPr>
            <w:jc w:val="both"/>
          </w:pPr>
        </w:pPrChange>
      </w:pPr>
      <w:ins w:id="2245" w:author="Nguyễn Đình Kha" w:date="2024-07-01T15:38:00Z" w16du:dateUtc="2024-07-01T08:38:00Z">
        <w:r w:rsidRPr="00733D85">
          <w:rPr>
            <w:rFonts w:ascii="Times New Roman" w:hAnsi="Times New Roman" w:cs="Times New Roman"/>
            <w:szCs w:val="26"/>
            <w:lang w:val="en-US"/>
          </w:rPr>
          <w:lastRenderedPageBreak/>
          <w:t xml:space="preserve">Chỉ số này đánh giá khả năng của </w:t>
        </w:r>
      </w:ins>
      <w:ins w:id="2246" w:author="Nguyễn Đình Kha" w:date="2024-07-02T20:56:00Z" w16du:dateUtc="2024-07-02T13:56:00Z">
        <w:r w:rsidR="006218DD" w:rsidRPr="00733D85">
          <w:rPr>
            <w:rFonts w:ascii="Times New Roman" w:hAnsi="Times New Roman" w:cs="Times New Roman"/>
            <w:szCs w:val="26"/>
            <w:lang w:val="en-US"/>
          </w:rPr>
          <w:t>agent</w:t>
        </w:r>
      </w:ins>
      <w:ins w:id="2247" w:author="Nguyễn Đình Kha" w:date="2024-07-01T15:38:00Z" w16du:dateUtc="2024-07-01T08:38:00Z">
        <w:r w:rsidRPr="00733D85">
          <w:rPr>
            <w:rFonts w:ascii="Times New Roman" w:hAnsi="Times New Roman" w:cs="Times New Roman"/>
            <w:szCs w:val="26"/>
            <w:lang w:val="en-US"/>
          </w:rPr>
          <w:t xml:space="preserve"> trong việc học và thích ứng với các mô hình tấn công mới và đang phát triển. Chỉ số khả năng thích ứng rất quan trọng để đảm bảo rằng hệ thống vẫn hiệu quả đối với các vector tấn công tinh vi và chưa từng thấy trước đây. Nó đánh giá khả năng của hệ thống trong việc cập nhật cơ sở kiến thức và tinh chỉnh các cơ chế phát hiện khi các mối đe dọa mới xuất hiện.</w:t>
        </w:r>
      </w:ins>
    </w:p>
    <w:p w14:paraId="59A2B888" w14:textId="77777777" w:rsidR="006C27EF" w:rsidRPr="00733D85" w:rsidRDefault="006C27EF" w:rsidP="006C27EF">
      <w:pPr>
        <w:pStyle w:val="ListParagraph"/>
        <w:rPr>
          <w:ins w:id="2248" w:author="Nguyễn Đình Kha" w:date="2024-07-01T15:38:00Z" w16du:dateUtc="2024-07-01T08:38:00Z"/>
        </w:rPr>
      </w:pPr>
    </w:p>
    <w:p w14:paraId="528E2BD2" w14:textId="77777777" w:rsidR="006C27EF" w:rsidRPr="00733D85" w:rsidRDefault="006C27EF">
      <w:pPr>
        <w:pStyle w:val="Heading3"/>
        <w:numPr>
          <w:ilvl w:val="2"/>
          <w:numId w:val="72"/>
        </w:numPr>
        <w:rPr>
          <w:ins w:id="2249" w:author="Nguyễn Đình Kha" w:date="2024-07-01T15:38:00Z" w16du:dateUtc="2024-07-01T08:38:00Z"/>
          <w:rFonts w:ascii="Times New Roman" w:eastAsia="Times New Roman" w:hAnsi="Times New Roman" w:cs="Times New Roman"/>
          <w:szCs w:val="26"/>
          <w:lang w:val="en-US"/>
        </w:rPr>
        <w:pPrChange w:id="2250" w:author="Nguyễn Đình Kha" w:date="2024-07-01T15:40:00Z" w16du:dateUtc="2024-07-01T08:40:00Z">
          <w:pPr>
            <w:pStyle w:val="Heading3"/>
            <w:numPr>
              <w:numId w:val="44"/>
            </w:numPr>
            <w:ind w:left="360" w:hanging="360"/>
          </w:pPr>
        </w:pPrChange>
      </w:pPr>
      <w:bookmarkStart w:id="2251" w:name="_Toc170624587"/>
      <w:bookmarkStart w:id="2252" w:name="_Toc170710057"/>
      <w:bookmarkStart w:id="2253" w:name="_Toc171974915"/>
      <w:ins w:id="2254" w:author="Nguyễn Đình Kha" w:date="2024-07-01T15:38:00Z" w16du:dateUtc="2024-07-01T08:38:00Z">
        <w:r w:rsidRPr="00733D85">
          <w:rPr>
            <w:rFonts w:ascii="Times New Roman" w:eastAsia="Times New Roman" w:hAnsi="Times New Roman" w:cs="Times New Roman"/>
            <w:szCs w:val="26"/>
            <w:lang w:val="en-US"/>
          </w:rPr>
          <w:t>Quy trình</w:t>
        </w:r>
        <w:bookmarkEnd w:id="2251"/>
        <w:bookmarkEnd w:id="2252"/>
        <w:bookmarkEnd w:id="2253"/>
      </w:ins>
    </w:p>
    <w:p w14:paraId="3333FF24" w14:textId="77777777" w:rsidR="006C27EF" w:rsidRPr="00733D85" w:rsidRDefault="006C27EF">
      <w:pPr>
        <w:ind w:firstLine="227"/>
        <w:jc w:val="both"/>
        <w:rPr>
          <w:ins w:id="2255" w:author="Nguyễn Đình Kha" w:date="2024-07-01T15:38:00Z" w16du:dateUtc="2024-07-01T08:38:00Z"/>
          <w:rFonts w:ascii="Times New Roman" w:hAnsi="Times New Roman" w:cs="Times New Roman"/>
          <w:szCs w:val="26"/>
          <w:lang w:val="en-US"/>
        </w:rPr>
        <w:pPrChange w:id="2256" w:author="Nguyễn Đình Kha" w:date="2024-07-01T15:41:00Z" w16du:dateUtc="2024-07-01T08:41:00Z">
          <w:pPr>
            <w:jc w:val="both"/>
          </w:pPr>
        </w:pPrChange>
      </w:pPr>
      <w:ins w:id="2257" w:author="Nguyễn Đình Kha" w:date="2024-07-01T15:38:00Z" w16du:dateUtc="2024-07-01T08:38:00Z">
        <w:r w:rsidRPr="00733D85">
          <w:rPr>
            <w:rFonts w:ascii="Times New Roman" w:hAnsi="Times New Roman" w:cs="Times New Roman"/>
            <w:szCs w:val="26"/>
            <w:lang w:val="en-US"/>
          </w:rPr>
          <w:t>Quy trình đánh giá và xác thực được cấu trúc để đảm bảo thử nghiệm và phân tích kỹ lưỡng các khả năng của hệ thống:</w:t>
        </w:r>
      </w:ins>
    </w:p>
    <w:p w14:paraId="6CCFD879" w14:textId="77777777" w:rsidR="006C27EF" w:rsidRPr="00733D85" w:rsidRDefault="006C27EF">
      <w:pPr>
        <w:pStyle w:val="Heading4"/>
        <w:rPr>
          <w:ins w:id="2258" w:author="Nguyễn Đình Kha" w:date="2024-07-01T15:38:00Z" w16du:dateUtc="2024-07-01T08:38:00Z"/>
          <w:rFonts w:ascii="Times New Roman" w:hAnsi="Times New Roman" w:cs="Times New Roman"/>
          <w:szCs w:val="26"/>
          <w:lang w:val="en-US"/>
        </w:rPr>
        <w:pPrChange w:id="2259" w:author="Nguyễn Đình Kha" w:date="2024-07-01T15:41:00Z" w16du:dateUtc="2024-07-01T08:41:00Z">
          <w:pPr>
            <w:pStyle w:val="Heading4"/>
            <w:numPr>
              <w:numId w:val="44"/>
            </w:numPr>
          </w:pPr>
        </w:pPrChange>
      </w:pPr>
      <w:bookmarkStart w:id="2260" w:name="_Toc170710058"/>
      <w:bookmarkStart w:id="2261" w:name="_Toc171974916"/>
      <w:ins w:id="2262" w:author="Nguyễn Đình Kha" w:date="2024-07-01T15:38:00Z" w16du:dateUtc="2024-07-01T08:38:00Z">
        <w:r w:rsidRPr="00733D85">
          <w:rPr>
            <w:rFonts w:ascii="Times New Roman" w:hAnsi="Times New Roman" w:cs="Times New Roman"/>
            <w:szCs w:val="26"/>
            <w:lang w:val="en-US"/>
          </w:rPr>
          <w:t>Thiết lập thí nghiệm:</w:t>
        </w:r>
        <w:bookmarkEnd w:id="2260"/>
        <w:bookmarkEnd w:id="2261"/>
      </w:ins>
    </w:p>
    <w:p w14:paraId="7CB09656" w14:textId="77777777" w:rsidR="006C27EF" w:rsidRPr="00733D85" w:rsidRDefault="006C27EF">
      <w:pPr>
        <w:ind w:firstLine="227"/>
        <w:jc w:val="both"/>
        <w:rPr>
          <w:ins w:id="2263" w:author="Nguyễn Đình Kha" w:date="2024-07-01T15:38:00Z" w16du:dateUtc="2024-07-01T08:38:00Z"/>
          <w:rFonts w:ascii="Times New Roman" w:hAnsi="Times New Roman" w:cs="Times New Roman"/>
          <w:b/>
          <w:bCs/>
          <w:szCs w:val="26"/>
          <w:lang w:val="en-US"/>
        </w:rPr>
        <w:pPrChange w:id="2264" w:author="Nguyễn Đình Kha" w:date="2024-07-01T15:41:00Z" w16du:dateUtc="2024-07-01T08:41:00Z">
          <w:pPr>
            <w:jc w:val="both"/>
          </w:pPr>
        </w:pPrChange>
      </w:pPr>
      <w:ins w:id="2265" w:author="Nguyễn Đình Kha" w:date="2024-07-01T15:38:00Z" w16du:dateUtc="2024-07-01T08:38:00Z">
        <w:r w:rsidRPr="00733D85">
          <w:rPr>
            <w:rFonts w:ascii="Times New Roman" w:hAnsi="Times New Roman" w:cs="Times New Roman"/>
            <w:b/>
            <w:bCs/>
            <w:szCs w:val="26"/>
            <w:lang w:val="en-US"/>
          </w:rPr>
          <w:t>Môi trường kiểm soát</w:t>
        </w:r>
      </w:ins>
    </w:p>
    <w:p w14:paraId="1D844F2A" w14:textId="77777777" w:rsidR="006C27EF" w:rsidRPr="00733D85" w:rsidRDefault="006C27EF">
      <w:pPr>
        <w:ind w:firstLine="227"/>
        <w:jc w:val="both"/>
        <w:rPr>
          <w:ins w:id="2266" w:author="Nguyễn Đình Kha" w:date="2024-07-01T15:38:00Z" w16du:dateUtc="2024-07-01T08:38:00Z"/>
          <w:rFonts w:ascii="Times New Roman" w:hAnsi="Times New Roman" w:cs="Times New Roman"/>
          <w:szCs w:val="26"/>
          <w:lang w:val="en-US"/>
        </w:rPr>
        <w:pPrChange w:id="2267" w:author="Nguyễn Đình Kha" w:date="2024-07-01T15:41:00Z" w16du:dateUtc="2024-07-01T08:41:00Z">
          <w:pPr>
            <w:jc w:val="both"/>
          </w:pPr>
        </w:pPrChange>
      </w:pPr>
      <w:ins w:id="2268" w:author="Nguyễn Đình Kha" w:date="2024-07-01T15:38:00Z" w16du:dateUtc="2024-07-01T08:38:00Z">
        <w:r w:rsidRPr="00733D85">
          <w:rPr>
            <w:rFonts w:ascii="Times New Roman" w:hAnsi="Times New Roman" w:cs="Times New Roman"/>
            <w:szCs w:val="26"/>
            <w:lang w:val="en-US"/>
          </w:rPr>
          <w:t>Một môi trường thí nghiệm kiểm soát được thiết lập để mô phỏng một loạt các cuộc tấn công web, bao gồm SQL injection, XSS và CSRF. Môi trường này mô phỏng các điều kiện thực tế để cung cấp một đánh giá thực tế về hiệu suất của hệ thống. Thiết lập bao gồm các phân đoạn mạng cô lập, máy ảo, và lưu lượng kiểm soát để đảm bảo thử nghiệm chính xác mà không có sự can thiệp bên ngoài.</w:t>
        </w:r>
      </w:ins>
    </w:p>
    <w:p w14:paraId="77DDC3B7" w14:textId="77777777" w:rsidR="006C27EF" w:rsidRPr="00733D85" w:rsidRDefault="006C27EF">
      <w:pPr>
        <w:ind w:firstLine="227"/>
        <w:jc w:val="both"/>
        <w:rPr>
          <w:ins w:id="2269" w:author="Nguyễn Đình Kha" w:date="2024-07-01T15:38:00Z" w16du:dateUtc="2024-07-01T08:38:00Z"/>
          <w:rFonts w:ascii="Times New Roman" w:hAnsi="Times New Roman" w:cs="Times New Roman"/>
          <w:b/>
          <w:bCs/>
          <w:szCs w:val="26"/>
          <w:lang w:val="en-US"/>
        </w:rPr>
        <w:pPrChange w:id="2270" w:author="Nguyễn Đình Kha" w:date="2024-07-01T15:41:00Z" w16du:dateUtc="2024-07-01T08:41:00Z">
          <w:pPr>
            <w:jc w:val="both"/>
          </w:pPr>
        </w:pPrChange>
      </w:pPr>
      <w:ins w:id="2271" w:author="Nguyễn Đình Kha" w:date="2024-07-01T15:38:00Z" w16du:dateUtc="2024-07-01T08:38:00Z">
        <w:r w:rsidRPr="00733D85">
          <w:rPr>
            <w:rFonts w:ascii="Times New Roman" w:hAnsi="Times New Roman" w:cs="Times New Roman"/>
            <w:b/>
            <w:bCs/>
            <w:szCs w:val="26"/>
            <w:lang w:val="en-US"/>
            <w:rPrChange w:id="2272" w:author="Nguyễn Đình Kha" w:date="2024-07-02T21:20:00Z" w16du:dateUtc="2024-07-02T14:20:00Z">
              <w:rPr>
                <w:rFonts w:ascii="Times New Roman" w:hAnsi="Times New Roman" w:cs="Times New Roman"/>
                <w:lang w:val="en-US"/>
              </w:rPr>
            </w:rPrChange>
          </w:rPr>
          <w:t xml:space="preserve">Mô </w:t>
        </w:r>
        <w:r w:rsidRPr="00733D85">
          <w:rPr>
            <w:rFonts w:ascii="Times New Roman" w:hAnsi="Times New Roman" w:cs="Times New Roman"/>
            <w:b/>
            <w:bCs/>
            <w:szCs w:val="26"/>
            <w:lang w:val="en-US"/>
          </w:rPr>
          <w:t>p</w:t>
        </w:r>
        <w:r w:rsidRPr="00733D85">
          <w:rPr>
            <w:rFonts w:ascii="Times New Roman" w:hAnsi="Times New Roman" w:cs="Times New Roman"/>
            <w:b/>
            <w:bCs/>
            <w:szCs w:val="26"/>
            <w:lang w:val="en-US"/>
            <w:rPrChange w:id="2273" w:author="Nguyễn Đình Kha" w:date="2024-07-02T21:20:00Z" w16du:dateUtc="2024-07-02T14:20:00Z">
              <w:rPr>
                <w:rFonts w:ascii="Times New Roman" w:hAnsi="Times New Roman" w:cs="Times New Roman"/>
                <w:lang w:val="en-US"/>
              </w:rPr>
            </w:rPrChange>
          </w:rPr>
          <w:t xml:space="preserve">hỏng </w:t>
        </w:r>
        <w:r w:rsidRPr="00733D85">
          <w:rPr>
            <w:rFonts w:ascii="Times New Roman" w:hAnsi="Times New Roman" w:cs="Times New Roman"/>
            <w:b/>
            <w:bCs/>
            <w:szCs w:val="26"/>
            <w:lang w:val="en-US"/>
          </w:rPr>
          <w:t>t</w:t>
        </w:r>
        <w:r w:rsidRPr="00733D85">
          <w:rPr>
            <w:rFonts w:ascii="Times New Roman" w:hAnsi="Times New Roman" w:cs="Times New Roman"/>
            <w:b/>
            <w:bCs/>
            <w:szCs w:val="26"/>
            <w:lang w:val="en-US"/>
            <w:rPrChange w:id="2274" w:author="Nguyễn Đình Kha" w:date="2024-07-02T21:20:00Z" w16du:dateUtc="2024-07-02T14:20:00Z">
              <w:rPr>
                <w:rFonts w:ascii="Times New Roman" w:hAnsi="Times New Roman" w:cs="Times New Roman"/>
                <w:lang w:val="en-US"/>
              </w:rPr>
            </w:rPrChange>
          </w:rPr>
          <w:t xml:space="preserve">ấn </w:t>
        </w:r>
        <w:r w:rsidRPr="00733D85">
          <w:rPr>
            <w:rFonts w:ascii="Times New Roman" w:hAnsi="Times New Roman" w:cs="Times New Roman"/>
            <w:b/>
            <w:bCs/>
            <w:szCs w:val="26"/>
            <w:lang w:val="en-US"/>
          </w:rPr>
          <w:t>c</w:t>
        </w:r>
        <w:r w:rsidRPr="00733D85">
          <w:rPr>
            <w:rFonts w:ascii="Times New Roman" w:hAnsi="Times New Roman" w:cs="Times New Roman"/>
            <w:b/>
            <w:bCs/>
            <w:szCs w:val="26"/>
            <w:lang w:val="en-US"/>
            <w:rPrChange w:id="2275" w:author="Nguyễn Đình Kha" w:date="2024-07-02T21:20:00Z" w16du:dateUtc="2024-07-02T14:20:00Z">
              <w:rPr>
                <w:rFonts w:ascii="Times New Roman" w:hAnsi="Times New Roman" w:cs="Times New Roman"/>
                <w:lang w:val="en-US"/>
              </w:rPr>
            </w:rPrChange>
          </w:rPr>
          <w:t>ông</w:t>
        </w:r>
      </w:ins>
    </w:p>
    <w:p w14:paraId="11AA2BEF" w14:textId="77777777" w:rsidR="006C27EF" w:rsidRPr="00733D85" w:rsidRDefault="006C27EF">
      <w:pPr>
        <w:ind w:firstLine="227"/>
        <w:jc w:val="both"/>
        <w:rPr>
          <w:ins w:id="2276" w:author="Nguyễn Đình Kha" w:date="2024-07-01T15:38:00Z" w16du:dateUtc="2024-07-01T08:38:00Z"/>
          <w:rFonts w:ascii="Times New Roman" w:hAnsi="Times New Roman" w:cs="Times New Roman"/>
          <w:szCs w:val="26"/>
          <w:lang w:val="en-US"/>
        </w:rPr>
        <w:pPrChange w:id="2277" w:author="Nguyễn Đình Kha" w:date="2024-07-01T15:41:00Z" w16du:dateUtc="2024-07-01T08:41:00Z">
          <w:pPr>
            <w:jc w:val="both"/>
          </w:pPr>
        </w:pPrChange>
      </w:pPr>
      <w:ins w:id="2278" w:author="Nguyễn Đình Kha" w:date="2024-07-01T15:38:00Z" w16du:dateUtc="2024-07-01T08:38:00Z">
        <w:r w:rsidRPr="00733D85">
          <w:rPr>
            <w:rFonts w:ascii="Times New Roman" w:hAnsi="Times New Roman" w:cs="Times New Roman"/>
            <w:szCs w:val="26"/>
            <w:lang w:val="en-US"/>
          </w:rPr>
          <w:t>Các kịch bản tấn công khác nhau được thiết kế và thực hiện để kiểm tra khả năng phát hiện và phản ứng của hệ thống. Những kịch bản này bao gồm cả kỹ thuật tấn công phổ biến và tinh vi để đánh giá tính mạnh mẽ của hệ thống. Các vector tấn công được thiết kế để thách thức các cơ chế phát hiện và khả năng thích ứng của hệ thống, cung cấp một đánh giá toàn diện về khả năng phòng thủ của nó.</w:t>
        </w:r>
      </w:ins>
    </w:p>
    <w:p w14:paraId="48642B64" w14:textId="35CB54AF" w:rsidR="006C27EF" w:rsidRPr="00733D85" w:rsidRDefault="006C27EF">
      <w:pPr>
        <w:pStyle w:val="Heading4"/>
        <w:rPr>
          <w:ins w:id="2279" w:author="Nguyễn Đình Kha" w:date="2024-07-01T15:38:00Z" w16du:dateUtc="2024-07-01T08:38:00Z"/>
          <w:rFonts w:ascii="Times New Roman" w:hAnsi="Times New Roman" w:cs="Times New Roman"/>
          <w:szCs w:val="26"/>
          <w:lang w:val="en-US"/>
        </w:rPr>
        <w:pPrChange w:id="2280" w:author="Nguyễn Đình Kha" w:date="2024-07-01T15:41:00Z" w16du:dateUtc="2024-07-01T08:41:00Z">
          <w:pPr>
            <w:pStyle w:val="Heading4"/>
            <w:numPr>
              <w:numId w:val="44"/>
            </w:numPr>
          </w:pPr>
        </w:pPrChange>
      </w:pPr>
      <w:bookmarkStart w:id="2281" w:name="_Toc170710059"/>
      <w:bookmarkStart w:id="2282" w:name="_Toc171974917"/>
      <w:ins w:id="2283" w:author="Nguyễn Đình Kha" w:date="2024-07-01T15:38:00Z" w16du:dateUtc="2024-07-01T08:38:00Z">
        <w:r w:rsidRPr="00733D85">
          <w:rPr>
            <w:rFonts w:ascii="Times New Roman" w:hAnsi="Times New Roman" w:cs="Times New Roman"/>
            <w:szCs w:val="26"/>
            <w:lang w:val="en-US"/>
          </w:rPr>
          <w:t xml:space="preserve">Thu </w:t>
        </w:r>
      </w:ins>
      <w:ins w:id="2284" w:author="Nguyễn Đình Kha" w:date="2024-07-02T20:58:00Z" w16du:dateUtc="2024-07-02T13:58:00Z">
        <w:r w:rsidR="006218DD" w:rsidRPr="00733D85">
          <w:rPr>
            <w:rFonts w:ascii="Times New Roman" w:hAnsi="Times New Roman" w:cs="Times New Roman"/>
            <w:szCs w:val="26"/>
            <w:lang w:val="en-US"/>
          </w:rPr>
          <w:t>t</w:t>
        </w:r>
      </w:ins>
      <w:ins w:id="2285" w:author="Nguyễn Đình Kha" w:date="2024-07-01T15:38:00Z" w16du:dateUtc="2024-07-01T08:38:00Z">
        <w:r w:rsidRPr="00733D85">
          <w:rPr>
            <w:rFonts w:ascii="Times New Roman" w:hAnsi="Times New Roman" w:cs="Times New Roman"/>
            <w:szCs w:val="26"/>
            <w:lang w:val="en-US"/>
          </w:rPr>
          <w:t xml:space="preserve">hập </w:t>
        </w:r>
      </w:ins>
      <w:ins w:id="2286" w:author="Nguyễn Đình Kha" w:date="2024-07-02T20:58:00Z" w16du:dateUtc="2024-07-02T13:58:00Z">
        <w:r w:rsidR="006218DD" w:rsidRPr="00733D85">
          <w:rPr>
            <w:rFonts w:ascii="Times New Roman" w:hAnsi="Times New Roman" w:cs="Times New Roman"/>
            <w:szCs w:val="26"/>
            <w:lang w:val="en-US"/>
          </w:rPr>
          <w:t>d</w:t>
        </w:r>
      </w:ins>
      <w:ins w:id="2287" w:author="Nguyễn Đình Kha" w:date="2024-07-01T15:38:00Z" w16du:dateUtc="2024-07-01T08:38:00Z">
        <w:r w:rsidRPr="00733D85">
          <w:rPr>
            <w:rFonts w:ascii="Times New Roman" w:hAnsi="Times New Roman" w:cs="Times New Roman"/>
            <w:szCs w:val="26"/>
            <w:lang w:val="en-US"/>
          </w:rPr>
          <w:t>ữ liệu:</w:t>
        </w:r>
        <w:bookmarkEnd w:id="2281"/>
        <w:bookmarkEnd w:id="2282"/>
      </w:ins>
    </w:p>
    <w:p w14:paraId="45E184AD" w14:textId="594DD5CB" w:rsidR="006C27EF" w:rsidRPr="00733D85" w:rsidRDefault="006C27EF">
      <w:pPr>
        <w:ind w:firstLine="227"/>
        <w:jc w:val="both"/>
        <w:rPr>
          <w:ins w:id="2288" w:author="Nguyễn Đình Kha" w:date="2024-07-01T15:38:00Z" w16du:dateUtc="2024-07-01T08:38:00Z"/>
          <w:rFonts w:ascii="Times New Roman" w:hAnsi="Times New Roman" w:cs="Times New Roman"/>
          <w:b/>
          <w:bCs/>
          <w:szCs w:val="26"/>
          <w:lang w:val="en-US"/>
        </w:rPr>
        <w:pPrChange w:id="2289" w:author="Nguyễn Đình Kha" w:date="2024-07-01T15:41:00Z" w16du:dateUtc="2024-07-01T08:41:00Z">
          <w:pPr>
            <w:jc w:val="both"/>
          </w:pPr>
        </w:pPrChange>
      </w:pPr>
      <w:ins w:id="2290" w:author="Nguyễn Đình Kha" w:date="2024-07-01T15:38:00Z" w16du:dateUtc="2024-07-01T08:38:00Z">
        <w:r w:rsidRPr="00733D85">
          <w:rPr>
            <w:rFonts w:ascii="Times New Roman" w:hAnsi="Times New Roman" w:cs="Times New Roman"/>
            <w:b/>
            <w:bCs/>
            <w:szCs w:val="26"/>
            <w:lang w:val="en-US"/>
            <w:rPrChange w:id="2291" w:author="Nguyễn Đình Kha" w:date="2024-07-02T21:20:00Z" w16du:dateUtc="2024-07-02T14:20:00Z">
              <w:rPr/>
            </w:rPrChange>
          </w:rPr>
          <w:t xml:space="preserve">Các </w:t>
        </w:r>
      </w:ins>
      <w:ins w:id="2292" w:author="Nguyễn Đình Kha" w:date="2024-07-02T20:58:00Z" w16du:dateUtc="2024-07-02T13:58:00Z">
        <w:r w:rsidR="006218DD" w:rsidRPr="00733D85">
          <w:rPr>
            <w:rFonts w:ascii="Times New Roman" w:hAnsi="Times New Roman" w:cs="Times New Roman"/>
            <w:b/>
            <w:bCs/>
            <w:szCs w:val="26"/>
            <w:lang w:val="en-US"/>
          </w:rPr>
          <w:t>ch</w:t>
        </w:r>
      </w:ins>
      <w:ins w:id="2293" w:author="Nguyễn Đình Kha" w:date="2024-07-01T15:38:00Z" w16du:dateUtc="2024-07-01T08:38:00Z">
        <w:r w:rsidRPr="00733D85">
          <w:rPr>
            <w:rFonts w:ascii="Times New Roman" w:hAnsi="Times New Roman" w:cs="Times New Roman"/>
            <w:b/>
            <w:bCs/>
            <w:szCs w:val="26"/>
            <w:lang w:val="en-US"/>
            <w:rPrChange w:id="2294" w:author="Nguyễn Đình Kha" w:date="2024-07-02T21:20:00Z" w16du:dateUtc="2024-07-02T14:20:00Z">
              <w:rPr/>
            </w:rPrChange>
          </w:rPr>
          <w:t xml:space="preserve">ỉ </w:t>
        </w:r>
      </w:ins>
      <w:ins w:id="2295" w:author="Nguyễn Đình Kha" w:date="2024-07-02T20:58:00Z" w16du:dateUtc="2024-07-02T13:58:00Z">
        <w:r w:rsidR="006218DD" w:rsidRPr="00733D85">
          <w:rPr>
            <w:rFonts w:ascii="Times New Roman" w:hAnsi="Times New Roman" w:cs="Times New Roman"/>
            <w:b/>
            <w:bCs/>
            <w:szCs w:val="26"/>
            <w:lang w:val="en-US"/>
          </w:rPr>
          <w:t>s</w:t>
        </w:r>
      </w:ins>
      <w:ins w:id="2296" w:author="Nguyễn Đình Kha" w:date="2024-07-01T15:38:00Z" w16du:dateUtc="2024-07-01T08:38:00Z">
        <w:r w:rsidRPr="00733D85">
          <w:rPr>
            <w:rFonts w:ascii="Times New Roman" w:hAnsi="Times New Roman" w:cs="Times New Roman"/>
            <w:b/>
            <w:bCs/>
            <w:szCs w:val="26"/>
            <w:lang w:val="en-US"/>
            <w:rPrChange w:id="2297" w:author="Nguyễn Đình Kha" w:date="2024-07-02T21:20:00Z" w16du:dateUtc="2024-07-02T14:20:00Z">
              <w:rPr/>
            </w:rPrChange>
          </w:rPr>
          <w:t xml:space="preserve">ố </w:t>
        </w:r>
      </w:ins>
      <w:ins w:id="2298" w:author="Nguyễn Đình Kha" w:date="2024-07-02T20:58:00Z" w16du:dateUtc="2024-07-02T13:58:00Z">
        <w:r w:rsidR="006218DD" w:rsidRPr="00733D85">
          <w:rPr>
            <w:rFonts w:ascii="Times New Roman" w:hAnsi="Times New Roman" w:cs="Times New Roman"/>
            <w:b/>
            <w:bCs/>
            <w:szCs w:val="26"/>
            <w:lang w:val="en-US"/>
          </w:rPr>
          <w:t>h</w:t>
        </w:r>
      </w:ins>
      <w:ins w:id="2299" w:author="Nguyễn Đình Kha" w:date="2024-07-01T15:38:00Z" w16du:dateUtc="2024-07-01T08:38:00Z">
        <w:r w:rsidRPr="00733D85">
          <w:rPr>
            <w:rFonts w:ascii="Times New Roman" w:hAnsi="Times New Roman" w:cs="Times New Roman"/>
            <w:b/>
            <w:bCs/>
            <w:szCs w:val="26"/>
            <w:lang w:val="en-US"/>
            <w:rPrChange w:id="2300" w:author="Nguyễn Đình Kha" w:date="2024-07-02T21:20:00Z" w16du:dateUtc="2024-07-02T14:20:00Z">
              <w:rPr/>
            </w:rPrChange>
          </w:rPr>
          <w:t xml:space="preserve">iệu </w:t>
        </w:r>
      </w:ins>
      <w:ins w:id="2301" w:author="Nguyễn Đình Kha" w:date="2024-07-02T20:58:00Z" w16du:dateUtc="2024-07-02T13:58:00Z">
        <w:r w:rsidR="006218DD" w:rsidRPr="00733D85">
          <w:rPr>
            <w:rFonts w:ascii="Times New Roman" w:hAnsi="Times New Roman" w:cs="Times New Roman"/>
            <w:b/>
            <w:bCs/>
            <w:szCs w:val="26"/>
            <w:lang w:val="en-US"/>
          </w:rPr>
          <w:t>s</w:t>
        </w:r>
      </w:ins>
      <w:ins w:id="2302" w:author="Nguyễn Đình Kha" w:date="2024-07-01T15:38:00Z" w16du:dateUtc="2024-07-01T08:38:00Z">
        <w:r w:rsidRPr="00733D85">
          <w:rPr>
            <w:rFonts w:ascii="Times New Roman" w:hAnsi="Times New Roman" w:cs="Times New Roman"/>
            <w:b/>
            <w:bCs/>
            <w:szCs w:val="26"/>
            <w:lang w:val="en-US"/>
            <w:rPrChange w:id="2303" w:author="Nguyễn Đình Kha" w:date="2024-07-02T21:20:00Z" w16du:dateUtc="2024-07-02T14:20:00Z">
              <w:rPr/>
            </w:rPrChange>
          </w:rPr>
          <w:t>uất</w:t>
        </w:r>
      </w:ins>
    </w:p>
    <w:p w14:paraId="77ABC985" w14:textId="77777777" w:rsidR="006C27EF" w:rsidRPr="00733D85" w:rsidRDefault="006C27EF">
      <w:pPr>
        <w:ind w:firstLine="227"/>
        <w:jc w:val="both"/>
        <w:rPr>
          <w:ins w:id="2304" w:author="Nguyễn Đình Kha" w:date="2024-07-01T15:38:00Z" w16du:dateUtc="2024-07-01T08:38:00Z"/>
          <w:rFonts w:ascii="Times New Roman" w:hAnsi="Times New Roman" w:cs="Times New Roman"/>
          <w:szCs w:val="26"/>
          <w:lang w:val="en-US"/>
          <w:rPrChange w:id="2305" w:author="Nguyễn Đình Kha" w:date="2024-07-02T21:20:00Z" w16du:dateUtc="2024-07-02T14:20:00Z">
            <w:rPr>
              <w:ins w:id="2306" w:author="Nguyễn Đình Kha" w:date="2024-07-01T15:38:00Z" w16du:dateUtc="2024-07-01T08:38:00Z"/>
            </w:rPr>
          </w:rPrChange>
        </w:rPr>
        <w:pPrChange w:id="2307" w:author="Nguyễn Đình Kha" w:date="2024-07-01T15:42:00Z" w16du:dateUtc="2024-07-01T08:42:00Z">
          <w:pPr>
            <w:jc w:val="both"/>
          </w:pPr>
        </w:pPrChange>
      </w:pPr>
      <w:ins w:id="2308" w:author="Nguyễn Đình Kha" w:date="2024-07-01T15:38:00Z" w16du:dateUtc="2024-07-01T08:38:00Z">
        <w:r w:rsidRPr="00733D85">
          <w:rPr>
            <w:rFonts w:ascii="Times New Roman" w:hAnsi="Times New Roman" w:cs="Times New Roman"/>
            <w:szCs w:val="26"/>
            <w:lang w:val="en-US"/>
          </w:rPr>
          <w:t xml:space="preserve">Trong các thí nghiệm, dữ liệu về các chỉ số hiệu suất quan trọng như độ chính xác phát hiện, thời gian phản ứng, và khả năng thích ứng được thu thập. Dữ liệu này là cần thiết để đánh giá hiệu quả và hiệu suất của hệ thống. Quá trình thu thập dữ liệu </w:t>
        </w:r>
        <w:r w:rsidRPr="00733D85">
          <w:rPr>
            <w:rFonts w:ascii="Times New Roman" w:hAnsi="Times New Roman" w:cs="Times New Roman"/>
            <w:szCs w:val="26"/>
            <w:lang w:val="en-US"/>
          </w:rPr>
          <w:lastRenderedPageBreak/>
          <w:t>bao gồm các script tự động và cơ chế ghi log để ghi lại thông tin liên quan mà không cần can thiệp thủ công.</w:t>
        </w:r>
      </w:ins>
    </w:p>
    <w:p w14:paraId="145EEA01" w14:textId="6A8DF706" w:rsidR="006C27EF" w:rsidRPr="00733D85" w:rsidRDefault="006C27EF">
      <w:pPr>
        <w:ind w:firstLine="227"/>
        <w:jc w:val="both"/>
        <w:rPr>
          <w:ins w:id="2309" w:author="Nguyễn Đình Kha" w:date="2024-07-01T15:38:00Z" w16du:dateUtc="2024-07-01T08:38:00Z"/>
          <w:rFonts w:ascii="Times New Roman" w:hAnsi="Times New Roman" w:cs="Times New Roman"/>
          <w:b/>
          <w:bCs/>
          <w:szCs w:val="26"/>
          <w:lang w:val="en-US"/>
        </w:rPr>
        <w:pPrChange w:id="2310" w:author="Nguyễn Đình Kha" w:date="2024-07-01T15:42:00Z" w16du:dateUtc="2024-07-01T08:42:00Z">
          <w:pPr>
            <w:jc w:val="both"/>
          </w:pPr>
        </w:pPrChange>
      </w:pPr>
      <w:ins w:id="2311" w:author="Nguyễn Đình Kha" w:date="2024-07-01T15:38:00Z" w16du:dateUtc="2024-07-01T08:38:00Z">
        <w:r w:rsidRPr="00733D85">
          <w:rPr>
            <w:rFonts w:ascii="Times New Roman" w:hAnsi="Times New Roman" w:cs="Times New Roman"/>
            <w:b/>
            <w:bCs/>
            <w:szCs w:val="26"/>
            <w:lang w:val="en-US"/>
            <w:rPrChange w:id="2312" w:author="Nguyễn Đình Kha" w:date="2024-07-02T21:20:00Z" w16du:dateUtc="2024-07-02T14:20:00Z">
              <w:rPr>
                <w:rFonts w:ascii="Times New Roman" w:hAnsi="Times New Roman" w:cs="Times New Roman"/>
                <w:lang w:val="en-US"/>
              </w:rPr>
            </w:rPrChange>
          </w:rPr>
          <w:t xml:space="preserve">Log </w:t>
        </w:r>
      </w:ins>
      <w:ins w:id="2313" w:author="Nguyễn Đình Kha" w:date="2024-07-02T21:26:00Z" w16du:dateUtc="2024-07-02T14:26:00Z">
        <w:r w:rsidR="00262D3F">
          <w:rPr>
            <w:rFonts w:ascii="Times New Roman" w:hAnsi="Times New Roman" w:cs="Times New Roman"/>
            <w:b/>
            <w:bCs/>
            <w:szCs w:val="26"/>
            <w:lang w:val="en-US"/>
          </w:rPr>
          <w:t>h</w:t>
        </w:r>
      </w:ins>
      <w:ins w:id="2314" w:author="Nguyễn Đình Kha" w:date="2024-07-01T15:38:00Z" w16du:dateUtc="2024-07-01T08:38:00Z">
        <w:r w:rsidRPr="00733D85">
          <w:rPr>
            <w:rFonts w:ascii="Times New Roman" w:hAnsi="Times New Roman" w:cs="Times New Roman"/>
            <w:b/>
            <w:bCs/>
            <w:szCs w:val="26"/>
            <w:lang w:val="en-US"/>
            <w:rPrChange w:id="2315" w:author="Nguyễn Đình Kha" w:date="2024-07-02T21:20:00Z" w16du:dateUtc="2024-07-02T14:20:00Z">
              <w:rPr>
                <w:rFonts w:ascii="Times New Roman" w:hAnsi="Times New Roman" w:cs="Times New Roman"/>
                <w:lang w:val="en-US"/>
              </w:rPr>
            </w:rPrChange>
          </w:rPr>
          <w:t xml:space="preserve">ệ </w:t>
        </w:r>
      </w:ins>
      <w:ins w:id="2316" w:author="Nguyễn Đình Kha" w:date="2024-07-02T21:26:00Z" w16du:dateUtc="2024-07-02T14:26:00Z">
        <w:r w:rsidR="00262D3F">
          <w:rPr>
            <w:rFonts w:ascii="Times New Roman" w:hAnsi="Times New Roman" w:cs="Times New Roman"/>
            <w:b/>
            <w:bCs/>
            <w:szCs w:val="26"/>
            <w:lang w:val="en-US"/>
          </w:rPr>
          <w:t>t</w:t>
        </w:r>
      </w:ins>
      <w:ins w:id="2317" w:author="Nguyễn Đình Kha" w:date="2024-07-01T15:38:00Z" w16du:dateUtc="2024-07-01T08:38:00Z">
        <w:r w:rsidRPr="00733D85">
          <w:rPr>
            <w:rFonts w:ascii="Times New Roman" w:hAnsi="Times New Roman" w:cs="Times New Roman"/>
            <w:b/>
            <w:bCs/>
            <w:szCs w:val="26"/>
            <w:lang w:val="en-US"/>
            <w:rPrChange w:id="2318" w:author="Nguyễn Đình Kha" w:date="2024-07-02T21:20:00Z" w16du:dateUtc="2024-07-02T14:20:00Z">
              <w:rPr>
                <w:rFonts w:ascii="Times New Roman" w:hAnsi="Times New Roman" w:cs="Times New Roman"/>
                <w:lang w:val="en-US"/>
              </w:rPr>
            </w:rPrChange>
          </w:rPr>
          <w:t>hống</w:t>
        </w:r>
      </w:ins>
    </w:p>
    <w:p w14:paraId="1843F76A" w14:textId="77777777" w:rsidR="006C27EF" w:rsidRPr="00733D85" w:rsidRDefault="006C27EF">
      <w:pPr>
        <w:ind w:firstLine="227"/>
        <w:jc w:val="both"/>
        <w:rPr>
          <w:ins w:id="2319" w:author="Nguyễn Đình Kha" w:date="2024-07-01T15:38:00Z" w16du:dateUtc="2024-07-01T08:38:00Z"/>
          <w:rFonts w:ascii="Times New Roman" w:hAnsi="Times New Roman" w:cs="Times New Roman"/>
          <w:szCs w:val="26"/>
          <w:lang w:val="en-US"/>
        </w:rPr>
        <w:pPrChange w:id="2320" w:author="Nguyễn Đình Kha" w:date="2024-07-01T15:42:00Z" w16du:dateUtc="2024-07-01T08:42:00Z">
          <w:pPr>
            <w:jc w:val="both"/>
          </w:pPr>
        </w:pPrChange>
      </w:pPr>
      <w:ins w:id="2321" w:author="Nguyễn Đình Kha" w:date="2024-07-01T15:38:00Z" w16du:dateUtc="2024-07-01T08:38:00Z">
        <w:r w:rsidRPr="00733D85">
          <w:rPr>
            <w:rFonts w:ascii="Times New Roman" w:hAnsi="Times New Roman" w:cs="Times New Roman"/>
            <w:szCs w:val="26"/>
            <w:lang w:val="en-US"/>
          </w:rPr>
          <w:t>Các log hệ thống chi tiết, bao gồm các gói tin mạng, các yêu cầu và phản hồi HTTP, và các cảnh báo hệ thống, được ghi lại để phân tích thêm. Những log này cung cấp cái nhìn chi tiết về các tương tác và phản ứng của hệ thống, cho phép kiểm tra kỹ lưỡng hành vi của nó dưới các kịch bản tấn công khác nhau.</w:t>
        </w:r>
      </w:ins>
    </w:p>
    <w:p w14:paraId="02776931" w14:textId="77777777" w:rsidR="006C27EF" w:rsidRPr="00733D85" w:rsidRDefault="006C27EF">
      <w:pPr>
        <w:pStyle w:val="Heading4"/>
        <w:rPr>
          <w:ins w:id="2322" w:author="Nguyễn Đình Kha" w:date="2024-07-01T15:38:00Z" w16du:dateUtc="2024-07-01T08:38:00Z"/>
          <w:rFonts w:ascii="Times New Roman" w:hAnsi="Times New Roman" w:cs="Times New Roman"/>
          <w:szCs w:val="26"/>
          <w:lang w:val="en-US"/>
        </w:rPr>
        <w:pPrChange w:id="2323" w:author="Nguyễn Đình Kha" w:date="2024-07-01T15:42:00Z" w16du:dateUtc="2024-07-01T08:42:00Z">
          <w:pPr>
            <w:pStyle w:val="Heading4"/>
            <w:numPr>
              <w:numId w:val="44"/>
            </w:numPr>
          </w:pPr>
        </w:pPrChange>
      </w:pPr>
      <w:bookmarkStart w:id="2324" w:name="_Toc170710060"/>
      <w:bookmarkStart w:id="2325" w:name="_Toc171974918"/>
      <w:ins w:id="2326" w:author="Nguyễn Đình Kha" w:date="2024-07-01T15:38:00Z" w16du:dateUtc="2024-07-01T08:38:00Z">
        <w:r w:rsidRPr="00733D85">
          <w:rPr>
            <w:rFonts w:ascii="Times New Roman" w:hAnsi="Times New Roman" w:cs="Times New Roman"/>
            <w:szCs w:val="26"/>
            <w:lang w:val="en-US"/>
          </w:rPr>
          <w:t>Phân tích:</w:t>
        </w:r>
        <w:bookmarkEnd w:id="2324"/>
        <w:bookmarkEnd w:id="2325"/>
      </w:ins>
    </w:p>
    <w:p w14:paraId="3A0B1B72" w14:textId="400F15B6" w:rsidR="006C27EF" w:rsidRPr="00733D85" w:rsidRDefault="006C27EF">
      <w:pPr>
        <w:ind w:firstLine="227"/>
        <w:jc w:val="both"/>
        <w:rPr>
          <w:ins w:id="2327" w:author="Nguyễn Đình Kha" w:date="2024-07-01T15:38:00Z" w16du:dateUtc="2024-07-01T08:38:00Z"/>
          <w:rFonts w:ascii="Times New Roman" w:hAnsi="Times New Roman" w:cs="Times New Roman"/>
          <w:b/>
          <w:bCs/>
          <w:szCs w:val="26"/>
          <w:lang w:val="en-US"/>
        </w:rPr>
        <w:pPrChange w:id="2328" w:author="Nguyễn Đình Kha" w:date="2024-07-01T15:42:00Z" w16du:dateUtc="2024-07-01T08:42:00Z">
          <w:pPr>
            <w:jc w:val="both"/>
          </w:pPr>
        </w:pPrChange>
      </w:pPr>
      <w:ins w:id="2329" w:author="Nguyễn Đình Kha" w:date="2024-07-01T15:38:00Z" w16du:dateUtc="2024-07-01T08:38:00Z">
        <w:r w:rsidRPr="00733D85">
          <w:rPr>
            <w:rFonts w:ascii="Times New Roman" w:hAnsi="Times New Roman" w:cs="Times New Roman"/>
            <w:b/>
            <w:bCs/>
            <w:szCs w:val="26"/>
            <w:lang w:val="en-US"/>
            <w:rPrChange w:id="2330" w:author="Nguyễn Đình Kha" w:date="2024-07-02T21:20:00Z" w16du:dateUtc="2024-07-02T14:20:00Z">
              <w:rPr/>
            </w:rPrChange>
          </w:rPr>
          <w:t xml:space="preserve">Phân </w:t>
        </w:r>
      </w:ins>
      <w:ins w:id="2331" w:author="Nguyễn Đình Kha" w:date="2024-07-02T21:26:00Z" w16du:dateUtc="2024-07-02T14:26:00Z">
        <w:r w:rsidR="00262D3F">
          <w:rPr>
            <w:rFonts w:ascii="Times New Roman" w:hAnsi="Times New Roman" w:cs="Times New Roman"/>
            <w:b/>
            <w:bCs/>
            <w:szCs w:val="26"/>
            <w:lang w:val="en-US"/>
          </w:rPr>
          <w:t>t</w:t>
        </w:r>
      </w:ins>
      <w:ins w:id="2332" w:author="Nguyễn Đình Kha" w:date="2024-07-01T15:38:00Z" w16du:dateUtc="2024-07-01T08:38:00Z">
        <w:r w:rsidRPr="00733D85">
          <w:rPr>
            <w:rFonts w:ascii="Times New Roman" w:hAnsi="Times New Roman" w:cs="Times New Roman"/>
            <w:b/>
            <w:bCs/>
            <w:szCs w:val="26"/>
            <w:lang w:val="en-US"/>
            <w:rPrChange w:id="2333" w:author="Nguyễn Đình Kha" w:date="2024-07-02T21:20:00Z" w16du:dateUtc="2024-07-02T14:20:00Z">
              <w:rPr/>
            </w:rPrChange>
          </w:rPr>
          <w:t xml:space="preserve">ích </w:t>
        </w:r>
      </w:ins>
      <w:ins w:id="2334" w:author="Nguyễn Đình Kha" w:date="2024-07-02T21:26:00Z" w16du:dateUtc="2024-07-02T14:26:00Z">
        <w:r w:rsidR="00262D3F">
          <w:rPr>
            <w:rFonts w:ascii="Times New Roman" w:hAnsi="Times New Roman" w:cs="Times New Roman"/>
            <w:b/>
            <w:bCs/>
            <w:szCs w:val="26"/>
            <w:lang w:val="en-US"/>
          </w:rPr>
          <w:t>đ</w:t>
        </w:r>
      </w:ins>
      <w:ins w:id="2335" w:author="Nguyễn Đình Kha" w:date="2024-07-01T15:38:00Z" w16du:dateUtc="2024-07-01T08:38:00Z">
        <w:r w:rsidRPr="00733D85">
          <w:rPr>
            <w:rFonts w:ascii="Times New Roman" w:hAnsi="Times New Roman" w:cs="Times New Roman"/>
            <w:b/>
            <w:bCs/>
            <w:szCs w:val="26"/>
            <w:lang w:val="en-US"/>
            <w:rPrChange w:id="2336" w:author="Nguyễn Đình Kha" w:date="2024-07-02T21:20:00Z" w16du:dateUtc="2024-07-02T14:20:00Z">
              <w:rPr/>
            </w:rPrChange>
          </w:rPr>
          <w:t xml:space="preserve">ịnh </w:t>
        </w:r>
      </w:ins>
      <w:ins w:id="2337" w:author="Nguyễn Đình Kha" w:date="2024-07-02T21:26:00Z" w16du:dateUtc="2024-07-02T14:26:00Z">
        <w:r w:rsidR="00262D3F">
          <w:rPr>
            <w:rFonts w:ascii="Times New Roman" w:hAnsi="Times New Roman" w:cs="Times New Roman"/>
            <w:b/>
            <w:bCs/>
            <w:szCs w:val="26"/>
            <w:lang w:val="en-US"/>
          </w:rPr>
          <w:t>l</w:t>
        </w:r>
      </w:ins>
      <w:ins w:id="2338" w:author="Nguyễn Đình Kha" w:date="2024-07-01T15:38:00Z" w16du:dateUtc="2024-07-01T08:38:00Z">
        <w:r w:rsidRPr="00733D85">
          <w:rPr>
            <w:rFonts w:ascii="Times New Roman" w:hAnsi="Times New Roman" w:cs="Times New Roman"/>
            <w:b/>
            <w:bCs/>
            <w:szCs w:val="26"/>
            <w:lang w:val="en-US"/>
            <w:rPrChange w:id="2339" w:author="Nguyễn Đình Kha" w:date="2024-07-02T21:20:00Z" w16du:dateUtc="2024-07-02T14:20:00Z">
              <w:rPr/>
            </w:rPrChange>
          </w:rPr>
          <w:t>ượn</w:t>
        </w:r>
        <w:r w:rsidRPr="00733D85">
          <w:rPr>
            <w:rFonts w:ascii="Times New Roman" w:hAnsi="Times New Roman" w:cs="Times New Roman"/>
            <w:b/>
            <w:bCs/>
            <w:szCs w:val="26"/>
            <w:lang w:val="en-US"/>
          </w:rPr>
          <w:t>g</w:t>
        </w:r>
      </w:ins>
    </w:p>
    <w:p w14:paraId="5728C96B" w14:textId="77777777" w:rsidR="006C27EF" w:rsidRPr="00733D85" w:rsidRDefault="006C27EF">
      <w:pPr>
        <w:ind w:firstLine="227"/>
        <w:jc w:val="both"/>
        <w:rPr>
          <w:ins w:id="2340" w:author="Nguyễn Đình Kha" w:date="2024-07-01T15:38:00Z" w16du:dateUtc="2024-07-01T08:38:00Z"/>
          <w:rFonts w:ascii="Times New Roman" w:hAnsi="Times New Roman" w:cs="Times New Roman"/>
          <w:szCs w:val="26"/>
          <w:lang w:val="en-US"/>
          <w:rPrChange w:id="2341" w:author="Nguyễn Đình Kha" w:date="2024-07-02T21:20:00Z" w16du:dateUtc="2024-07-02T14:20:00Z">
            <w:rPr>
              <w:ins w:id="2342" w:author="Nguyễn Đình Kha" w:date="2024-07-01T15:38:00Z" w16du:dateUtc="2024-07-01T08:38:00Z"/>
            </w:rPr>
          </w:rPrChange>
        </w:rPr>
        <w:pPrChange w:id="2343" w:author="Nguyễn Đình Kha" w:date="2024-07-01T15:42:00Z" w16du:dateUtc="2024-07-01T08:42:00Z">
          <w:pPr>
            <w:jc w:val="both"/>
          </w:pPr>
        </w:pPrChange>
      </w:pPr>
      <w:ins w:id="2344" w:author="Nguyễn Đình Kha" w:date="2024-07-01T15:38:00Z" w16du:dateUtc="2024-07-01T08:38:00Z">
        <w:r w:rsidRPr="00733D85">
          <w:rPr>
            <w:rFonts w:ascii="Times New Roman" w:hAnsi="Times New Roman" w:cs="Times New Roman"/>
            <w:szCs w:val="26"/>
            <w:lang w:val="en-US"/>
          </w:rPr>
          <w:t>Dữ liệu thu thập được phân tích để định lượng hiệu suất của hệ thống theo các chỉ số khác nhau. Các phương pháp thống kê và biểu đồ hiệu suất được sử dụng để cung cấp một bức tranh rõ ràng về các điểm mạnh và yếu của hệ thống. Phân tích này giúp xác định các mô hình, tương quan, và ngoại lệ, cung cấp cái nhìn sâu sắc về hiệu quả hoạt động của hệ thống.</w:t>
        </w:r>
      </w:ins>
    </w:p>
    <w:p w14:paraId="52C3F905" w14:textId="5EEB23B3" w:rsidR="006C27EF" w:rsidRPr="00733D85" w:rsidRDefault="006C27EF">
      <w:pPr>
        <w:ind w:firstLine="227"/>
        <w:jc w:val="both"/>
        <w:rPr>
          <w:ins w:id="2345" w:author="Nguyễn Đình Kha" w:date="2024-07-01T15:38:00Z" w16du:dateUtc="2024-07-01T08:38:00Z"/>
          <w:rFonts w:ascii="Times New Roman" w:hAnsi="Times New Roman" w:cs="Times New Roman"/>
          <w:b/>
          <w:bCs/>
          <w:szCs w:val="26"/>
          <w:lang w:val="en-US"/>
        </w:rPr>
        <w:pPrChange w:id="2346" w:author="Nguyễn Đình Kha" w:date="2024-07-01T15:42:00Z" w16du:dateUtc="2024-07-01T08:42:00Z">
          <w:pPr>
            <w:jc w:val="both"/>
          </w:pPr>
        </w:pPrChange>
      </w:pPr>
      <w:ins w:id="2347" w:author="Nguyễn Đình Kha" w:date="2024-07-01T15:38:00Z" w16du:dateUtc="2024-07-01T08:38:00Z">
        <w:r w:rsidRPr="00733D85">
          <w:rPr>
            <w:rFonts w:ascii="Times New Roman" w:hAnsi="Times New Roman" w:cs="Times New Roman"/>
            <w:b/>
            <w:bCs/>
            <w:szCs w:val="26"/>
            <w:lang w:val="en-US"/>
            <w:rPrChange w:id="2348" w:author="Nguyễn Đình Kha" w:date="2024-07-02T21:20:00Z" w16du:dateUtc="2024-07-02T14:20:00Z">
              <w:rPr/>
            </w:rPrChange>
          </w:rPr>
          <w:t xml:space="preserve">Phân </w:t>
        </w:r>
      </w:ins>
      <w:ins w:id="2349" w:author="Nguyễn Đình Kha" w:date="2024-07-02T21:26:00Z" w16du:dateUtc="2024-07-02T14:26:00Z">
        <w:r w:rsidR="00262D3F">
          <w:rPr>
            <w:rFonts w:ascii="Times New Roman" w:hAnsi="Times New Roman" w:cs="Times New Roman"/>
            <w:b/>
            <w:bCs/>
            <w:szCs w:val="26"/>
            <w:lang w:val="en-US"/>
          </w:rPr>
          <w:t>t</w:t>
        </w:r>
      </w:ins>
      <w:ins w:id="2350" w:author="Nguyễn Đình Kha" w:date="2024-07-01T15:38:00Z" w16du:dateUtc="2024-07-01T08:38:00Z">
        <w:r w:rsidRPr="00733D85">
          <w:rPr>
            <w:rFonts w:ascii="Times New Roman" w:hAnsi="Times New Roman" w:cs="Times New Roman"/>
            <w:b/>
            <w:bCs/>
            <w:szCs w:val="26"/>
            <w:lang w:val="en-US"/>
            <w:rPrChange w:id="2351" w:author="Nguyễn Đình Kha" w:date="2024-07-02T21:20:00Z" w16du:dateUtc="2024-07-02T14:20:00Z">
              <w:rPr/>
            </w:rPrChange>
          </w:rPr>
          <w:t xml:space="preserve">ích </w:t>
        </w:r>
      </w:ins>
      <w:ins w:id="2352" w:author="Nguyễn Đình Kha" w:date="2024-07-02T21:26:00Z" w16du:dateUtc="2024-07-02T14:26:00Z">
        <w:r w:rsidR="00262D3F">
          <w:rPr>
            <w:rFonts w:ascii="Times New Roman" w:hAnsi="Times New Roman" w:cs="Times New Roman"/>
            <w:b/>
            <w:bCs/>
            <w:szCs w:val="26"/>
            <w:lang w:val="en-US"/>
          </w:rPr>
          <w:t>đ</w:t>
        </w:r>
      </w:ins>
      <w:ins w:id="2353" w:author="Nguyễn Đình Kha" w:date="2024-07-01T15:38:00Z" w16du:dateUtc="2024-07-01T08:38:00Z">
        <w:r w:rsidRPr="00733D85">
          <w:rPr>
            <w:rFonts w:ascii="Times New Roman" w:hAnsi="Times New Roman" w:cs="Times New Roman"/>
            <w:b/>
            <w:bCs/>
            <w:szCs w:val="26"/>
            <w:lang w:val="en-US"/>
            <w:rPrChange w:id="2354" w:author="Nguyễn Đình Kha" w:date="2024-07-02T21:20:00Z" w16du:dateUtc="2024-07-02T14:20:00Z">
              <w:rPr/>
            </w:rPrChange>
          </w:rPr>
          <w:t xml:space="preserve">ịnh </w:t>
        </w:r>
      </w:ins>
      <w:ins w:id="2355" w:author="Nguyễn Đình Kha" w:date="2024-07-02T21:26:00Z" w16du:dateUtc="2024-07-02T14:26:00Z">
        <w:r w:rsidR="00262D3F">
          <w:rPr>
            <w:rFonts w:ascii="Times New Roman" w:hAnsi="Times New Roman" w:cs="Times New Roman"/>
            <w:b/>
            <w:bCs/>
            <w:szCs w:val="26"/>
            <w:lang w:val="en-US"/>
          </w:rPr>
          <w:t>t</w:t>
        </w:r>
      </w:ins>
      <w:ins w:id="2356" w:author="Nguyễn Đình Kha" w:date="2024-07-01T15:38:00Z" w16du:dateUtc="2024-07-01T08:38:00Z">
        <w:r w:rsidRPr="00733D85">
          <w:rPr>
            <w:rFonts w:ascii="Times New Roman" w:hAnsi="Times New Roman" w:cs="Times New Roman"/>
            <w:b/>
            <w:bCs/>
            <w:szCs w:val="26"/>
            <w:lang w:val="en-US"/>
            <w:rPrChange w:id="2357" w:author="Nguyễn Đình Kha" w:date="2024-07-02T21:20:00Z" w16du:dateUtc="2024-07-02T14:20:00Z">
              <w:rPr/>
            </w:rPrChange>
          </w:rPr>
          <w:t>ính</w:t>
        </w:r>
      </w:ins>
    </w:p>
    <w:p w14:paraId="433504EA" w14:textId="77777777" w:rsidR="006C27EF" w:rsidRPr="00733D85" w:rsidRDefault="006C27EF">
      <w:pPr>
        <w:ind w:firstLine="227"/>
        <w:jc w:val="both"/>
        <w:rPr>
          <w:ins w:id="2358" w:author="Nguyễn Đình Kha" w:date="2024-07-01T15:38:00Z" w16du:dateUtc="2024-07-01T08:38:00Z"/>
          <w:rFonts w:ascii="Times New Roman" w:hAnsi="Times New Roman" w:cs="Times New Roman"/>
          <w:szCs w:val="26"/>
          <w:lang w:val="en-US"/>
          <w:rPrChange w:id="2359" w:author="Nguyễn Đình Kha" w:date="2024-07-02T21:20:00Z" w16du:dateUtc="2024-07-02T14:20:00Z">
            <w:rPr>
              <w:ins w:id="2360" w:author="Nguyễn Đình Kha" w:date="2024-07-01T15:38:00Z" w16du:dateUtc="2024-07-01T08:38:00Z"/>
            </w:rPr>
          </w:rPrChange>
        </w:rPr>
        <w:pPrChange w:id="2361" w:author="Nguyễn Đình Kha" w:date="2024-07-01T15:42:00Z" w16du:dateUtc="2024-07-01T08:42:00Z">
          <w:pPr>
            <w:jc w:val="both"/>
          </w:pPr>
        </w:pPrChange>
      </w:pPr>
      <w:ins w:id="2362" w:author="Nguyễn Đình Kha" w:date="2024-07-01T15:38:00Z" w16du:dateUtc="2024-07-01T08:38:00Z">
        <w:r w:rsidRPr="00733D85">
          <w:rPr>
            <w:rFonts w:ascii="Times New Roman" w:hAnsi="Times New Roman" w:cs="Times New Roman"/>
            <w:szCs w:val="26"/>
            <w:lang w:val="en-US"/>
          </w:rPr>
          <w:t>Ngoài các chỉ số định lượng, phân tích định tính về hành vi của hệ thống cũng được tiến hành. Điều này bao gồm kiểm tra cách hệ thống thích ứng với các mô hình tấn công mới và hiệu quả của các phản ứng của nó. Phân tích định tính tập trung vào đường cong học tập, quá trình ra quyết định, và tổng thể khả năng thích ứng của hệ thống.</w:t>
        </w:r>
      </w:ins>
    </w:p>
    <w:p w14:paraId="640A6583" w14:textId="77777777" w:rsidR="006C27EF" w:rsidRPr="00733D85" w:rsidRDefault="006C27EF" w:rsidP="006C27EF">
      <w:pPr>
        <w:rPr>
          <w:ins w:id="2363" w:author="Nguyễn Đình Kha" w:date="2024-07-01T15:38:00Z" w16du:dateUtc="2024-07-01T08:38:00Z"/>
          <w:rFonts w:ascii="Times New Roman" w:hAnsi="Times New Roman" w:cs="Times New Roman"/>
          <w:szCs w:val="26"/>
          <w:lang w:val="en-US"/>
        </w:rPr>
      </w:pPr>
    </w:p>
    <w:p w14:paraId="7DE550FE" w14:textId="45FD7CC9" w:rsidR="006C27EF" w:rsidRPr="00733D85" w:rsidRDefault="006C27EF">
      <w:pPr>
        <w:pStyle w:val="Heading4"/>
        <w:rPr>
          <w:ins w:id="2364" w:author="Nguyễn Đình Kha" w:date="2024-07-01T15:38:00Z" w16du:dateUtc="2024-07-01T08:38:00Z"/>
          <w:rFonts w:ascii="Times New Roman" w:hAnsi="Times New Roman" w:cs="Times New Roman"/>
          <w:szCs w:val="26"/>
          <w:lang w:val="en-US"/>
          <w:rPrChange w:id="2365" w:author="Nguyễn Đình Kha" w:date="2024-07-02T21:20:00Z" w16du:dateUtc="2024-07-02T14:20:00Z">
            <w:rPr>
              <w:ins w:id="2366" w:author="Nguyễn Đình Kha" w:date="2024-07-01T15:38:00Z" w16du:dateUtc="2024-07-01T08:38:00Z"/>
              <w:rFonts w:ascii="Times New Roman" w:hAnsi="Times New Roman" w:cs="Times New Roman"/>
              <w:b w:val="0"/>
              <w:bCs w:val="0"/>
              <w:lang w:val="en-US"/>
            </w:rPr>
          </w:rPrChange>
        </w:rPr>
        <w:pPrChange w:id="2367" w:author="Nguyễn Đình Kha" w:date="2024-07-01T15:42:00Z" w16du:dateUtc="2024-07-01T08:42:00Z">
          <w:pPr>
            <w:pStyle w:val="Heading4"/>
            <w:numPr>
              <w:numId w:val="44"/>
            </w:numPr>
          </w:pPr>
        </w:pPrChange>
      </w:pPr>
      <w:bookmarkStart w:id="2368" w:name="_Toc170710061"/>
      <w:bookmarkStart w:id="2369" w:name="_Toc171974919"/>
      <w:ins w:id="2370" w:author="Nguyễn Đình Kha" w:date="2024-07-01T15:38:00Z" w16du:dateUtc="2024-07-01T08:38:00Z">
        <w:r w:rsidRPr="00733D85">
          <w:rPr>
            <w:rFonts w:ascii="Times New Roman" w:hAnsi="Times New Roman" w:cs="Times New Roman"/>
            <w:szCs w:val="26"/>
            <w:lang w:val="en-US"/>
          </w:rPr>
          <w:t xml:space="preserve">Kết </w:t>
        </w:r>
      </w:ins>
      <w:ins w:id="2371" w:author="Nguyễn Đình Kha" w:date="2024-07-02T21:14:00Z" w16du:dateUtc="2024-07-02T14:14:00Z">
        <w:r w:rsidR="0038111F" w:rsidRPr="00733D85">
          <w:rPr>
            <w:rFonts w:ascii="Times New Roman" w:hAnsi="Times New Roman" w:cs="Times New Roman"/>
            <w:szCs w:val="26"/>
            <w:lang w:val="en-US"/>
          </w:rPr>
          <w:t>q</w:t>
        </w:r>
      </w:ins>
      <w:ins w:id="2372" w:author="Nguyễn Đình Kha" w:date="2024-07-01T15:38:00Z" w16du:dateUtc="2024-07-01T08:38:00Z">
        <w:r w:rsidRPr="00733D85">
          <w:rPr>
            <w:rFonts w:ascii="Times New Roman" w:hAnsi="Times New Roman" w:cs="Times New Roman"/>
            <w:szCs w:val="26"/>
            <w:lang w:val="en-US"/>
          </w:rPr>
          <w:t>uả</w:t>
        </w:r>
      </w:ins>
      <w:bookmarkEnd w:id="2368"/>
      <w:ins w:id="2373" w:author="Nguyễn Đình Kha" w:date="2024-07-02T06:39:00Z" w16du:dateUtc="2024-07-01T23:39:00Z">
        <w:r w:rsidR="007F73E5" w:rsidRPr="00733D85">
          <w:rPr>
            <w:rFonts w:ascii="Times New Roman" w:hAnsi="Times New Roman" w:cs="Times New Roman"/>
            <w:szCs w:val="26"/>
            <w:lang w:val="en-US"/>
          </w:rPr>
          <w:t>:</w:t>
        </w:r>
      </w:ins>
      <w:bookmarkEnd w:id="2369"/>
    </w:p>
    <w:p w14:paraId="5D862E21" w14:textId="72AE660E" w:rsidR="00FF0303" w:rsidRPr="00733D85" w:rsidRDefault="006C27EF" w:rsidP="00FF0303">
      <w:pPr>
        <w:ind w:firstLine="227"/>
        <w:jc w:val="both"/>
        <w:rPr>
          <w:ins w:id="2374" w:author="Nguyễn Đình Kha" w:date="2024-07-01T15:43:00Z" w16du:dateUtc="2024-07-01T08:43:00Z"/>
          <w:rFonts w:ascii="Times New Roman" w:hAnsi="Times New Roman" w:cs="Times New Roman"/>
          <w:b/>
          <w:bCs/>
          <w:szCs w:val="26"/>
          <w:lang w:val="en-US"/>
          <w:rPrChange w:id="2375" w:author="Nguyễn Đình Kha" w:date="2024-07-02T21:20:00Z" w16du:dateUtc="2024-07-02T14:20:00Z">
            <w:rPr>
              <w:ins w:id="2376" w:author="Nguyễn Đình Kha" w:date="2024-07-01T15:43:00Z" w16du:dateUtc="2024-07-01T08:43:00Z"/>
              <w:rFonts w:ascii="Times New Roman" w:hAnsi="Times New Roman" w:cs="Times New Roman"/>
              <w:lang w:val="en-US"/>
            </w:rPr>
          </w:rPrChange>
        </w:rPr>
      </w:pPr>
      <w:ins w:id="2377" w:author="Nguyễn Đình Kha" w:date="2024-07-01T15:38:00Z" w16du:dateUtc="2024-07-01T08:38:00Z">
        <w:r w:rsidRPr="00733D85">
          <w:rPr>
            <w:rFonts w:ascii="Times New Roman" w:hAnsi="Times New Roman" w:cs="Times New Roman"/>
            <w:lang w:val="en-US"/>
            <w:rPrChange w:id="2378" w:author="Nguyễn Đình Kha" w:date="2024-07-02T21:20:00Z" w16du:dateUtc="2024-07-02T14:20:00Z">
              <w:rPr>
                <w:rStyle w:val="Strong"/>
                <w:szCs w:val="26"/>
              </w:rPr>
            </w:rPrChange>
          </w:rPr>
          <w:t xml:space="preserve">Báo </w:t>
        </w:r>
      </w:ins>
      <w:ins w:id="2379" w:author="Nguyễn Đình Kha" w:date="2024-07-02T21:14:00Z" w16du:dateUtc="2024-07-02T14:14:00Z">
        <w:r w:rsidR="0038111F" w:rsidRPr="00733D85">
          <w:rPr>
            <w:rFonts w:ascii="Times New Roman" w:hAnsi="Times New Roman" w:cs="Times New Roman"/>
            <w:b/>
            <w:bCs/>
            <w:szCs w:val="26"/>
            <w:lang w:val="en-US"/>
            <w:rPrChange w:id="2380" w:author="Nguyễn Đình Kha" w:date="2024-07-02T21:20:00Z" w16du:dateUtc="2024-07-02T14:20:00Z">
              <w:rPr>
                <w:rFonts w:ascii="Times New Roman" w:hAnsi="Times New Roman" w:cs="Times New Roman"/>
                <w:lang w:val="en-US"/>
              </w:rPr>
            </w:rPrChange>
          </w:rPr>
          <w:t>c</w:t>
        </w:r>
      </w:ins>
      <w:ins w:id="2381" w:author="Nguyễn Đình Kha" w:date="2024-07-01T15:38:00Z" w16du:dateUtc="2024-07-01T08:38:00Z">
        <w:r w:rsidRPr="00733D85">
          <w:rPr>
            <w:rFonts w:ascii="Times New Roman" w:hAnsi="Times New Roman" w:cs="Times New Roman"/>
            <w:lang w:val="en-US"/>
            <w:rPrChange w:id="2382" w:author="Nguyễn Đình Kha" w:date="2024-07-02T21:20:00Z" w16du:dateUtc="2024-07-02T14:20:00Z">
              <w:rPr>
                <w:rStyle w:val="Strong"/>
                <w:szCs w:val="26"/>
              </w:rPr>
            </w:rPrChange>
          </w:rPr>
          <w:t xml:space="preserve">áo </w:t>
        </w:r>
      </w:ins>
      <w:ins w:id="2383" w:author="Nguyễn Đình Kha" w:date="2024-07-02T21:14:00Z" w16du:dateUtc="2024-07-02T14:14:00Z">
        <w:r w:rsidR="0038111F" w:rsidRPr="00733D85">
          <w:rPr>
            <w:rFonts w:ascii="Times New Roman" w:hAnsi="Times New Roman" w:cs="Times New Roman"/>
            <w:b/>
            <w:bCs/>
            <w:szCs w:val="26"/>
            <w:lang w:val="en-US"/>
            <w:rPrChange w:id="2384" w:author="Nguyễn Đình Kha" w:date="2024-07-02T21:20:00Z" w16du:dateUtc="2024-07-02T14:20:00Z">
              <w:rPr>
                <w:rFonts w:ascii="Times New Roman" w:hAnsi="Times New Roman" w:cs="Times New Roman"/>
                <w:lang w:val="en-US"/>
              </w:rPr>
            </w:rPrChange>
          </w:rPr>
          <w:t>đ</w:t>
        </w:r>
      </w:ins>
      <w:ins w:id="2385" w:author="Nguyễn Đình Kha" w:date="2024-07-01T15:38:00Z" w16du:dateUtc="2024-07-01T08:38:00Z">
        <w:r w:rsidRPr="00733D85">
          <w:rPr>
            <w:rFonts w:ascii="Times New Roman" w:hAnsi="Times New Roman" w:cs="Times New Roman"/>
            <w:lang w:val="en-US"/>
            <w:rPrChange w:id="2386" w:author="Nguyễn Đình Kha" w:date="2024-07-02T21:20:00Z" w16du:dateUtc="2024-07-02T14:20:00Z">
              <w:rPr>
                <w:rStyle w:val="Strong"/>
                <w:szCs w:val="26"/>
              </w:rPr>
            </w:rPrChange>
          </w:rPr>
          <w:t xml:space="preserve">ánh </w:t>
        </w:r>
      </w:ins>
      <w:ins w:id="2387" w:author="Nguyễn Đình Kha" w:date="2024-07-02T21:14:00Z" w16du:dateUtc="2024-07-02T14:14:00Z">
        <w:r w:rsidR="0038111F" w:rsidRPr="00733D85">
          <w:rPr>
            <w:rFonts w:ascii="Times New Roman" w:hAnsi="Times New Roman" w:cs="Times New Roman"/>
            <w:b/>
            <w:bCs/>
            <w:szCs w:val="26"/>
            <w:lang w:val="en-US"/>
            <w:rPrChange w:id="2388" w:author="Nguyễn Đình Kha" w:date="2024-07-02T21:20:00Z" w16du:dateUtc="2024-07-02T14:20:00Z">
              <w:rPr>
                <w:rFonts w:ascii="Times New Roman" w:hAnsi="Times New Roman" w:cs="Times New Roman"/>
                <w:lang w:val="en-US"/>
              </w:rPr>
            </w:rPrChange>
          </w:rPr>
          <w:t>g</w:t>
        </w:r>
      </w:ins>
      <w:ins w:id="2389" w:author="Nguyễn Đình Kha" w:date="2024-07-01T15:38:00Z" w16du:dateUtc="2024-07-01T08:38:00Z">
        <w:r w:rsidRPr="00733D85">
          <w:rPr>
            <w:rFonts w:ascii="Times New Roman" w:hAnsi="Times New Roman" w:cs="Times New Roman"/>
            <w:lang w:val="en-US"/>
            <w:rPrChange w:id="2390" w:author="Nguyễn Đình Kha" w:date="2024-07-02T21:20:00Z" w16du:dateUtc="2024-07-02T14:20:00Z">
              <w:rPr>
                <w:rStyle w:val="Strong"/>
                <w:szCs w:val="26"/>
              </w:rPr>
            </w:rPrChange>
          </w:rPr>
          <w:t>iá</w:t>
        </w:r>
      </w:ins>
    </w:p>
    <w:p w14:paraId="61610A85" w14:textId="1D338BC8" w:rsidR="006C27EF" w:rsidRPr="00733D85" w:rsidRDefault="006C27EF">
      <w:pPr>
        <w:ind w:firstLine="227"/>
        <w:jc w:val="both"/>
        <w:rPr>
          <w:ins w:id="2391" w:author="Nguyễn Đình Kha" w:date="2024-07-01T15:38:00Z" w16du:dateUtc="2024-07-01T08:38:00Z"/>
          <w:szCs w:val="26"/>
        </w:rPr>
        <w:pPrChange w:id="2392" w:author="Nguyễn Đình Kha" w:date="2024-07-01T15:43:00Z" w16du:dateUtc="2024-07-01T08:43:00Z">
          <w:pPr>
            <w:pStyle w:val="NormalWeb"/>
            <w:jc w:val="both"/>
          </w:pPr>
        </w:pPrChange>
      </w:pPr>
      <w:ins w:id="2393" w:author="Nguyễn Đình Kha" w:date="2024-07-01T15:38:00Z" w16du:dateUtc="2024-07-01T08:38:00Z">
        <w:r w:rsidRPr="00733D85">
          <w:rPr>
            <w:rFonts w:ascii="Times New Roman" w:hAnsi="Times New Roman" w:cs="Times New Roman"/>
            <w:szCs w:val="26"/>
            <w:lang w:val="en-US"/>
            <w:rPrChange w:id="2394" w:author="Nguyễn Đình Kha" w:date="2024-07-02T21:20:00Z" w16du:dateUtc="2024-07-02T14:20:00Z">
              <w:rPr>
                <w:szCs w:val="26"/>
              </w:rPr>
            </w:rPrChange>
          </w:rPr>
          <w:t xml:space="preserve">Một báo cáo đánh giá toàn diện được tạo ra, chi tiết hóa hiệu suất của hệ thống theo tất cả các chỉ số đã thử nghiệm. Báo cáo này nêu bật các điểm mạnh của hệ thống, như độ chính xác phát hiện cao và thời gian phản ứng nhanh, cũng như các khu vực </w:t>
        </w:r>
        <w:r w:rsidRPr="00733D85">
          <w:rPr>
            <w:rFonts w:ascii="Times New Roman" w:hAnsi="Times New Roman" w:cs="Times New Roman"/>
            <w:szCs w:val="26"/>
            <w:lang w:val="en-US"/>
            <w:rPrChange w:id="2395" w:author="Nguyễn Đình Kha" w:date="2024-07-02T21:20:00Z" w16du:dateUtc="2024-07-02T14:20:00Z">
              <w:rPr>
                <w:szCs w:val="26"/>
              </w:rPr>
            </w:rPrChange>
          </w:rPr>
          <w:lastRenderedPageBreak/>
          <w:t>cần cải thiện, chẳng hạn như các vector tấn công cụ thể mà hệ thống gặp khó khăn trong việc phát hiện hoặc phản ứng. Báo cáo này đóng vai trò là tài liệu cơ sở cho sự phát triển và tối ưu hóa hệ thống trong tương lai.</w:t>
        </w:r>
      </w:ins>
    </w:p>
    <w:p w14:paraId="62DD8008" w14:textId="1BB122EB" w:rsidR="006C27EF" w:rsidRPr="00733D85" w:rsidRDefault="006C27EF">
      <w:pPr>
        <w:ind w:firstLine="227"/>
        <w:jc w:val="both"/>
        <w:rPr>
          <w:ins w:id="2396" w:author="Nguyễn Đình Kha" w:date="2024-07-01T15:38:00Z" w16du:dateUtc="2024-07-01T08:38:00Z"/>
          <w:rFonts w:ascii="Times New Roman" w:hAnsi="Times New Roman" w:cs="Times New Roman"/>
          <w:lang w:val="en-US"/>
          <w:rPrChange w:id="2397" w:author="Nguyễn Đình Kha" w:date="2024-07-02T21:20:00Z" w16du:dateUtc="2024-07-02T14:20:00Z">
            <w:rPr>
              <w:ins w:id="2398" w:author="Nguyễn Đình Kha" w:date="2024-07-01T15:38:00Z" w16du:dateUtc="2024-07-01T08:38:00Z"/>
              <w:rStyle w:val="Strong"/>
              <w:rFonts w:asciiTheme="majorHAnsi" w:eastAsiaTheme="minorHAnsi" w:hAnsiTheme="majorHAnsi" w:cstheme="minorBidi"/>
              <w:sz w:val="26"/>
              <w:szCs w:val="26"/>
              <w:lang w:val="vi-VN"/>
            </w:rPr>
          </w:rPrChange>
        </w:rPr>
        <w:pPrChange w:id="2399" w:author="Nguyễn Đình Kha" w:date="2024-07-01T15:43:00Z" w16du:dateUtc="2024-07-01T08:43:00Z">
          <w:pPr>
            <w:pStyle w:val="NormalWeb"/>
            <w:jc w:val="both"/>
          </w:pPr>
        </w:pPrChange>
      </w:pPr>
      <w:ins w:id="2400" w:author="Nguyễn Đình Kha" w:date="2024-07-01T15:38:00Z" w16du:dateUtc="2024-07-01T08:38:00Z">
        <w:r w:rsidRPr="00733D85">
          <w:rPr>
            <w:rFonts w:ascii="Times New Roman" w:hAnsi="Times New Roman" w:cs="Times New Roman"/>
            <w:b/>
            <w:bCs/>
            <w:szCs w:val="26"/>
            <w:lang w:val="en-US"/>
            <w:rPrChange w:id="2401" w:author="Nguyễn Đình Kha" w:date="2024-07-02T21:20:00Z" w16du:dateUtc="2024-07-02T14:20:00Z">
              <w:rPr>
                <w:b/>
                <w:bCs/>
                <w:szCs w:val="26"/>
              </w:rPr>
            </w:rPrChange>
          </w:rPr>
          <w:t xml:space="preserve"> </w:t>
        </w:r>
        <w:r w:rsidRPr="00733D85">
          <w:rPr>
            <w:rPrChange w:id="2402" w:author="Nguyễn Đình Kha" w:date="2024-07-02T21:20:00Z" w16du:dateUtc="2024-07-02T14:20:00Z">
              <w:rPr>
                <w:rStyle w:val="Strong"/>
                <w:szCs w:val="26"/>
              </w:rPr>
            </w:rPrChange>
          </w:rPr>
          <w:t xml:space="preserve">Khuyến </w:t>
        </w:r>
      </w:ins>
      <w:ins w:id="2403" w:author="Nguyễn Đình Kha" w:date="2024-07-02T21:14:00Z" w16du:dateUtc="2024-07-02T14:14:00Z">
        <w:r w:rsidR="0038111F" w:rsidRPr="00733D85">
          <w:rPr>
            <w:rFonts w:ascii="Times New Roman" w:hAnsi="Times New Roman" w:cs="Times New Roman"/>
            <w:b/>
            <w:bCs/>
            <w:szCs w:val="26"/>
            <w:lang w:val="en-US"/>
            <w:rPrChange w:id="2404" w:author="Nguyễn Đình Kha" w:date="2024-07-02T21:20:00Z" w16du:dateUtc="2024-07-02T14:20:00Z">
              <w:rPr/>
            </w:rPrChange>
          </w:rPr>
          <w:t>n</w:t>
        </w:r>
      </w:ins>
      <w:ins w:id="2405" w:author="Nguyễn Đình Kha" w:date="2024-07-01T15:38:00Z" w16du:dateUtc="2024-07-01T08:38:00Z">
        <w:r w:rsidRPr="00733D85">
          <w:rPr>
            <w:rPrChange w:id="2406" w:author="Nguyễn Đình Kha" w:date="2024-07-02T21:20:00Z" w16du:dateUtc="2024-07-02T14:20:00Z">
              <w:rPr>
                <w:rStyle w:val="Strong"/>
                <w:szCs w:val="26"/>
              </w:rPr>
            </w:rPrChange>
          </w:rPr>
          <w:t>ghị</w:t>
        </w:r>
      </w:ins>
    </w:p>
    <w:p w14:paraId="3135365B" w14:textId="10933D0E" w:rsidR="006C27EF" w:rsidRPr="00733D85" w:rsidRDefault="006C27EF">
      <w:pPr>
        <w:ind w:firstLine="227"/>
        <w:jc w:val="both"/>
        <w:rPr>
          <w:ins w:id="2407" w:author="Nguyễn Đình Kha" w:date="2024-07-01T15:38:00Z" w16du:dateUtc="2024-07-01T08:38:00Z"/>
          <w:szCs w:val="26"/>
        </w:rPr>
        <w:pPrChange w:id="2408" w:author="Nguyễn Đình Kha" w:date="2024-07-01T15:43:00Z" w16du:dateUtc="2024-07-01T08:43:00Z">
          <w:pPr>
            <w:pStyle w:val="NormalWeb"/>
            <w:jc w:val="both"/>
          </w:pPr>
        </w:pPrChange>
      </w:pPr>
      <w:ins w:id="2409" w:author="Nguyễn Đình Kha" w:date="2024-07-01T15:38:00Z" w16du:dateUtc="2024-07-01T08:38:00Z">
        <w:r w:rsidRPr="00733D85">
          <w:rPr>
            <w:rFonts w:ascii="Times New Roman" w:hAnsi="Times New Roman" w:cs="Times New Roman"/>
            <w:szCs w:val="26"/>
            <w:lang w:val="en-US"/>
            <w:rPrChange w:id="2410" w:author="Nguyễn Đình Kha" w:date="2024-07-02T21:20:00Z" w16du:dateUtc="2024-07-02T14:20:00Z">
              <w:rPr>
                <w:szCs w:val="26"/>
              </w:rPr>
            </w:rPrChange>
          </w:rPr>
          <w:t>Dựa trên đánh giá, các khuyến nghị cho việc cải thiện tiếp theo được cung cấp. Những khuyến nghị này có thể bao gồm điều chỉnh các thuật toán RL, cải tiến các kỹ thuật tiền xử lý dữ liệu, hoặc sửa đổi kiến trúc hệ thống. Các khuyến nghị nhằm giải quyết các điểm yếu đã xác định và tăng cường tổng thể độ mạnh mẽ của hệ thống.</w:t>
        </w:r>
      </w:ins>
    </w:p>
    <w:p w14:paraId="61730996" w14:textId="0E9A896E" w:rsidR="006C27EF" w:rsidRPr="00733D85" w:rsidRDefault="006C27EF">
      <w:pPr>
        <w:ind w:firstLine="227"/>
        <w:jc w:val="both"/>
        <w:rPr>
          <w:ins w:id="2411" w:author="Nguyễn Đình Kha" w:date="2024-07-01T15:38:00Z" w16du:dateUtc="2024-07-01T08:38:00Z"/>
          <w:szCs w:val="26"/>
        </w:rPr>
        <w:pPrChange w:id="2412" w:author="Nguyễn Đình Kha" w:date="2024-07-01T15:43:00Z" w16du:dateUtc="2024-07-01T08:43:00Z">
          <w:pPr>
            <w:pStyle w:val="NormalWeb"/>
            <w:jc w:val="both"/>
          </w:pPr>
        </w:pPrChange>
      </w:pPr>
      <w:ins w:id="2413" w:author="Nguyễn Đình Kha" w:date="2024-07-01T15:38:00Z" w16du:dateUtc="2024-07-01T08:38:00Z">
        <w:r w:rsidRPr="00733D85">
          <w:rPr>
            <w:rFonts w:ascii="Times New Roman" w:hAnsi="Times New Roman" w:cs="Times New Roman"/>
            <w:szCs w:val="26"/>
            <w:lang w:val="en-US"/>
            <w:rPrChange w:id="2414" w:author="Nguyễn Đình Kha" w:date="2024-07-02T21:20:00Z" w16du:dateUtc="2024-07-02T14:20:00Z">
              <w:rPr>
                <w:szCs w:val="26"/>
              </w:rPr>
            </w:rPrChange>
          </w:rPr>
          <w:t>Có thể thấy quy trình đánh giá và xác thực</w:t>
        </w:r>
      </w:ins>
      <w:ins w:id="2415" w:author="Nguyễn Đình Kha" w:date="2024-07-01T15:43:00Z" w16du:dateUtc="2024-07-01T08:43:00Z">
        <w:r w:rsidR="00FF0303" w:rsidRPr="00733D85">
          <w:rPr>
            <w:rFonts w:ascii="Times New Roman" w:hAnsi="Times New Roman" w:cs="Times New Roman"/>
            <w:szCs w:val="26"/>
            <w:lang w:val="en-US"/>
            <w:rPrChange w:id="2416" w:author="Nguyễn Đình Kha" w:date="2024-07-02T21:20:00Z" w16du:dateUtc="2024-07-02T14:20:00Z">
              <w:rPr/>
            </w:rPrChange>
          </w:rPr>
          <w:t xml:space="preserve"> này</w:t>
        </w:r>
      </w:ins>
      <w:ins w:id="2417" w:author="Nguyễn Đình Kha" w:date="2024-07-01T15:38:00Z" w16du:dateUtc="2024-07-01T08:38:00Z">
        <w:r w:rsidRPr="00733D85">
          <w:rPr>
            <w:rFonts w:ascii="Times New Roman" w:hAnsi="Times New Roman" w:cs="Times New Roman"/>
            <w:szCs w:val="26"/>
            <w:lang w:val="en-US"/>
            <w:rPrChange w:id="2418" w:author="Nguyễn Đình Kha" w:date="2024-07-02T21:20:00Z" w16du:dateUtc="2024-07-02T14:20:00Z">
              <w:rPr>
                <w:szCs w:val="26"/>
              </w:rPr>
            </w:rPrChange>
          </w:rPr>
          <w:t xml:space="preserve"> là một thành phần quan trọng của nghiên cứu, đảm bảo rằng hệ thống honeypot thích ứng đáp ứng các mục tiêu của nó là phát hiện chính xác, phản ứng hiệu quả, và thích ứng hiệu quả với các cuộc tấn công web tiên tiến. Đánh giá kỹ lưỡng bằng cách sử dụng thiết lập thí nghiệm kiểm soát, thu thập dữ liệu toàn diện, và phân tích chi tiết cung cấp một nền tảng vững chắc để xác thực các khả năng của hệ thống và hướng dẫn các cải tiến trong tương lai. Quy trình này không chỉ xác nhận hiệu quả hiện tại của hệ thống mà còn xác định các tiềm năng cải tiến để duy trì độ mạnh mẽ của nó trước các mối đe dọa mạng đang phát triển.</w:t>
        </w:r>
      </w:ins>
    </w:p>
    <w:p w14:paraId="1543B91B" w14:textId="6820D9A1" w:rsidR="006C27EF" w:rsidRPr="00733D85" w:rsidRDefault="006C27EF">
      <w:pPr>
        <w:ind w:firstLine="227"/>
        <w:jc w:val="both"/>
        <w:rPr>
          <w:ins w:id="2419" w:author="Nguyễn Đình Kha" w:date="2024-07-01T15:38:00Z" w16du:dateUtc="2024-07-01T08:38:00Z"/>
          <w:rFonts w:ascii="Times New Roman" w:hAnsi="Times New Roman" w:cs="Times New Roman"/>
          <w:szCs w:val="26"/>
          <w:lang w:val="en-US"/>
        </w:rPr>
        <w:pPrChange w:id="2420" w:author="Nguyễn Đình Kha" w:date="2024-07-01T15:43:00Z" w16du:dateUtc="2024-07-01T08:43:00Z">
          <w:pPr>
            <w:tabs>
              <w:tab w:val="left" w:pos="720"/>
              <w:tab w:val="left" w:pos="1440"/>
              <w:tab w:val="left" w:pos="2200"/>
            </w:tabs>
            <w:jc w:val="both"/>
          </w:pPr>
        </w:pPrChange>
      </w:pPr>
      <w:ins w:id="2421" w:author="Nguyễn Đình Kha" w:date="2024-07-01T15:38:00Z" w16du:dateUtc="2024-07-01T08:38:00Z">
        <w:r w:rsidRPr="00733D85">
          <w:rPr>
            <w:rFonts w:ascii="Times New Roman" w:hAnsi="Times New Roman" w:cs="Times New Roman"/>
            <w:szCs w:val="26"/>
            <w:lang w:val="en-US"/>
          </w:rPr>
          <w:t xml:space="preserve">Giai đoạn thực nghiệm và đánh giá rất quan trọng để đánh giá hiệu quả của hệ thống honeypot thích ứng trong việc phát hiện và phản ứng với các cuộc tấn công web tiên tiến. Chương này trình bày cấu hình thực nghiệm, quy trình kiểm tra, các chỉ số đánh giá và kết quả thu được từ các thí nghiệm. Trọng tâm là nằm ở khả năng của hệ thống trong việc phát hiện các cuộc tấn công SQL Injection (SQLi), Cross-Site Scripting (XSS) và Cross-Site Request Forgery (CSRF), sử dụng </w:t>
        </w:r>
      </w:ins>
      <w:ins w:id="2422" w:author="Nguyễn Đình Kha" w:date="2024-07-02T20:56:00Z" w16du:dateUtc="2024-07-02T13:56:00Z">
        <w:r w:rsidR="006218DD" w:rsidRPr="00733D85">
          <w:rPr>
            <w:rFonts w:ascii="Times New Roman" w:hAnsi="Times New Roman" w:cs="Times New Roman"/>
            <w:szCs w:val="26"/>
            <w:lang w:val="en-US"/>
          </w:rPr>
          <w:t>agent</w:t>
        </w:r>
      </w:ins>
      <w:ins w:id="2423" w:author="Nguyễn Đình Kha" w:date="2024-07-01T15:38:00Z" w16du:dateUtc="2024-07-01T08:38:00Z">
        <w:r w:rsidRPr="00733D85">
          <w:rPr>
            <w:rFonts w:ascii="Times New Roman" w:hAnsi="Times New Roman" w:cs="Times New Roman"/>
            <w:szCs w:val="26"/>
            <w:lang w:val="en-US"/>
          </w:rPr>
          <w:t xml:space="preserve"> Deep Q-Network (DQN) để học thích ứng và phương pháp DEEP-Dig để phân tích pháp </w:t>
        </w:r>
      </w:ins>
      <w:ins w:id="2424" w:author="Nguyễn Đình Kha" w:date="2024-07-02T20:47:00Z" w16du:dateUtc="2024-07-02T13:47:00Z">
        <w:r w:rsidR="00862841" w:rsidRPr="00733D85">
          <w:rPr>
            <w:rFonts w:ascii="Times New Roman" w:hAnsi="Times New Roman" w:cs="Times New Roman"/>
            <w:szCs w:val="26"/>
            <w:lang w:val="en-US"/>
          </w:rPr>
          <w:t>chứng</w:t>
        </w:r>
      </w:ins>
      <w:ins w:id="2425" w:author="Nguyễn Đình Kha" w:date="2024-07-01T15:38:00Z" w16du:dateUtc="2024-07-01T08:38:00Z">
        <w:r w:rsidRPr="00733D85">
          <w:rPr>
            <w:rFonts w:ascii="Times New Roman" w:hAnsi="Times New Roman" w:cs="Times New Roman"/>
            <w:szCs w:val="26"/>
            <w:lang w:val="en-US"/>
          </w:rPr>
          <w:t>.</w:t>
        </w:r>
      </w:ins>
    </w:p>
    <w:p w14:paraId="6220ECB7" w14:textId="77777777" w:rsidR="006C27EF" w:rsidRPr="00733D85" w:rsidRDefault="006C27EF" w:rsidP="006C27EF">
      <w:pPr>
        <w:tabs>
          <w:tab w:val="left" w:pos="720"/>
          <w:tab w:val="left" w:pos="1440"/>
          <w:tab w:val="left" w:pos="2200"/>
        </w:tabs>
        <w:rPr>
          <w:ins w:id="2426" w:author="Nguyễn Đình Kha" w:date="2024-07-01T15:38:00Z" w16du:dateUtc="2024-07-01T08:38:00Z"/>
          <w:rFonts w:ascii="Times New Roman" w:hAnsi="Times New Roman" w:cs="Times New Roman"/>
          <w:b/>
          <w:bCs/>
          <w:szCs w:val="26"/>
          <w:lang w:val="en-US"/>
        </w:rPr>
      </w:pPr>
    </w:p>
    <w:p w14:paraId="24261341" w14:textId="77777777" w:rsidR="006C27EF" w:rsidRPr="00733D85" w:rsidRDefault="006C27EF">
      <w:pPr>
        <w:pStyle w:val="Heading2"/>
        <w:numPr>
          <w:ilvl w:val="1"/>
          <w:numId w:val="72"/>
        </w:numPr>
        <w:ind w:left="567" w:hanging="567"/>
        <w:rPr>
          <w:ins w:id="2427" w:author="Nguyễn Đình Kha" w:date="2024-07-01T15:38:00Z" w16du:dateUtc="2024-07-01T08:38:00Z"/>
          <w:rFonts w:ascii="Times New Roman" w:eastAsia="Times New Roman" w:hAnsi="Times New Roman" w:cs="Times New Roman"/>
          <w:lang w:val="en-US"/>
          <w:rPrChange w:id="2428" w:author="Nguyễn Đình Kha" w:date="2024-07-02T21:20:00Z" w16du:dateUtc="2024-07-02T14:20:00Z">
            <w:rPr>
              <w:ins w:id="2429" w:author="Nguyễn Đình Kha" w:date="2024-07-01T15:38:00Z" w16du:dateUtc="2024-07-01T08:38:00Z"/>
              <w:rFonts w:ascii="Times New Roman" w:hAnsi="Times New Roman" w:cs="Times New Roman"/>
              <w:lang w:val="en-US"/>
            </w:rPr>
          </w:rPrChange>
        </w:rPr>
        <w:pPrChange w:id="2430" w:author="Nguyễn Đình Kha" w:date="2024-07-01T15:44:00Z" w16du:dateUtc="2024-07-01T08:44:00Z">
          <w:pPr>
            <w:pStyle w:val="Heading2"/>
            <w:numPr>
              <w:numId w:val="44"/>
            </w:numPr>
            <w:ind w:left="567" w:hanging="567"/>
          </w:pPr>
        </w:pPrChange>
      </w:pPr>
      <w:bookmarkStart w:id="2431" w:name="_Toc170710062"/>
      <w:bookmarkStart w:id="2432" w:name="_Toc171974920"/>
      <w:ins w:id="2433" w:author="Nguyễn Đình Kha" w:date="2024-07-01T15:38:00Z" w16du:dateUtc="2024-07-01T08:38:00Z">
        <w:r w:rsidRPr="00733D85">
          <w:rPr>
            <w:rFonts w:ascii="Times New Roman" w:eastAsia="Times New Roman" w:hAnsi="Times New Roman" w:cs="Times New Roman"/>
            <w:lang w:val="en-US"/>
          </w:rPr>
          <w:lastRenderedPageBreak/>
          <w:t>Quy trình kiểm tra</w:t>
        </w:r>
        <w:bookmarkEnd w:id="2431"/>
        <w:bookmarkEnd w:id="2432"/>
      </w:ins>
    </w:p>
    <w:p w14:paraId="63BD783B" w14:textId="77777777" w:rsidR="006C27EF" w:rsidRPr="00733D85" w:rsidRDefault="006C27EF">
      <w:pPr>
        <w:pStyle w:val="Heading3"/>
        <w:numPr>
          <w:ilvl w:val="2"/>
          <w:numId w:val="72"/>
        </w:numPr>
        <w:rPr>
          <w:ins w:id="2434" w:author="Nguyễn Đình Kha" w:date="2024-07-01T15:38:00Z" w16du:dateUtc="2024-07-01T08:38:00Z"/>
          <w:rFonts w:ascii="Times New Roman" w:eastAsia="Times New Roman" w:hAnsi="Times New Roman" w:cs="Times New Roman"/>
          <w:szCs w:val="26"/>
          <w:lang w:val="en-US"/>
        </w:rPr>
        <w:pPrChange w:id="2435" w:author="Nguyễn Đình Kha" w:date="2024-07-01T15:44:00Z" w16du:dateUtc="2024-07-01T08:44:00Z">
          <w:pPr>
            <w:pStyle w:val="Heading3"/>
            <w:numPr>
              <w:numId w:val="44"/>
            </w:numPr>
            <w:ind w:left="360" w:hanging="360"/>
          </w:pPr>
        </w:pPrChange>
      </w:pPr>
      <w:bookmarkStart w:id="2436" w:name="_Toc170710063"/>
      <w:bookmarkStart w:id="2437" w:name="_Toc171974921"/>
      <w:ins w:id="2438" w:author="Nguyễn Đình Kha" w:date="2024-07-01T15:38:00Z" w16du:dateUtc="2024-07-01T08:38:00Z">
        <w:r w:rsidRPr="00733D85">
          <w:rPr>
            <w:rFonts w:ascii="Times New Roman" w:eastAsia="Times New Roman" w:hAnsi="Times New Roman" w:cs="Times New Roman"/>
            <w:szCs w:val="26"/>
            <w:lang w:val="en-US"/>
          </w:rPr>
          <w:t>Thực thi tấn công</w:t>
        </w:r>
        <w:bookmarkEnd w:id="2436"/>
        <w:bookmarkEnd w:id="2437"/>
      </w:ins>
    </w:p>
    <w:p w14:paraId="76BA648B" w14:textId="77777777" w:rsidR="006C27EF" w:rsidRPr="00733D85" w:rsidRDefault="006C27EF">
      <w:pPr>
        <w:ind w:firstLine="227"/>
        <w:jc w:val="both"/>
        <w:rPr>
          <w:ins w:id="2439" w:author="Nguyễn Đình Kha" w:date="2024-07-01T15:38:00Z" w16du:dateUtc="2024-07-01T08:38:00Z"/>
          <w:rFonts w:ascii="Times New Roman" w:hAnsi="Times New Roman" w:cs="Times New Roman"/>
          <w:szCs w:val="26"/>
          <w:lang w:val="en-US"/>
        </w:rPr>
        <w:pPrChange w:id="2440" w:author="Nguyễn Đình Kha" w:date="2024-07-01T15:44:00Z" w16du:dateUtc="2024-07-01T08:44:00Z">
          <w:pPr>
            <w:tabs>
              <w:tab w:val="left" w:pos="720"/>
              <w:tab w:val="left" w:pos="1440"/>
              <w:tab w:val="left" w:pos="2200"/>
            </w:tabs>
            <w:jc w:val="both"/>
          </w:pPr>
        </w:pPrChange>
      </w:pPr>
      <w:ins w:id="2441" w:author="Nguyễn Đình Kha" w:date="2024-07-01T15:38:00Z" w16du:dateUtc="2024-07-01T08:38:00Z">
        <w:r w:rsidRPr="00733D85">
          <w:rPr>
            <w:rFonts w:ascii="Times New Roman" w:hAnsi="Times New Roman" w:cs="Times New Roman"/>
            <w:szCs w:val="26"/>
            <w:lang w:val="en-US"/>
          </w:rPr>
          <w:t>Các cuộc tấn công được thực hiện trong một môi trường kiểm soát để đảm bảo kết quả nhất quán và có thể lặp lại. Quy trình bao gồm:</w:t>
        </w:r>
      </w:ins>
    </w:p>
    <w:p w14:paraId="67B02506" w14:textId="77777777" w:rsidR="006C27EF" w:rsidRPr="00733D85" w:rsidRDefault="006C27EF">
      <w:pPr>
        <w:ind w:firstLine="227"/>
        <w:jc w:val="both"/>
        <w:rPr>
          <w:ins w:id="2442" w:author="Nguyễn Đình Kha" w:date="2024-07-01T15:38:00Z" w16du:dateUtc="2024-07-01T08:38:00Z"/>
          <w:rFonts w:ascii="Times New Roman" w:hAnsi="Times New Roman" w:cs="Times New Roman"/>
          <w:b/>
          <w:bCs/>
          <w:szCs w:val="26"/>
          <w:lang w:val="en-US"/>
        </w:rPr>
        <w:pPrChange w:id="2443" w:author="Nguyễn Đình Kha" w:date="2024-07-01T15:44:00Z" w16du:dateUtc="2024-07-01T08:44:00Z">
          <w:pPr>
            <w:tabs>
              <w:tab w:val="left" w:pos="720"/>
              <w:tab w:val="left" w:pos="1440"/>
              <w:tab w:val="left" w:pos="2200"/>
            </w:tabs>
            <w:jc w:val="both"/>
          </w:pPr>
        </w:pPrChange>
      </w:pPr>
      <w:ins w:id="2444" w:author="Nguyễn Đình Kha" w:date="2024-07-01T15:38:00Z" w16du:dateUtc="2024-07-01T08:38:00Z">
        <w:r w:rsidRPr="00733D85">
          <w:rPr>
            <w:rFonts w:ascii="Times New Roman" w:hAnsi="Times New Roman" w:cs="Times New Roman"/>
            <w:b/>
            <w:bCs/>
            <w:szCs w:val="26"/>
            <w:lang w:val="en-US"/>
          </w:rPr>
          <w:t>SQL Injection</w:t>
        </w:r>
      </w:ins>
    </w:p>
    <w:p w14:paraId="6B89532F" w14:textId="77777777" w:rsidR="006C27EF" w:rsidRPr="00733D85" w:rsidRDefault="006C27EF">
      <w:pPr>
        <w:ind w:firstLine="227"/>
        <w:jc w:val="both"/>
        <w:rPr>
          <w:ins w:id="2445" w:author="Nguyễn Đình Kha" w:date="2024-07-01T15:38:00Z" w16du:dateUtc="2024-07-01T08:38:00Z"/>
          <w:rFonts w:ascii="Times New Roman" w:hAnsi="Times New Roman" w:cs="Times New Roman"/>
          <w:szCs w:val="26"/>
          <w:lang w:val="en-US"/>
        </w:rPr>
        <w:pPrChange w:id="2446" w:author="Nguyễn Đình Kha" w:date="2024-07-01T15:44:00Z" w16du:dateUtc="2024-07-01T08:44:00Z">
          <w:pPr>
            <w:tabs>
              <w:tab w:val="left" w:pos="720"/>
              <w:tab w:val="left" w:pos="1440"/>
              <w:tab w:val="left" w:pos="2200"/>
            </w:tabs>
            <w:jc w:val="both"/>
          </w:pPr>
        </w:pPrChange>
      </w:pPr>
      <w:ins w:id="2447" w:author="Nguyễn Đình Kha" w:date="2024-07-01T15:38:00Z" w16du:dateUtc="2024-07-01T08:38:00Z">
        <w:r w:rsidRPr="00733D85">
          <w:rPr>
            <w:rFonts w:ascii="Times New Roman" w:hAnsi="Times New Roman" w:cs="Times New Roman"/>
            <w:szCs w:val="26"/>
            <w:lang w:val="en-US"/>
          </w:rPr>
          <w:t>Chạy SQLMap với các tải trọng và tham số khác nhau để mô phỏng các cuộc tấn công SQLi đa dạng. SQLMap được sử dụng để tự động hóa việc phát hiện và khai thác lỗ hổng SQL injection, với các kịch bản kiểm tra bao gồm nhiều phương pháp tấn công khác nhau để đảm bảo rằng hệ thống có thể phát hiện và phản ứng một cách hiệu quả.</w:t>
        </w:r>
      </w:ins>
    </w:p>
    <w:p w14:paraId="0E492385" w14:textId="77777777" w:rsidR="006C27EF" w:rsidRPr="00733D85" w:rsidRDefault="006C27EF">
      <w:pPr>
        <w:ind w:firstLine="227"/>
        <w:jc w:val="both"/>
        <w:rPr>
          <w:ins w:id="2448" w:author="Nguyễn Đình Kha" w:date="2024-07-01T15:38:00Z" w16du:dateUtc="2024-07-01T08:38:00Z"/>
          <w:rFonts w:ascii="Times New Roman" w:hAnsi="Times New Roman" w:cs="Times New Roman"/>
          <w:b/>
          <w:bCs/>
          <w:szCs w:val="26"/>
          <w:lang w:val="en-US"/>
        </w:rPr>
        <w:pPrChange w:id="2449" w:author="Nguyễn Đình Kha" w:date="2024-07-01T15:44:00Z" w16du:dateUtc="2024-07-01T08:44:00Z">
          <w:pPr>
            <w:tabs>
              <w:tab w:val="left" w:pos="720"/>
              <w:tab w:val="left" w:pos="1440"/>
              <w:tab w:val="left" w:pos="2200"/>
            </w:tabs>
            <w:jc w:val="both"/>
          </w:pPr>
        </w:pPrChange>
      </w:pPr>
      <w:ins w:id="2450" w:author="Nguyễn Đình Kha" w:date="2024-07-01T15:38:00Z" w16du:dateUtc="2024-07-01T08:38:00Z">
        <w:r w:rsidRPr="00733D85">
          <w:rPr>
            <w:rFonts w:ascii="Times New Roman" w:hAnsi="Times New Roman" w:cs="Times New Roman"/>
            <w:b/>
            <w:bCs/>
            <w:szCs w:val="26"/>
            <w:lang w:val="en-US"/>
          </w:rPr>
          <w:t>XSS và CSRF</w:t>
        </w:r>
      </w:ins>
    </w:p>
    <w:p w14:paraId="26E45918" w14:textId="77777777" w:rsidR="006C27EF" w:rsidRPr="00733D85" w:rsidRDefault="006C27EF">
      <w:pPr>
        <w:ind w:firstLine="227"/>
        <w:jc w:val="both"/>
        <w:rPr>
          <w:ins w:id="2451" w:author="Nguyễn Đình Kha" w:date="2024-07-01T15:38:00Z" w16du:dateUtc="2024-07-01T08:38:00Z"/>
          <w:rFonts w:ascii="Times New Roman" w:hAnsi="Times New Roman" w:cs="Times New Roman"/>
          <w:szCs w:val="26"/>
          <w:lang w:val="en-US"/>
        </w:rPr>
        <w:pPrChange w:id="2452" w:author="Nguyễn Đình Kha" w:date="2024-07-01T15:44:00Z" w16du:dateUtc="2024-07-01T08:44:00Z">
          <w:pPr>
            <w:tabs>
              <w:tab w:val="left" w:pos="720"/>
              <w:tab w:val="left" w:pos="1440"/>
              <w:tab w:val="left" w:pos="2200"/>
            </w:tabs>
            <w:jc w:val="both"/>
          </w:pPr>
        </w:pPrChange>
      </w:pPr>
      <w:ins w:id="2453" w:author="Nguyễn Đình Kha" w:date="2024-07-01T15:38:00Z" w16du:dateUtc="2024-07-01T08:38:00Z">
        <w:r w:rsidRPr="00733D85">
          <w:rPr>
            <w:rFonts w:ascii="Times New Roman" w:hAnsi="Times New Roman" w:cs="Times New Roman"/>
            <w:szCs w:val="26"/>
            <w:lang w:val="en-US"/>
          </w:rPr>
          <w:t>Thực thi các script tùy chỉnh để mô phỏng các cuộc tấn công XSS và CSRF, nhắm vào các tương tác người dùng trong honeypot. Các script XSS bao gồm việc chèn mã độc vào các trường nhập dữ liệu đầu vào và quan sát phản ứng của hệ thống. Các kịch bản CSRF bao gồm việc gửi các yêu cầu giả mạo từ các trang web độc hại và theo dõi khả năng của hệ thống trong việc phát hiện và ngăn chặn những yêu cầu này.</w:t>
        </w:r>
      </w:ins>
    </w:p>
    <w:p w14:paraId="213AB4E7" w14:textId="77777777" w:rsidR="006C27EF" w:rsidRPr="00733D85" w:rsidRDefault="006C27EF" w:rsidP="006C27EF">
      <w:pPr>
        <w:rPr>
          <w:ins w:id="2454" w:author="Nguyễn Đình Kha" w:date="2024-07-01T15:38:00Z" w16du:dateUtc="2024-07-01T08:38:00Z"/>
          <w:rFonts w:ascii="Times New Roman" w:hAnsi="Times New Roman" w:cs="Times New Roman"/>
          <w:szCs w:val="26"/>
          <w:lang w:val="en-US"/>
        </w:rPr>
      </w:pPr>
    </w:p>
    <w:p w14:paraId="643ACAD2" w14:textId="77777777" w:rsidR="006C27EF" w:rsidRPr="00733D85" w:rsidRDefault="006C27EF">
      <w:pPr>
        <w:pStyle w:val="Heading4"/>
        <w:rPr>
          <w:ins w:id="2455" w:author="Nguyễn Đình Kha" w:date="2024-07-01T15:38:00Z" w16du:dateUtc="2024-07-01T08:38:00Z"/>
          <w:rFonts w:ascii="Times New Roman" w:hAnsi="Times New Roman" w:cs="Times New Roman"/>
          <w:szCs w:val="26"/>
          <w:lang w:val="en-US"/>
          <w:rPrChange w:id="2456" w:author="Nguyễn Đình Kha" w:date="2024-07-02T21:20:00Z" w16du:dateUtc="2024-07-02T14:20:00Z">
            <w:rPr>
              <w:ins w:id="2457" w:author="Nguyễn Đình Kha" w:date="2024-07-01T15:38:00Z" w16du:dateUtc="2024-07-01T08:38:00Z"/>
              <w:b w:val="0"/>
              <w:bCs w:val="0"/>
            </w:rPr>
          </w:rPrChange>
        </w:rPr>
        <w:pPrChange w:id="2458" w:author="Nguyễn Đình Kha" w:date="2024-07-01T15:45:00Z" w16du:dateUtc="2024-07-01T08:45:00Z">
          <w:pPr>
            <w:pStyle w:val="Heading4"/>
            <w:numPr>
              <w:numId w:val="44"/>
            </w:numPr>
            <w:jc w:val="both"/>
          </w:pPr>
        </w:pPrChange>
      </w:pPr>
      <w:bookmarkStart w:id="2459" w:name="_Toc170710064"/>
      <w:bookmarkStart w:id="2460" w:name="_Toc171974922"/>
      <w:ins w:id="2461" w:author="Nguyễn Đình Kha" w:date="2024-07-01T15:38:00Z" w16du:dateUtc="2024-07-01T08:38:00Z">
        <w:r w:rsidRPr="00733D85">
          <w:rPr>
            <w:rFonts w:ascii="Times New Roman" w:hAnsi="Times New Roman" w:cs="Times New Roman"/>
            <w:szCs w:val="26"/>
            <w:lang w:val="en-US"/>
          </w:rPr>
          <w:t>Đối với tấn công SQL Injection:</w:t>
        </w:r>
        <w:bookmarkEnd w:id="2459"/>
        <w:bookmarkEnd w:id="2460"/>
      </w:ins>
    </w:p>
    <w:p w14:paraId="3E83D060" w14:textId="7A0CC03B" w:rsidR="006C27EF" w:rsidRPr="00733D85" w:rsidRDefault="006C27EF">
      <w:pPr>
        <w:ind w:firstLine="227"/>
        <w:jc w:val="both"/>
        <w:rPr>
          <w:ins w:id="2462" w:author="Nguyễn Đình Kha" w:date="2024-07-01T15:38:00Z" w16du:dateUtc="2024-07-01T08:38:00Z"/>
          <w:rFonts w:ascii="Times New Roman" w:hAnsi="Times New Roman" w:cs="Times New Roman"/>
          <w:szCs w:val="26"/>
          <w:lang w:val="en-US"/>
        </w:rPr>
        <w:pPrChange w:id="2463" w:author="Nguyễn Đình Kha" w:date="2024-07-01T15:45:00Z" w16du:dateUtc="2024-07-01T08:45:00Z">
          <w:pPr>
            <w:tabs>
              <w:tab w:val="left" w:pos="720"/>
              <w:tab w:val="left" w:pos="1440"/>
              <w:tab w:val="left" w:pos="2200"/>
            </w:tabs>
            <w:jc w:val="both"/>
          </w:pPr>
        </w:pPrChange>
      </w:pPr>
      <w:ins w:id="2464" w:author="Nguyễn Đình Kha" w:date="2024-07-01T15:38:00Z" w16du:dateUtc="2024-07-01T08:38:00Z">
        <w:r w:rsidRPr="00733D85">
          <w:rPr>
            <w:rFonts w:ascii="Times New Roman" w:hAnsi="Times New Roman" w:cs="Times New Roman"/>
            <w:szCs w:val="26"/>
            <w:lang w:val="en-US"/>
          </w:rPr>
          <w:t>Để đánh giá hiệu quả của hệ thống honeypot thích ứng trong việc phát hiện và phản ứng với các cuộc tấn công SQL Injection, tôi đã thiết lập một kịch bản kiểm tra chi tiết. Kịch bản này bao gồm việc thực hiện các cuộc tấn công SQL Injection bằng nhiều kỹ thuật khác nhau để đảm bảo tính toàn diện và hiệu quả của hệ thống.</w:t>
        </w:r>
      </w:ins>
    </w:p>
    <w:p w14:paraId="61DDD6E7" w14:textId="77777777" w:rsidR="006C27EF" w:rsidRPr="00733D85" w:rsidRDefault="006C27EF" w:rsidP="006C27EF">
      <w:pPr>
        <w:spacing w:before="100" w:beforeAutospacing="1" w:after="100" w:afterAutospacing="1" w:line="240" w:lineRule="auto"/>
        <w:rPr>
          <w:ins w:id="2465" w:author="Nguyễn Đình Kha" w:date="2024-07-01T15:38:00Z" w16du:dateUtc="2024-07-01T08:38:00Z"/>
          <w:rFonts w:ascii="Times New Roman" w:hAnsi="Times New Roman" w:cs="Times New Roman"/>
          <w:szCs w:val="26"/>
          <w:lang w:val="en-US"/>
        </w:rPr>
      </w:pPr>
    </w:p>
    <w:p w14:paraId="010C64F9" w14:textId="77777777" w:rsidR="00C870A2" w:rsidRPr="00733D85" w:rsidRDefault="006C27EF">
      <w:pPr>
        <w:pStyle w:val="NormalWeb"/>
        <w:keepNext/>
        <w:rPr>
          <w:ins w:id="2466" w:author="Nguyễn Đình Kha" w:date="2024-07-02T11:05:00Z" w16du:dateUtc="2024-07-02T04:05:00Z"/>
          <w:sz w:val="26"/>
          <w:szCs w:val="26"/>
          <w:rPrChange w:id="2467" w:author="Nguyễn Đình Kha" w:date="2024-07-02T21:20:00Z" w16du:dateUtc="2024-07-02T14:20:00Z">
            <w:rPr>
              <w:ins w:id="2468" w:author="Nguyễn Đình Kha" w:date="2024-07-02T11:05:00Z" w16du:dateUtc="2024-07-02T04:05:00Z"/>
            </w:rPr>
          </w:rPrChange>
        </w:rPr>
        <w:pPrChange w:id="2469" w:author="Nguyễn Đình Kha" w:date="2024-07-02T11:05:00Z" w16du:dateUtc="2024-07-02T04:05:00Z">
          <w:pPr>
            <w:pStyle w:val="NormalWeb"/>
          </w:pPr>
        </w:pPrChange>
      </w:pPr>
      <w:ins w:id="2470" w:author="Nguyễn Đình Kha" w:date="2024-07-01T15:38:00Z" w16du:dateUtc="2024-07-01T08:38:00Z">
        <w:r w:rsidRPr="00733D85">
          <w:rPr>
            <w:noProof/>
            <w:sz w:val="26"/>
            <w:szCs w:val="26"/>
          </w:rPr>
          <w:lastRenderedPageBreak/>
          <w:drawing>
            <wp:inline distT="0" distB="0" distL="0" distR="0" wp14:anchorId="1088CDC3" wp14:editId="6B4A65C3">
              <wp:extent cx="5236845" cy="2611755"/>
              <wp:effectExtent l="0" t="0" r="1905" b="0"/>
              <wp:docPr id="736430913"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30913" name="Picture 1" descr="A diagram of a computer network&#10;&#10;Description automatically generated"/>
                      <pic:cNvPicPr/>
                    </pic:nvPicPr>
                    <pic:blipFill rotWithShape="1">
                      <a:blip r:embed="rId21"/>
                      <a:srcRect l="6146"/>
                      <a:stretch/>
                    </pic:blipFill>
                    <pic:spPr bwMode="auto">
                      <a:xfrm>
                        <a:off x="0" y="0"/>
                        <a:ext cx="5236845" cy="2611755"/>
                      </a:xfrm>
                      <a:prstGeom prst="rect">
                        <a:avLst/>
                      </a:prstGeom>
                      <a:ln>
                        <a:noFill/>
                      </a:ln>
                      <a:extLst>
                        <a:ext uri="{53640926-AAD7-44D8-BBD7-CCE9431645EC}">
                          <a14:shadowObscured xmlns:a14="http://schemas.microsoft.com/office/drawing/2010/main"/>
                        </a:ext>
                      </a:extLst>
                    </pic:spPr>
                  </pic:pic>
                </a:graphicData>
              </a:graphic>
            </wp:inline>
          </w:drawing>
        </w:r>
      </w:ins>
    </w:p>
    <w:p w14:paraId="168A4891" w14:textId="1AF7456A" w:rsidR="006C27EF" w:rsidRPr="00733D85" w:rsidRDefault="00C870A2">
      <w:pPr>
        <w:pStyle w:val="Caption"/>
        <w:rPr>
          <w:ins w:id="2471" w:author="Nguyễn Đình Kha" w:date="2024-07-01T15:38:00Z" w16du:dateUtc="2024-07-01T08:38:00Z"/>
          <w:szCs w:val="26"/>
        </w:rPr>
        <w:pPrChange w:id="2472" w:author="Nguyễn Đình Kha" w:date="2024-07-02T11:05:00Z" w16du:dateUtc="2024-07-02T04:05:00Z">
          <w:pPr>
            <w:pStyle w:val="NormalWeb"/>
          </w:pPr>
        </w:pPrChange>
      </w:pPr>
      <w:bookmarkStart w:id="2473" w:name="_Toc171974828"/>
      <w:ins w:id="2474" w:author="Nguyễn Đình Kha" w:date="2024-07-02T11:05:00Z" w16du:dateUtc="2024-07-02T04:05:00Z">
        <w:r w:rsidRPr="00733D85">
          <w:rPr>
            <w:rFonts w:ascii="Times New Roman" w:hAnsi="Times New Roman" w:cs="Times New Roman"/>
            <w:szCs w:val="26"/>
            <w:rPrChange w:id="2475" w:author="Nguyễn Đình Kha" w:date="2024-07-02T21:20:00Z" w16du:dateUtc="2024-07-02T14:20:00Z">
              <w:rPr/>
            </w:rPrChange>
          </w:rPr>
          <w:t xml:space="preserve">Hình </w:t>
        </w:r>
        <w:r w:rsidRPr="00733D85">
          <w:rPr>
            <w:rFonts w:ascii="Times New Roman" w:hAnsi="Times New Roman" w:cs="Times New Roman"/>
            <w:szCs w:val="26"/>
            <w:rPrChange w:id="2476" w:author="Nguyễn Đình Kha" w:date="2024-07-02T21:20:00Z" w16du:dateUtc="2024-07-02T14:20:00Z">
              <w:rPr/>
            </w:rPrChange>
          </w:rPr>
          <w:fldChar w:fldCharType="begin"/>
        </w:r>
        <w:r w:rsidRPr="00733D85">
          <w:rPr>
            <w:rFonts w:ascii="Times New Roman" w:hAnsi="Times New Roman" w:cs="Times New Roman"/>
            <w:szCs w:val="26"/>
            <w:rPrChange w:id="2477"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478" w:author="Nguyễn Đình Kha" w:date="2024-07-02T21:20:00Z" w16du:dateUtc="2024-07-02T14:20:00Z">
            <w:rPr/>
          </w:rPrChange>
        </w:rPr>
        <w:fldChar w:fldCharType="separate"/>
      </w:r>
      <w:r w:rsidR="000A3882">
        <w:rPr>
          <w:rFonts w:ascii="Times New Roman" w:hAnsi="Times New Roman" w:cs="Times New Roman"/>
          <w:noProof/>
          <w:szCs w:val="26"/>
        </w:rPr>
        <w:t>13</w:t>
      </w:r>
      <w:ins w:id="2479" w:author="Nguyễn Đình Kha" w:date="2024-07-02T11:05:00Z" w16du:dateUtc="2024-07-02T04:05:00Z">
        <w:r w:rsidRPr="00733D85">
          <w:rPr>
            <w:rFonts w:ascii="Times New Roman" w:hAnsi="Times New Roman" w:cs="Times New Roman"/>
            <w:szCs w:val="26"/>
            <w:rPrChange w:id="2480" w:author="Nguyễn Đình Kha" w:date="2024-07-02T21:20:00Z" w16du:dateUtc="2024-07-02T14:20:00Z">
              <w:rPr/>
            </w:rPrChange>
          </w:rPr>
          <w:fldChar w:fldCharType="end"/>
        </w:r>
        <w:r w:rsidRPr="00733D85">
          <w:rPr>
            <w:rFonts w:ascii="Times New Roman" w:hAnsi="Times New Roman" w:cs="Times New Roman"/>
            <w:szCs w:val="26"/>
            <w:lang w:val="en-US"/>
            <w:rPrChange w:id="2481" w:author="Nguyễn Đình Kha" w:date="2024-07-02T21:20:00Z" w16du:dateUtc="2024-07-02T14:20:00Z">
              <w:rPr/>
            </w:rPrChange>
          </w:rPr>
          <w:t xml:space="preserve">. </w:t>
        </w:r>
        <w:r w:rsidRPr="00733D85">
          <w:rPr>
            <w:rFonts w:ascii="Times New Roman" w:hAnsi="Times New Roman" w:cs="Times New Roman"/>
            <w:noProof/>
            <w:szCs w:val="26"/>
            <w:rPrChange w:id="2482" w:author="Nguyễn Đình Kha" w:date="2024-07-02T21:20:00Z" w16du:dateUtc="2024-07-02T14:20:00Z">
              <w:rPr>
                <w:noProof/>
              </w:rPr>
            </w:rPrChange>
          </w:rPr>
          <w:t>Kịch bản tấn công SQL Injection</w:t>
        </w:r>
      </w:ins>
      <w:bookmarkEnd w:id="2473"/>
    </w:p>
    <w:p w14:paraId="7D09155C" w14:textId="77777777" w:rsidR="00C870A2" w:rsidRPr="00733D85" w:rsidRDefault="00C870A2">
      <w:pPr>
        <w:ind w:firstLine="227"/>
        <w:jc w:val="both"/>
        <w:rPr>
          <w:ins w:id="2483" w:author="Nguyễn Đình Kha" w:date="2024-07-02T11:05:00Z" w16du:dateUtc="2024-07-02T04:05:00Z"/>
          <w:rFonts w:ascii="Times New Roman" w:hAnsi="Times New Roman" w:cs="Times New Roman"/>
          <w:b/>
          <w:bCs/>
          <w:szCs w:val="26"/>
          <w:lang w:val="en-US"/>
        </w:rPr>
      </w:pPr>
    </w:p>
    <w:p w14:paraId="63987B48" w14:textId="0A08E69E" w:rsidR="006C27EF" w:rsidRPr="00733D85" w:rsidRDefault="006C27EF">
      <w:pPr>
        <w:ind w:firstLine="227"/>
        <w:jc w:val="both"/>
        <w:rPr>
          <w:ins w:id="2484" w:author="Nguyễn Đình Kha" w:date="2024-07-01T15:38:00Z" w16du:dateUtc="2024-07-01T08:38:00Z"/>
          <w:rFonts w:ascii="Times New Roman" w:hAnsi="Times New Roman" w:cs="Times New Roman"/>
          <w:b/>
          <w:bCs/>
          <w:szCs w:val="26"/>
          <w:lang w:val="en-US"/>
        </w:rPr>
        <w:pPrChange w:id="2485" w:author="Nguyễn Đình Kha" w:date="2024-07-01T15:45:00Z" w16du:dateUtc="2024-07-01T08:45:00Z">
          <w:pPr>
            <w:tabs>
              <w:tab w:val="left" w:pos="720"/>
              <w:tab w:val="left" w:pos="1440"/>
              <w:tab w:val="left" w:pos="2200"/>
            </w:tabs>
            <w:jc w:val="both"/>
          </w:pPr>
        </w:pPrChange>
      </w:pPr>
      <w:ins w:id="2486" w:author="Nguyễn Đình Kha" w:date="2024-07-01T15:38:00Z" w16du:dateUtc="2024-07-01T08:38:00Z">
        <w:r w:rsidRPr="00733D85">
          <w:rPr>
            <w:rFonts w:ascii="Times New Roman" w:hAnsi="Times New Roman" w:cs="Times New Roman"/>
            <w:b/>
            <w:bCs/>
            <w:szCs w:val="26"/>
            <w:lang w:val="en-US"/>
          </w:rPr>
          <w:t xml:space="preserve">Mô tả </w:t>
        </w:r>
      </w:ins>
      <w:ins w:id="2487" w:author="Nguyễn Đình Kha" w:date="2024-07-02T21:15:00Z" w16du:dateUtc="2024-07-02T14:15:00Z">
        <w:r w:rsidR="0038111F" w:rsidRPr="00733D85">
          <w:rPr>
            <w:rFonts w:ascii="Times New Roman" w:hAnsi="Times New Roman" w:cs="Times New Roman"/>
            <w:b/>
            <w:bCs/>
            <w:szCs w:val="26"/>
            <w:lang w:val="en-US"/>
          </w:rPr>
          <w:t>k</w:t>
        </w:r>
      </w:ins>
      <w:ins w:id="2488" w:author="Nguyễn Đình Kha" w:date="2024-07-01T15:38:00Z" w16du:dateUtc="2024-07-01T08:38:00Z">
        <w:r w:rsidRPr="00733D85">
          <w:rPr>
            <w:rFonts w:ascii="Times New Roman" w:hAnsi="Times New Roman" w:cs="Times New Roman"/>
            <w:b/>
            <w:bCs/>
            <w:szCs w:val="26"/>
            <w:lang w:val="en-US"/>
          </w:rPr>
          <w:t xml:space="preserve">ịch </w:t>
        </w:r>
      </w:ins>
      <w:ins w:id="2489" w:author="Nguyễn Đình Kha" w:date="2024-07-02T21:15:00Z" w16du:dateUtc="2024-07-02T14:15:00Z">
        <w:r w:rsidR="0038111F" w:rsidRPr="00733D85">
          <w:rPr>
            <w:rFonts w:ascii="Times New Roman" w:hAnsi="Times New Roman" w:cs="Times New Roman"/>
            <w:b/>
            <w:bCs/>
            <w:szCs w:val="26"/>
            <w:lang w:val="en-US"/>
          </w:rPr>
          <w:t>b</w:t>
        </w:r>
      </w:ins>
      <w:ins w:id="2490" w:author="Nguyễn Đình Kha" w:date="2024-07-01T15:38:00Z" w16du:dateUtc="2024-07-01T08:38:00Z">
        <w:r w:rsidRPr="00733D85">
          <w:rPr>
            <w:rFonts w:ascii="Times New Roman" w:hAnsi="Times New Roman" w:cs="Times New Roman"/>
            <w:b/>
            <w:bCs/>
            <w:szCs w:val="26"/>
            <w:lang w:val="en-US"/>
          </w:rPr>
          <w:t xml:space="preserve">ản </w:t>
        </w:r>
      </w:ins>
      <w:ins w:id="2491" w:author="Nguyễn Đình Kha" w:date="2024-07-02T21:15:00Z" w16du:dateUtc="2024-07-02T14:15:00Z">
        <w:r w:rsidR="0038111F" w:rsidRPr="00733D85">
          <w:rPr>
            <w:rFonts w:ascii="Times New Roman" w:hAnsi="Times New Roman" w:cs="Times New Roman"/>
            <w:b/>
            <w:bCs/>
            <w:szCs w:val="26"/>
            <w:lang w:val="en-US"/>
          </w:rPr>
          <w:t>t</w:t>
        </w:r>
      </w:ins>
      <w:ins w:id="2492" w:author="Nguyễn Đình Kha" w:date="2024-07-01T15:38:00Z" w16du:dateUtc="2024-07-01T08:38:00Z">
        <w:r w:rsidRPr="00733D85">
          <w:rPr>
            <w:rFonts w:ascii="Times New Roman" w:hAnsi="Times New Roman" w:cs="Times New Roman"/>
            <w:b/>
            <w:bCs/>
            <w:szCs w:val="26"/>
            <w:lang w:val="en-US"/>
          </w:rPr>
          <w:t xml:space="preserve">ấn </w:t>
        </w:r>
      </w:ins>
      <w:ins w:id="2493" w:author="Nguyễn Đình Kha" w:date="2024-07-02T21:15:00Z" w16du:dateUtc="2024-07-02T14:15:00Z">
        <w:r w:rsidR="0038111F" w:rsidRPr="00733D85">
          <w:rPr>
            <w:rFonts w:ascii="Times New Roman" w:hAnsi="Times New Roman" w:cs="Times New Roman"/>
            <w:b/>
            <w:bCs/>
            <w:szCs w:val="26"/>
            <w:lang w:val="en-US"/>
          </w:rPr>
          <w:t>c</w:t>
        </w:r>
      </w:ins>
      <w:ins w:id="2494" w:author="Nguyễn Đình Kha" w:date="2024-07-01T15:38:00Z" w16du:dateUtc="2024-07-01T08:38:00Z">
        <w:r w:rsidRPr="00733D85">
          <w:rPr>
            <w:rFonts w:ascii="Times New Roman" w:hAnsi="Times New Roman" w:cs="Times New Roman"/>
            <w:b/>
            <w:bCs/>
            <w:szCs w:val="26"/>
            <w:lang w:val="en-US"/>
          </w:rPr>
          <w:t>ông:</w:t>
        </w:r>
      </w:ins>
    </w:p>
    <w:p w14:paraId="0DCE5112" w14:textId="5FC992E3" w:rsidR="00FF0303" w:rsidRPr="00733D85" w:rsidRDefault="006C27EF" w:rsidP="00FF0303">
      <w:pPr>
        <w:ind w:firstLine="227"/>
        <w:jc w:val="both"/>
        <w:rPr>
          <w:ins w:id="2495" w:author="Nguyễn Đình Kha" w:date="2024-07-01T15:45:00Z" w16du:dateUtc="2024-07-01T08:45:00Z"/>
          <w:rFonts w:ascii="Times New Roman" w:hAnsi="Times New Roman" w:cs="Times New Roman"/>
          <w:b/>
          <w:bCs/>
          <w:szCs w:val="26"/>
          <w:lang w:val="en-US"/>
          <w:rPrChange w:id="2496" w:author="Nguyễn Đình Kha" w:date="2024-07-02T21:20:00Z" w16du:dateUtc="2024-07-02T14:20:00Z">
            <w:rPr>
              <w:ins w:id="2497" w:author="Nguyễn Đình Kha" w:date="2024-07-01T15:45:00Z" w16du:dateUtc="2024-07-01T08:45:00Z"/>
              <w:rFonts w:ascii="Times New Roman" w:hAnsi="Times New Roman" w:cs="Times New Roman"/>
              <w:lang w:val="en-US"/>
            </w:rPr>
          </w:rPrChange>
        </w:rPr>
      </w:pPr>
      <w:ins w:id="2498" w:author="Nguyễn Đình Kha" w:date="2024-07-01T15:38:00Z" w16du:dateUtc="2024-07-01T08:38:00Z">
        <w:r w:rsidRPr="00733D85">
          <w:rPr>
            <w:rFonts w:ascii="Times New Roman" w:hAnsi="Times New Roman" w:cs="Times New Roman"/>
            <w:b/>
            <w:bCs/>
            <w:szCs w:val="26"/>
            <w:lang w:val="en-US"/>
          </w:rPr>
          <w:t xml:space="preserve">Kẻ </w:t>
        </w:r>
      </w:ins>
      <w:ins w:id="2499" w:author="Nguyễn Đình Kha" w:date="2024-07-02T21:15:00Z" w16du:dateUtc="2024-07-02T14:15:00Z">
        <w:r w:rsidR="0038111F" w:rsidRPr="00733D85">
          <w:rPr>
            <w:rFonts w:ascii="Times New Roman" w:hAnsi="Times New Roman" w:cs="Times New Roman"/>
            <w:b/>
            <w:bCs/>
            <w:szCs w:val="26"/>
            <w:lang w:val="en-US"/>
          </w:rPr>
          <w:t>t</w:t>
        </w:r>
      </w:ins>
      <w:ins w:id="2500" w:author="Nguyễn Đình Kha" w:date="2024-07-01T15:38:00Z" w16du:dateUtc="2024-07-01T08:38:00Z">
        <w:r w:rsidRPr="00733D85">
          <w:rPr>
            <w:rFonts w:ascii="Times New Roman" w:hAnsi="Times New Roman" w:cs="Times New Roman"/>
            <w:b/>
            <w:bCs/>
            <w:szCs w:val="26"/>
            <w:lang w:val="en-US"/>
          </w:rPr>
          <w:t xml:space="preserve">ấn </w:t>
        </w:r>
      </w:ins>
      <w:ins w:id="2501" w:author="Nguyễn Đình Kha" w:date="2024-07-02T21:15:00Z" w16du:dateUtc="2024-07-02T14:15:00Z">
        <w:r w:rsidR="0038111F" w:rsidRPr="00733D85">
          <w:rPr>
            <w:rFonts w:ascii="Times New Roman" w:hAnsi="Times New Roman" w:cs="Times New Roman"/>
            <w:b/>
            <w:bCs/>
            <w:szCs w:val="26"/>
            <w:lang w:val="en-US"/>
          </w:rPr>
          <w:t>c</w:t>
        </w:r>
      </w:ins>
      <w:ins w:id="2502" w:author="Nguyễn Đình Kha" w:date="2024-07-01T15:38:00Z" w16du:dateUtc="2024-07-01T08:38:00Z">
        <w:r w:rsidRPr="00733D85">
          <w:rPr>
            <w:rFonts w:ascii="Times New Roman" w:hAnsi="Times New Roman" w:cs="Times New Roman"/>
            <w:b/>
            <w:bCs/>
            <w:szCs w:val="26"/>
            <w:lang w:val="en-US"/>
          </w:rPr>
          <w:t>ông</w:t>
        </w:r>
      </w:ins>
      <w:ins w:id="2503" w:author="Nguyễn Đình Kha" w:date="2024-07-01T15:45:00Z" w16du:dateUtc="2024-07-01T08:45:00Z">
        <w:r w:rsidR="00FF0303" w:rsidRPr="00733D85">
          <w:rPr>
            <w:rFonts w:ascii="Times New Roman" w:hAnsi="Times New Roman" w:cs="Times New Roman"/>
            <w:b/>
            <w:bCs/>
            <w:szCs w:val="26"/>
            <w:lang w:val="en-US"/>
            <w:rPrChange w:id="2504" w:author="Nguyễn Đình Kha" w:date="2024-07-02T21:20:00Z" w16du:dateUtc="2024-07-02T14:20:00Z">
              <w:rPr>
                <w:rFonts w:ascii="Times New Roman" w:hAnsi="Times New Roman" w:cs="Times New Roman"/>
                <w:lang w:val="en-US"/>
              </w:rPr>
            </w:rPrChange>
          </w:rPr>
          <w:t xml:space="preserve"> (Attacker)</w:t>
        </w:r>
      </w:ins>
    </w:p>
    <w:p w14:paraId="6BBE69B2" w14:textId="6C121C23" w:rsidR="006C27EF" w:rsidRPr="00733D85" w:rsidRDefault="006C27EF">
      <w:pPr>
        <w:ind w:firstLine="227"/>
        <w:jc w:val="both"/>
        <w:rPr>
          <w:ins w:id="2505" w:author="Nguyễn Đình Kha" w:date="2024-07-01T15:38:00Z" w16du:dateUtc="2024-07-01T08:38:00Z"/>
          <w:rFonts w:ascii="Times New Roman" w:hAnsi="Times New Roman" w:cs="Times New Roman"/>
          <w:szCs w:val="26"/>
          <w:lang w:val="en-US"/>
          <w:rPrChange w:id="2506" w:author="Nguyễn Đình Kha" w:date="2024-07-02T21:20:00Z" w16du:dateUtc="2024-07-02T14:20:00Z">
            <w:rPr>
              <w:ins w:id="2507" w:author="Nguyễn Đình Kha" w:date="2024-07-01T15:38:00Z" w16du:dateUtc="2024-07-01T08:38:00Z"/>
              <w:rFonts w:ascii="Times New Roman" w:hAnsi="Times New Roman" w:cs="Times New Roman"/>
              <w:b/>
              <w:bCs/>
              <w:szCs w:val="26"/>
              <w:lang w:val="en-US"/>
            </w:rPr>
          </w:rPrChange>
        </w:rPr>
        <w:pPrChange w:id="2508" w:author="Nguyễn Đình Kha" w:date="2024-07-01T15:45:00Z" w16du:dateUtc="2024-07-01T08:45:00Z">
          <w:pPr>
            <w:tabs>
              <w:tab w:val="left" w:pos="720"/>
              <w:tab w:val="left" w:pos="1440"/>
              <w:tab w:val="left" w:pos="2200"/>
            </w:tabs>
            <w:jc w:val="both"/>
          </w:pPr>
        </w:pPrChange>
      </w:pPr>
      <w:ins w:id="2509" w:author="Nguyễn Đình Kha" w:date="2024-07-01T15:38:00Z" w16du:dateUtc="2024-07-01T08:38:00Z">
        <w:r w:rsidRPr="00733D85">
          <w:rPr>
            <w:rFonts w:ascii="Times New Roman" w:hAnsi="Times New Roman" w:cs="Times New Roman"/>
            <w:szCs w:val="26"/>
            <w:lang w:val="en-US"/>
          </w:rPr>
          <w:t>Adam, một kẻ tấn công sử dụng các kỹ thuật SQL Injection khác nhau để tấn công vào hệ thống ngân hàng.</w:t>
        </w:r>
      </w:ins>
    </w:p>
    <w:p w14:paraId="22BCA76C" w14:textId="2F5A0517" w:rsidR="00FF0303" w:rsidRPr="00733D85" w:rsidRDefault="006C27EF" w:rsidP="00FF0303">
      <w:pPr>
        <w:ind w:firstLine="227"/>
        <w:jc w:val="both"/>
        <w:rPr>
          <w:ins w:id="2510" w:author="Nguyễn Đình Kha" w:date="2024-07-01T15:45:00Z" w16du:dateUtc="2024-07-01T08:45:00Z"/>
          <w:rFonts w:ascii="Times New Roman" w:hAnsi="Times New Roman" w:cs="Times New Roman"/>
          <w:b/>
          <w:bCs/>
          <w:szCs w:val="26"/>
          <w:lang w:val="en-US"/>
          <w:rPrChange w:id="2511" w:author="Nguyễn Đình Kha" w:date="2024-07-02T21:20:00Z" w16du:dateUtc="2024-07-02T14:20:00Z">
            <w:rPr>
              <w:ins w:id="2512" w:author="Nguyễn Đình Kha" w:date="2024-07-01T15:45:00Z" w16du:dateUtc="2024-07-01T08:45:00Z"/>
              <w:rFonts w:ascii="Times New Roman" w:hAnsi="Times New Roman" w:cs="Times New Roman"/>
              <w:lang w:val="en-US"/>
            </w:rPr>
          </w:rPrChange>
        </w:rPr>
      </w:pPr>
      <w:ins w:id="2513" w:author="Nguyễn Đình Kha" w:date="2024-07-01T15:38:00Z" w16du:dateUtc="2024-07-01T08:38:00Z">
        <w:r w:rsidRPr="00733D85">
          <w:rPr>
            <w:rFonts w:ascii="Times New Roman" w:hAnsi="Times New Roman" w:cs="Times New Roman"/>
            <w:b/>
            <w:bCs/>
            <w:szCs w:val="26"/>
            <w:lang w:val="en-US"/>
          </w:rPr>
          <w:t xml:space="preserve">Công </w:t>
        </w:r>
      </w:ins>
      <w:ins w:id="2514" w:author="Nguyễn Đình Kha" w:date="2024-07-02T21:15:00Z" w16du:dateUtc="2024-07-02T14:15:00Z">
        <w:r w:rsidR="0038111F" w:rsidRPr="00733D85">
          <w:rPr>
            <w:rFonts w:ascii="Times New Roman" w:hAnsi="Times New Roman" w:cs="Times New Roman"/>
            <w:b/>
            <w:bCs/>
            <w:szCs w:val="26"/>
            <w:lang w:val="en-US"/>
          </w:rPr>
          <w:t>c</w:t>
        </w:r>
      </w:ins>
      <w:ins w:id="2515" w:author="Nguyễn Đình Kha" w:date="2024-07-01T15:38:00Z" w16du:dateUtc="2024-07-01T08:38:00Z">
        <w:r w:rsidRPr="00733D85">
          <w:rPr>
            <w:rFonts w:ascii="Times New Roman" w:hAnsi="Times New Roman" w:cs="Times New Roman"/>
            <w:b/>
            <w:bCs/>
            <w:szCs w:val="26"/>
            <w:lang w:val="en-US"/>
          </w:rPr>
          <w:t xml:space="preserve">ụ </w:t>
        </w:r>
      </w:ins>
      <w:ins w:id="2516" w:author="Nguyễn Đình Kha" w:date="2024-07-02T21:15:00Z" w16du:dateUtc="2024-07-02T14:15:00Z">
        <w:r w:rsidR="0038111F" w:rsidRPr="00733D85">
          <w:rPr>
            <w:rFonts w:ascii="Times New Roman" w:hAnsi="Times New Roman" w:cs="Times New Roman"/>
            <w:b/>
            <w:bCs/>
            <w:szCs w:val="26"/>
            <w:lang w:val="en-US"/>
          </w:rPr>
          <w:t>s</w:t>
        </w:r>
      </w:ins>
      <w:ins w:id="2517" w:author="Nguyễn Đình Kha" w:date="2024-07-01T15:38:00Z" w16du:dateUtc="2024-07-01T08:38:00Z">
        <w:r w:rsidRPr="00733D85">
          <w:rPr>
            <w:rFonts w:ascii="Times New Roman" w:hAnsi="Times New Roman" w:cs="Times New Roman"/>
            <w:b/>
            <w:bCs/>
            <w:szCs w:val="26"/>
            <w:lang w:val="en-US"/>
          </w:rPr>
          <w:t xml:space="preserve">ử </w:t>
        </w:r>
      </w:ins>
      <w:ins w:id="2518" w:author="Nguyễn Đình Kha" w:date="2024-07-02T21:15:00Z" w16du:dateUtc="2024-07-02T14:15:00Z">
        <w:r w:rsidR="0038111F" w:rsidRPr="00733D85">
          <w:rPr>
            <w:rFonts w:ascii="Times New Roman" w:hAnsi="Times New Roman" w:cs="Times New Roman"/>
            <w:b/>
            <w:bCs/>
            <w:szCs w:val="26"/>
            <w:lang w:val="en-US"/>
          </w:rPr>
          <w:t>d</w:t>
        </w:r>
      </w:ins>
      <w:ins w:id="2519" w:author="Nguyễn Đình Kha" w:date="2024-07-01T15:38:00Z" w16du:dateUtc="2024-07-01T08:38:00Z">
        <w:r w:rsidRPr="00733D85">
          <w:rPr>
            <w:rFonts w:ascii="Times New Roman" w:hAnsi="Times New Roman" w:cs="Times New Roman"/>
            <w:b/>
            <w:bCs/>
            <w:szCs w:val="26"/>
            <w:lang w:val="en-US"/>
          </w:rPr>
          <w:t>ụng</w:t>
        </w:r>
      </w:ins>
    </w:p>
    <w:p w14:paraId="02E9CB20" w14:textId="4094ACF9" w:rsidR="006C27EF" w:rsidRPr="00733D85" w:rsidRDefault="006C27EF">
      <w:pPr>
        <w:ind w:firstLine="227"/>
        <w:jc w:val="both"/>
        <w:rPr>
          <w:ins w:id="2520" w:author="Nguyễn Đình Kha" w:date="2024-07-01T15:38:00Z" w16du:dateUtc="2024-07-01T08:38:00Z"/>
          <w:rFonts w:ascii="Times New Roman" w:hAnsi="Times New Roman" w:cs="Times New Roman"/>
          <w:szCs w:val="26"/>
          <w:lang w:val="en-US"/>
          <w:rPrChange w:id="2521" w:author="Nguyễn Đình Kha" w:date="2024-07-02T21:20:00Z" w16du:dateUtc="2024-07-02T14:20:00Z">
            <w:rPr>
              <w:ins w:id="2522" w:author="Nguyễn Đình Kha" w:date="2024-07-01T15:38:00Z" w16du:dateUtc="2024-07-01T08:38:00Z"/>
              <w:rFonts w:ascii="Times New Roman" w:hAnsi="Times New Roman" w:cs="Times New Roman"/>
              <w:b/>
              <w:bCs/>
              <w:szCs w:val="26"/>
              <w:lang w:val="en-US"/>
            </w:rPr>
          </w:rPrChange>
        </w:rPr>
        <w:pPrChange w:id="2523" w:author="Nguyễn Đình Kha" w:date="2024-07-01T15:45:00Z" w16du:dateUtc="2024-07-01T08:45:00Z">
          <w:pPr>
            <w:tabs>
              <w:tab w:val="left" w:pos="720"/>
              <w:tab w:val="left" w:pos="1440"/>
              <w:tab w:val="left" w:pos="2200"/>
            </w:tabs>
            <w:jc w:val="both"/>
          </w:pPr>
        </w:pPrChange>
      </w:pPr>
      <w:ins w:id="2524" w:author="Nguyễn Đình Kha" w:date="2024-07-01T15:38:00Z" w16du:dateUtc="2024-07-01T08:38:00Z">
        <w:r w:rsidRPr="00733D85">
          <w:rPr>
            <w:rFonts w:ascii="Times New Roman" w:hAnsi="Times New Roman" w:cs="Times New Roman"/>
            <w:szCs w:val="26"/>
            <w:lang w:val="en-US"/>
          </w:rPr>
          <w:t>SQLMap, một công cụ phổ biến để tự động hóa các cuộc tấn công SQL Injection.</w:t>
        </w:r>
      </w:ins>
    </w:p>
    <w:p w14:paraId="46C3C7D7" w14:textId="77777777" w:rsidR="00FF0303" w:rsidRPr="00733D85" w:rsidRDefault="006C27EF" w:rsidP="00FF0303">
      <w:pPr>
        <w:ind w:firstLine="227"/>
        <w:jc w:val="both"/>
        <w:rPr>
          <w:ins w:id="2525" w:author="Nguyễn Đình Kha" w:date="2024-07-01T15:45:00Z" w16du:dateUtc="2024-07-01T08:45:00Z"/>
          <w:rFonts w:ascii="Times New Roman" w:hAnsi="Times New Roman" w:cs="Times New Roman"/>
          <w:b/>
          <w:bCs/>
          <w:szCs w:val="26"/>
          <w:lang w:val="en-US"/>
          <w:rPrChange w:id="2526" w:author="Nguyễn Đình Kha" w:date="2024-07-02T21:20:00Z" w16du:dateUtc="2024-07-02T14:20:00Z">
            <w:rPr>
              <w:ins w:id="2527" w:author="Nguyễn Đình Kha" w:date="2024-07-01T15:45:00Z" w16du:dateUtc="2024-07-01T08:45:00Z"/>
              <w:rFonts w:ascii="Times New Roman" w:hAnsi="Times New Roman" w:cs="Times New Roman"/>
              <w:lang w:val="en-US"/>
            </w:rPr>
          </w:rPrChange>
        </w:rPr>
      </w:pPr>
      <w:ins w:id="2528" w:author="Nguyễn Đình Kha" w:date="2024-07-01T15:38:00Z" w16du:dateUtc="2024-07-01T08:38:00Z">
        <w:r w:rsidRPr="00733D85">
          <w:rPr>
            <w:rFonts w:ascii="Times New Roman" w:hAnsi="Times New Roman" w:cs="Times New Roman"/>
            <w:b/>
            <w:bCs/>
            <w:szCs w:val="26"/>
            <w:lang w:val="en-US"/>
          </w:rPr>
          <w:t>Mục tiêu</w:t>
        </w:r>
      </w:ins>
    </w:p>
    <w:p w14:paraId="5E224F08" w14:textId="66C24AFD" w:rsidR="006C27EF" w:rsidRPr="00733D85" w:rsidRDefault="006C27EF">
      <w:pPr>
        <w:ind w:firstLine="227"/>
        <w:jc w:val="both"/>
        <w:rPr>
          <w:ins w:id="2529" w:author="Nguyễn Đình Kha" w:date="2024-07-01T15:38:00Z" w16du:dateUtc="2024-07-01T08:38:00Z"/>
          <w:rFonts w:ascii="Times New Roman" w:hAnsi="Times New Roman" w:cs="Times New Roman"/>
          <w:szCs w:val="26"/>
          <w:lang w:val="en-US"/>
          <w:rPrChange w:id="2530" w:author="Nguyễn Đình Kha" w:date="2024-07-02T21:20:00Z" w16du:dateUtc="2024-07-02T14:20:00Z">
            <w:rPr>
              <w:ins w:id="2531" w:author="Nguyễn Đình Kha" w:date="2024-07-01T15:38:00Z" w16du:dateUtc="2024-07-01T08:38:00Z"/>
              <w:rFonts w:ascii="Times New Roman" w:hAnsi="Times New Roman" w:cs="Times New Roman"/>
              <w:b/>
              <w:bCs/>
              <w:szCs w:val="26"/>
              <w:lang w:val="en-US"/>
            </w:rPr>
          </w:rPrChange>
        </w:rPr>
        <w:pPrChange w:id="2532" w:author="Nguyễn Đình Kha" w:date="2024-07-01T15:45:00Z" w16du:dateUtc="2024-07-01T08:45:00Z">
          <w:pPr>
            <w:tabs>
              <w:tab w:val="left" w:pos="720"/>
              <w:tab w:val="left" w:pos="1440"/>
              <w:tab w:val="left" w:pos="2200"/>
            </w:tabs>
            <w:jc w:val="both"/>
          </w:pPr>
        </w:pPrChange>
      </w:pPr>
      <w:ins w:id="2533" w:author="Nguyễn Đình Kha" w:date="2024-07-01T15:38:00Z" w16du:dateUtc="2024-07-01T08:38:00Z">
        <w:r w:rsidRPr="00733D85">
          <w:rPr>
            <w:rFonts w:ascii="Times New Roman" w:hAnsi="Times New Roman" w:cs="Times New Roman"/>
            <w:szCs w:val="26"/>
            <w:lang w:val="en-US"/>
          </w:rPr>
          <w:t>Thực thi các cuộc tấn công SQL injection để đánh giá hiệu quả và khả năng phản ứng của hệ thống honeypot tích hợp DQN agent.</w:t>
        </w:r>
      </w:ins>
    </w:p>
    <w:p w14:paraId="1FF88B5F" w14:textId="77777777" w:rsidR="00FF0303" w:rsidRPr="00733D85" w:rsidRDefault="006C27EF" w:rsidP="00FF0303">
      <w:pPr>
        <w:ind w:firstLine="227"/>
        <w:jc w:val="both"/>
        <w:rPr>
          <w:ins w:id="2534" w:author="Nguyễn Đình Kha" w:date="2024-07-01T15:46:00Z" w16du:dateUtc="2024-07-01T08:46:00Z"/>
          <w:rFonts w:ascii="Times New Roman" w:hAnsi="Times New Roman" w:cs="Times New Roman"/>
          <w:b/>
          <w:bCs/>
          <w:szCs w:val="26"/>
          <w:lang w:val="en-US"/>
          <w:rPrChange w:id="2535" w:author="Nguyễn Đình Kha" w:date="2024-07-02T21:20:00Z" w16du:dateUtc="2024-07-02T14:20:00Z">
            <w:rPr>
              <w:ins w:id="2536" w:author="Nguyễn Đình Kha" w:date="2024-07-01T15:46:00Z" w16du:dateUtc="2024-07-01T08:46:00Z"/>
              <w:rFonts w:ascii="Times New Roman" w:hAnsi="Times New Roman" w:cs="Times New Roman"/>
              <w:lang w:val="en-US"/>
            </w:rPr>
          </w:rPrChange>
        </w:rPr>
      </w:pPr>
      <w:ins w:id="2537" w:author="Nguyễn Đình Kha" w:date="2024-07-01T15:38:00Z" w16du:dateUtc="2024-07-01T08:38:00Z">
        <w:r w:rsidRPr="00733D85">
          <w:rPr>
            <w:rFonts w:ascii="Times New Roman" w:hAnsi="Times New Roman" w:cs="Times New Roman"/>
            <w:b/>
            <w:bCs/>
            <w:szCs w:val="26"/>
            <w:lang w:val="en-US"/>
          </w:rPr>
          <w:t>Thiết lập môi trường</w:t>
        </w:r>
      </w:ins>
    </w:p>
    <w:p w14:paraId="653EDFE4" w14:textId="18C9FA84" w:rsidR="006C27EF" w:rsidRPr="00733D85" w:rsidRDefault="006C27EF">
      <w:pPr>
        <w:ind w:firstLine="227"/>
        <w:jc w:val="both"/>
        <w:rPr>
          <w:ins w:id="2538" w:author="Nguyễn Đình Kha" w:date="2024-07-01T15:38:00Z" w16du:dateUtc="2024-07-01T08:38:00Z"/>
          <w:rFonts w:ascii="Times New Roman" w:hAnsi="Times New Roman" w:cs="Times New Roman"/>
          <w:szCs w:val="26"/>
          <w:lang w:val="en-US"/>
          <w:rPrChange w:id="2539" w:author="Nguyễn Đình Kha" w:date="2024-07-02T21:20:00Z" w16du:dateUtc="2024-07-02T14:20:00Z">
            <w:rPr>
              <w:ins w:id="2540" w:author="Nguyễn Đình Kha" w:date="2024-07-01T15:38:00Z" w16du:dateUtc="2024-07-01T08:38:00Z"/>
              <w:rFonts w:ascii="Times New Roman" w:hAnsi="Times New Roman" w:cs="Times New Roman"/>
              <w:b/>
              <w:bCs/>
              <w:szCs w:val="26"/>
              <w:lang w:val="en-US"/>
            </w:rPr>
          </w:rPrChange>
        </w:rPr>
        <w:pPrChange w:id="2541" w:author="Nguyễn Đình Kha" w:date="2024-07-01T15:45:00Z" w16du:dateUtc="2024-07-01T08:45:00Z">
          <w:pPr>
            <w:tabs>
              <w:tab w:val="left" w:pos="720"/>
              <w:tab w:val="left" w:pos="1440"/>
              <w:tab w:val="left" w:pos="2200"/>
            </w:tabs>
            <w:jc w:val="both"/>
          </w:pPr>
        </w:pPrChange>
      </w:pPr>
      <w:ins w:id="2542" w:author="Nguyễn Đình Kha" w:date="2024-07-01T15:38:00Z" w16du:dateUtc="2024-07-01T08:38:00Z">
        <w:r w:rsidRPr="00733D85">
          <w:rPr>
            <w:rFonts w:ascii="Times New Roman" w:hAnsi="Times New Roman" w:cs="Times New Roman"/>
            <w:szCs w:val="26"/>
            <w:lang w:val="en-US"/>
          </w:rPr>
          <w:t>Adam, một kẻ tấn công</w:t>
        </w:r>
      </w:ins>
      <w:ins w:id="2543" w:author="Nguyễn Đình Kha" w:date="2024-07-01T15:48:00Z" w16du:dateUtc="2024-07-01T08:48:00Z">
        <w:r w:rsidR="00FF0303" w:rsidRPr="00733D85">
          <w:rPr>
            <w:rFonts w:ascii="Times New Roman" w:hAnsi="Times New Roman" w:cs="Times New Roman"/>
            <w:szCs w:val="26"/>
            <w:lang w:val="en-US"/>
          </w:rPr>
          <w:t xml:space="preserve"> xài máy ảo Kali linux (192.168.</w:t>
        </w:r>
      </w:ins>
      <w:ins w:id="2544" w:author="Nguyễn Đình Kha" w:date="2024-07-01T15:49:00Z" w16du:dateUtc="2024-07-01T08:49:00Z">
        <w:r w:rsidR="00FF0303" w:rsidRPr="00733D85">
          <w:rPr>
            <w:rFonts w:ascii="Times New Roman" w:hAnsi="Times New Roman" w:cs="Times New Roman"/>
            <w:szCs w:val="26"/>
            <w:lang w:val="en-US"/>
          </w:rPr>
          <w:t>136.170 / 24)</w:t>
        </w:r>
      </w:ins>
      <w:ins w:id="2545" w:author="Nguyễn Đình Kha" w:date="2024-07-01T15:38:00Z" w16du:dateUtc="2024-07-01T08:38:00Z">
        <w:r w:rsidRPr="00733D85">
          <w:rPr>
            <w:rFonts w:ascii="Times New Roman" w:hAnsi="Times New Roman" w:cs="Times New Roman"/>
            <w:szCs w:val="26"/>
            <w:lang w:val="en-US"/>
          </w:rPr>
          <w:t>, sử dụng công cụ SQLMap để thực hiện các cuộc tấn công SQL injection với các kỹ thuật khác nhau như basic, time-based, error-based, và union-based. Các cuộc tấn công này được thực hiện trong một môi trường kiểm soát, nơi hệ thống honeypot được triển khai và giám sát chặt chẽ.</w:t>
        </w:r>
      </w:ins>
    </w:p>
    <w:p w14:paraId="271F58E7" w14:textId="77777777" w:rsidR="00FF0303" w:rsidRPr="00733D85" w:rsidRDefault="006C27EF" w:rsidP="00FF0303">
      <w:pPr>
        <w:ind w:firstLine="227"/>
        <w:jc w:val="both"/>
        <w:rPr>
          <w:ins w:id="2546" w:author="Nguyễn Đình Kha" w:date="2024-07-01T15:47:00Z" w16du:dateUtc="2024-07-01T08:47:00Z"/>
          <w:rFonts w:ascii="Times New Roman" w:hAnsi="Times New Roman" w:cs="Times New Roman"/>
          <w:b/>
          <w:bCs/>
          <w:szCs w:val="26"/>
          <w:lang w:val="en-US"/>
          <w:rPrChange w:id="2547" w:author="Nguyễn Đình Kha" w:date="2024-07-02T21:20:00Z" w16du:dateUtc="2024-07-02T14:20:00Z">
            <w:rPr>
              <w:ins w:id="2548" w:author="Nguyễn Đình Kha" w:date="2024-07-01T15:47:00Z" w16du:dateUtc="2024-07-01T08:47:00Z"/>
              <w:rFonts w:ascii="Times New Roman" w:hAnsi="Times New Roman" w:cs="Times New Roman"/>
              <w:lang w:val="en-US"/>
            </w:rPr>
          </w:rPrChange>
        </w:rPr>
      </w:pPr>
      <w:ins w:id="2549" w:author="Nguyễn Đình Kha" w:date="2024-07-01T15:38:00Z" w16du:dateUtc="2024-07-01T08:38:00Z">
        <w:r w:rsidRPr="00733D85">
          <w:rPr>
            <w:rFonts w:ascii="Times New Roman" w:hAnsi="Times New Roman" w:cs="Times New Roman"/>
            <w:b/>
            <w:bCs/>
            <w:szCs w:val="26"/>
            <w:lang w:val="en-US"/>
          </w:rPr>
          <w:lastRenderedPageBreak/>
          <w:t>Chuẩn bị các payloads</w:t>
        </w:r>
      </w:ins>
    </w:p>
    <w:p w14:paraId="419C083B" w14:textId="4CDA6DD7" w:rsidR="006C27EF" w:rsidRPr="00733D85" w:rsidRDefault="006C27EF" w:rsidP="00FF0303">
      <w:pPr>
        <w:ind w:firstLine="227"/>
        <w:jc w:val="both"/>
        <w:rPr>
          <w:ins w:id="2550" w:author="Nguyễn Đình Kha" w:date="2024-07-01T15:48:00Z" w16du:dateUtc="2024-07-01T08:48:00Z"/>
          <w:rFonts w:ascii="Times New Roman" w:hAnsi="Times New Roman" w:cs="Times New Roman"/>
          <w:szCs w:val="26"/>
          <w:lang w:val="en-US"/>
        </w:rPr>
      </w:pPr>
      <w:ins w:id="2551" w:author="Nguyễn Đình Kha" w:date="2024-07-01T15:38:00Z" w16du:dateUtc="2024-07-01T08:38:00Z">
        <w:r w:rsidRPr="00733D85">
          <w:rPr>
            <w:rFonts w:ascii="Times New Roman" w:hAnsi="Times New Roman" w:cs="Times New Roman"/>
            <w:szCs w:val="26"/>
            <w:lang w:val="en-US"/>
          </w:rPr>
          <w:t>Adam đã chuẩn bị cho mỗi kỹ thuật tấn công, với mỗi loại kỹ thuật sử dụng cùng một tập 100 payloads. Các payloads được lưu trữ trong các thư mục riêng biệt để dễ dàng quản lý và thực thi.</w:t>
        </w:r>
      </w:ins>
      <w:ins w:id="2552" w:author="Nguyễn Đình Kha" w:date="2024-07-01T15:47:00Z" w16du:dateUtc="2024-07-01T08:47:00Z">
        <w:r w:rsidR="00FF0303" w:rsidRPr="00733D85">
          <w:rPr>
            <w:rFonts w:ascii="Times New Roman" w:hAnsi="Times New Roman" w:cs="Times New Roman"/>
            <w:szCs w:val="26"/>
            <w:lang w:val="en-US"/>
          </w:rPr>
          <w:t xml:space="preserve"> </w:t>
        </w:r>
      </w:ins>
    </w:p>
    <w:p w14:paraId="25262446" w14:textId="77777777" w:rsidR="00FF0303" w:rsidRPr="00733D85" w:rsidRDefault="00FF0303">
      <w:pPr>
        <w:ind w:firstLine="227"/>
        <w:jc w:val="both"/>
        <w:rPr>
          <w:ins w:id="2553" w:author="Nguyễn Đình Kha" w:date="2024-07-01T15:38:00Z" w16du:dateUtc="2024-07-01T08:38:00Z"/>
          <w:rFonts w:ascii="Times New Roman" w:hAnsi="Times New Roman" w:cs="Times New Roman"/>
          <w:szCs w:val="26"/>
          <w:lang w:val="en-US"/>
        </w:rPr>
        <w:pPrChange w:id="2554" w:author="Nguyễn Đình Kha" w:date="2024-07-01T15:48:00Z" w16du:dateUtc="2024-07-01T08:48:00Z">
          <w:pPr>
            <w:tabs>
              <w:tab w:val="left" w:pos="720"/>
              <w:tab w:val="left" w:pos="1440"/>
              <w:tab w:val="left" w:pos="2200"/>
            </w:tabs>
            <w:jc w:val="both"/>
          </w:pPr>
        </w:pPrChange>
      </w:pPr>
    </w:p>
    <w:p w14:paraId="19F495C1" w14:textId="4754AEF7" w:rsidR="006C27EF" w:rsidRPr="00733D85" w:rsidRDefault="006C27EF">
      <w:pPr>
        <w:ind w:firstLine="227"/>
        <w:jc w:val="both"/>
        <w:rPr>
          <w:ins w:id="2555" w:author="Nguyễn Đình Kha" w:date="2024-07-01T15:38:00Z" w16du:dateUtc="2024-07-01T08:38:00Z"/>
          <w:rFonts w:ascii="Times New Roman" w:hAnsi="Times New Roman" w:cs="Times New Roman"/>
          <w:b/>
          <w:bCs/>
          <w:szCs w:val="26"/>
          <w:lang w:val="en-US"/>
        </w:rPr>
        <w:pPrChange w:id="2556" w:author="Nguyễn Đình Kha" w:date="2024-07-01T15:49:00Z" w16du:dateUtc="2024-07-01T08:49:00Z">
          <w:pPr>
            <w:tabs>
              <w:tab w:val="left" w:pos="720"/>
              <w:tab w:val="left" w:pos="1440"/>
              <w:tab w:val="left" w:pos="2200"/>
            </w:tabs>
            <w:jc w:val="both"/>
          </w:pPr>
        </w:pPrChange>
      </w:pPr>
      <w:ins w:id="2557" w:author="Nguyễn Đình Kha" w:date="2024-07-01T15:38:00Z" w16du:dateUtc="2024-07-01T08:38:00Z">
        <w:r w:rsidRPr="00733D85">
          <w:rPr>
            <w:rFonts w:ascii="Times New Roman" w:hAnsi="Times New Roman" w:cs="Times New Roman"/>
            <w:b/>
            <w:bCs/>
            <w:szCs w:val="26"/>
            <w:lang w:val="en-US"/>
          </w:rPr>
          <w:t xml:space="preserve">Các </w:t>
        </w:r>
      </w:ins>
      <w:ins w:id="2558" w:author="Nguyễn Đình Kha" w:date="2024-07-02T21:16:00Z" w16du:dateUtc="2024-07-02T14:16:00Z">
        <w:r w:rsidR="00733D85" w:rsidRPr="00733D85">
          <w:rPr>
            <w:rFonts w:ascii="Times New Roman" w:hAnsi="Times New Roman" w:cs="Times New Roman"/>
            <w:b/>
            <w:bCs/>
            <w:szCs w:val="26"/>
            <w:lang w:val="en-US"/>
          </w:rPr>
          <w:t>k</w:t>
        </w:r>
      </w:ins>
      <w:ins w:id="2559" w:author="Nguyễn Đình Kha" w:date="2024-07-01T15:38:00Z" w16du:dateUtc="2024-07-01T08:38:00Z">
        <w:r w:rsidRPr="00733D85">
          <w:rPr>
            <w:rFonts w:ascii="Times New Roman" w:hAnsi="Times New Roman" w:cs="Times New Roman"/>
            <w:b/>
            <w:bCs/>
            <w:szCs w:val="26"/>
            <w:lang w:val="en-US"/>
          </w:rPr>
          <w:t xml:space="preserve">ỹ </w:t>
        </w:r>
      </w:ins>
      <w:ins w:id="2560" w:author="Nguyễn Đình Kha" w:date="2024-07-02T21:16:00Z" w16du:dateUtc="2024-07-02T14:16:00Z">
        <w:r w:rsidR="00733D85" w:rsidRPr="00733D85">
          <w:rPr>
            <w:rFonts w:ascii="Times New Roman" w:hAnsi="Times New Roman" w:cs="Times New Roman"/>
            <w:b/>
            <w:bCs/>
            <w:szCs w:val="26"/>
            <w:lang w:val="en-US"/>
          </w:rPr>
          <w:t>t</w:t>
        </w:r>
      </w:ins>
      <w:ins w:id="2561" w:author="Nguyễn Đình Kha" w:date="2024-07-01T15:38:00Z" w16du:dateUtc="2024-07-01T08:38:00Z">
        <w:r w:rsidRPr="00733D85">
          <w:rPr>
            <w:rFonts w:ascii="Times New Roman" w:hAnsi="Times New Roman" w:cs="Times New Roman"/>
            <w:b/>
            <w:bCs/>
            <w:szCs w:val="26"/>
            <w:lang w:val="en-US"/>
          </w:rPr>
          <w:t xml:space="preserve">huật SQL Injection </w:t>
        </w:r>
      </w:ins>
      <w:ins w:id="2562" w:author="Nguyễn Đình Kha" w:date="2024-07-02T21:16:00Z" w16du:dateUtc="2024-07-02T14:16:00Z">
        <w:r w:rsidR="00733D85" w:rsidRPr="00733D85">
          <w:rPr>
            <w:rFonts w:ascii="Times New Roman" w:hAnsi="Times New Roman" w:cs="Times New Roman"/>
            <w:b/>
            <w:bCs/>
            <w:szCs w:val="26"/>
            <w:lang w:val="en-US"/>
          </w:rPr>
          <w:t>đ</w:t>
        </w:r>
      </w:ins>
      <w:ins w:id="2563" w:author="Nguyễn Đình Kha" w:date="2024-07-01T15:38:00Z" w16du:dateUtc="2024-07-01T08:38:00Z">
        <w:r w:rsidRPr="00733D85">
          <w:rPr>
            <w:rFonts w:ascii="Times New Roman" w:hAnsi="Times New Roman" w:cs="Times New Roman"/>
            <w:b/>
            <w:bCs/>
            <w:szCs w:val="26"/>
            <w:lang w:val="en-US"/>
          </w:rPr>
          <w:t xml:space="preserve">ược </w:t>
        </w:r>
      </w:ins>
      <w:ins w:id="2564" w:author="Nguyễn Đình Kha" w:date="2024-07-02T21:15:00Z" w16du:dateUtc="2024-07-02T14:15:00Z">
        <w:r w:rsidR="00733D85" w:rsidRPr="00733D85">
          <w:rPr>
            <w:rFonts w:ascii="Times New Roman" w:hAnsi="Times New Roman" w:cs="Times New Roman"/>
            <w:b/>
            <w:bCs/>
            <w:szCs w:val="26"/>
            <w:lang w:val="en-US"/>
          </w:rPr>
          <w:t>s</w:t>
        </w:r>
      </w:ins>
      <w:ins w:id="2565" w:author="Nguyễn Đình Kha" w:date="2024-07-01T15:38:00Z" w16du:dateUtc="2024-07-01T08:38:00Z">
        <w:r w:rsidRPr="00733D85">
          <w:rPr>
            <w:rFonts w:ascii="Times New Roman" w:hAnsi="Times New Roman" w:cs="Times New Roman"/>
            <w:b/>
            <w:bCs/>
            <w:szCs w:val="26"/>
            <w:lang w:val="en-US"/>
          </w:rPr>
          <w:t xml:space="preserve">ử </w:t>
        </w:r>
      </w:ins>
      <w:ins w:id="2566" w:author="Nguyễn Đình Kha" w:date="2024-07-02T21:15:00Z" w16du:dateUtc="2024-07-02T14:15:00Z">
        <w:r w:rsidR="00733D85" w:rsidRPr="00733D85">
          <w:rPr>
            <w:rFonts w:ascii="Times New Roman" w:hAnsi="Times New Roman" w:cs="Times New Roman"/>
            <w:b/>
            <w:bCs/>
            <w:szCs w:val="26"/>
            <w:lang w:val="en-US"/>
          </w:rPr>
          <w:t>d</w:t>
        </w:r>
      </w:ins>
      <w:ins w:id="2567" w:author="Nguyễn Đình Kha" w:date="2024-07-01T15:38:00Z" w16du:dateUtc="2024-07-01T08:38:00Z">
        <w:r w:rsidRPr="00733D85">
          <w:rPr>
            <w:rFonts w:ascii="Times New Roman" w:hAnsi="Times New Roman" w:cs="Times New Roman"/>
            <w:b/>
            <w:bCs/>
            <w:szCs w:val="26"/>
            <w:lang w:val="en-US"/>
          </w:rPr>
          <w:t>ụng:</w:t>
        </w:r>
      </w:ins>
    </w:p>
    <w:p w14:paraId="1478E0A7" w14:textId="77777777" w:rsidR="00FF0303" w:rsidRPr="00733D85" w:rsidRDefault="006C27EF">
      <w:pPr>
        <w:ind w:firstLine="227"/>
        <w:jc w:val="both"/>
        <w:rPr>
          <w:ins w:id="2568" w:author="Nguyễn Đình Kha" w:date="2024-07-01T15:47:00Z" w16du:dateUtc="2024-07-01T08:47:00Z"/>
          <w:rFonts w:ascii="Times New Roman" w:hAnsi="Times New Roman" w:cs="Times New Roman"/>
          <w:b/>
          <w:bCs/>
          <w:szCs w:val="26"/>
          <w:lang w:val="en-US"/>
        </w:rPr>
        <w:pPrChange w:id="2569" w:author="Nguyễn Đình Kha" w:date="2024-07-01T15:49:00Z" w16du:dateUtc="2024-07-01T08:49:00Z">
          <w:pPr>
            <w:tabs>
              <w:tab w:val="left" w:pos="720"/>
              <w:tab w:val="left" w:pos="1440"/>
              <w:tab w:val="left" w:pos="2200"/>
            </w:tabs>
            <w:jc w:val="both"/>
          </w:pPr>
        </w:pPrChange>
      </w:pPr>
      <w:ins w:id="2570" w:author="Nguyễn Đình Kha" w:date="2024-07-01T15:38:00Z" w16du:dateUtc="2024-07-01T08:38:00Z">
        <w:r w:rsidRPr="00733D85">
          <w:rPr>
            <w:rFonts w:ascii="Times New Roman" w:hAnsi="Times New Roman" w:cs="Times New Roman"/>
            <w:b/>
            <w:bCs/>
            <w:szCs w:val="26"/>
            <w:lang w:val="en-US"/>
          </w:rPr>
          <w:t>Basic SQL Injection</w:t>
        </w:r>
      </w:ins>
    </w:p>
    <w:p w14:paraId="5721CA2E" w14:textId="0EEC25F5" w:rsidR="006C27EF" w:rsidRPr="00733D85" w:rsidRDefault="006C27EF">
      <w:pPr>
        <w:ind w:firstLine="227"/>
        <w:jc w:val="both"/>
        <w:rPr>
          <w:ins w:id="2571" w:author="Nguyễn Đình Kha" w:date="2024-07-01T15:38:00Z" w16du:dateUtc="2024-07-01T08:38:00Z"/>
          <w:rFonts w:ascii="Times New Roman" w:hAnsi="Times New Roman" w:cs="Times New Roman"/>
          <w:szCs w:val="26"/>
          <w:lang w:val="en-US"/>
          <w:rPrChange w:id="2572" w:author="Nguyễn Đình Kha" w:date="2024-07-02T21:20:00Z" w16du:dateUtc="2024-07-02T14:20:00Z">
            <w:rPr>
              <w:ins w:id="2573" w:author="Nguyễn Đình Kha" w:date="2024-07-01T15:38:00Z" w16du:dateUtc="2024-07-01T08:38:00Z"/>
              <w:rFonts w:ascii="Times New Roman" w:hAnsi="Times New Roman" w:cs="Times New Roman"/>
              <w:b/>
              <w:bCs/>
              <w:szCs w:val="26"/>
              <w:lang w:val="en-US"/>
            </w:rPr>
          </w:rPrChange>
        </w:rPr>
        <w:pPrChange w:id="2574" w:author="Nguyễn Đình Kha" w:date="2024-07-01T15:49:00Z" w16du:dateUtc="2024-07-01T08:49:00Z">
          <w:pPr>
            <w:tabs>
              <w:tab w:val="left" w:pos="720"/>
              <w:tab w:val="left" w:pos="1440"/>
              <w:tab w:val="left" w:pos="2200"/>
            </w:tabs>
            <w:jc w:val="both"/>
          </w:pPr>
        </w:pPrChange>
      </w:pPr>
      <w:ins w:id="2575" w:author="Nguyễn Đình Kha" w:date="2024-07-01T15:38:00Z" w16du:dateUtc="2024-07-01T08:38:00Z">
        <w:r w:rsidRPr="00733D85">
          <w:rPr>
            <w:rFonts w:ascii="Times New Roman" w:hAnsi="Times New Roman" w:cs="Times New Roman"/>
            <w:szCs w:val="26"/>
            <w:lang w:val="en-US"/>
          </w:rPr>
          <w:t>Kỹ thuật này thường được thực hiện bằng cách chèn các đoạn mã SQL vào các trường nhập liệu của ứng dụng web, nhằm thao tác và truy xuất dữ liệu từ cơ sở dữ liệu mà không được phép.</w:t>
        </w:r>
      </w:ins>
    </w:p>
    <w:p w14:paraId="287125D3" w14:textId="77777777" w:rsidR="00FF0303" w:rsidRPr="00733D85" w:rsidRDefault="006C27EF">
      <w:pPr>
        <w:ind w:firstLine="227"/>
        <w:jc w:val="both"/>
        <w:rPr>
          <w:ins w:id="2576" w:author="Nguyễn Đình Kha" w:date="2024-07-01T15:47:00Z" w16du:dateUtc="2024-07-01T08:47:00Z"/>
          <w:rFonts w:ascii="Times New Roman" w:hAnsi="Times New Roman" w:cs="Times New Roman"/>
          <w:b/>
          <w:bCs/>
          <w:szCs w:val="26"/>
          <w:lang w:val="en-US"/>
        </w:rPr>
        <w:pPrChange w:id="2577" w:author="Nguyễn Đình Kha" w:date="2024-07-01T15:49:00Z" w16du:dateUtc="2024-07-01T08:49:00Z">
          <w:pPr>
            <w:tabs>
              <w:tab w:val="left" w:pos="720"/>
              <w:tab w:val="left" w:pos="1440"/>
              <w:tab w:val="left" w:pos="2200"/>
            </w:tabs>
            <w:jc w:val="both"/>
          </w:pPr>
        </w:pPrChange>
      </w:pPr>
      <w:ins w:id="2578" w:author="Nguyễn Đình Kha" w:date="2024-07-01T15:38:00Z" w16du:dateUtc="2024-07-01T08:38:00Z">
        <w:r w:rsidRPr="00733D85">
          <w:rPr>
            <w:rFonts w:ascii="Times New Roman" w:hAnsi="Times New Roman" w:cs="Times New Roman"/>
            <w:b/>
            <w:bCs/>
            <w:szCs w:val="26"/>
            <w:lang w:val="en-US"/>
          </w:rPr>
          <w:t>Time-Based SQL Injection</w:t>
        </w:r>
      </w:ins>
    </w:p>
    <w:p w14:paraId="465621F9" w14:textId="419FBF0D" w:rsidR="006C27EF" w:rsidRPr="00733D85" w:rsidRDefault="006C27EF">
      <w:pPr>
        <w:ind w:firstLine="227"/>
        <w:jc w:val="both"/>
        <w:rPr>
          <w:ins w:id="2579" w:author="Nguyễn Đình Kha" w:date="2024-07-01T15:38:00Z" w16du:dateUtc="2024-07-01T08:38:00Z"/>
          <w:rFonts w:ascii="Times New Roman" w:hAnsi="Times New Roman" w:cs="Times New Roman"/>
          <w:szCs w:val="26"/>
          <w:lang w:val="en-US"/>
          <w:rPrChange w:id="2580" w:author="Nguyễn Đình Kha" w:date="2024-07-02T21:20:00Z" w16du:dateUtc="2024-07-02T14:20:00Z">
            <w:rPr>
              <w:ins w:id="2581" w:author="Nguyễn Đình Kha" w:date="2024-07-01T15:38:00Z" w16du:dateUtc="2024-07-01T08:38:00Z"/>
              <w:rFonts w:ascii="Times New Roman" w:hAnsi="Times New Roman" w:cs="Times New Roman"/>
              <w:b/>
              <w:bCs/>
              <w:szCs w:val="26"/>
              <w:lang w:val="en-US"/>
            </w:rPr>
          </w:rPrChange>
        </w:rPr>
        <w:pPrChange w:id="2582" w:author="Nguyễn Đình Kha" w:date="2024-07-01T15:49:00Z" w16du:dateUtc="2024-07-01T08:49:00Z">
          <w:pPr>
            <w:tabs>
              <w:tab w:val="left" w:pos="720"/>
              <w:tab w:val="left" w:pos="1440"/>
              <w:tab w:val="left" w:pos="2200"/>
            </w:tabs>
            <w:jc w:val="both"/>
          </w:pPr>
        </w:pPrChange>
      </w:pPr>
      <w:ins w:id="2583" w:author="Nguyễn Đình Kha" w:date="2024-07-01T15:38:00Z" w16du:dateUtc="2024-07-01T08:38:00Z">
        <w:r w:rsidRPr="00733D85">
          <w:rPr>
            <w:rFonts w:ascii="Times New Roman" w:hAnsi="Times New Roman" w:cs="Times New Roman"/>
            <w:szCs w:val="26"/>
            <w:lang w:val="en-US"/>
          </w:rPr>
          <w:t>Hacker sử dụng các truy vấn SQL có chứa các hàm thời gian để xác định sự tồn tại của lỗ hổng bảo mật.</w:t>
        </w:r>
      </w:ins>
    </w:p>
    <w:p w14:paraId="6DCD617F" w14:textId="77777777" w:rsidR="00FF0303" w:rsidRPr="00733D85" w:rsidRDefault="006C27EF">
      <w:pPr>
        <w:ind w:firstLine="227"/>
        <w:jc w:val="both"/>
        <w:rPr>
          <w:ins w:id="2584" w:author="Nguyễn Đình Kha" w:date="2024-07-01T15:47:00Z" w16du:dateUtc="2024-07-01T08:47:00Z"/>
          <w:rFonts w:ascii="Times New Roman" w:hAnsi="Times New Roman" w:cs="Times New Roman"/>
          <w:b/>
          <w:bCs/>
          <w:szCs w:val="26"/>
          <w:lang w:val="en-US"/>
        </w:rPr>
        <w:pPrChange w:id="2585" w:author="Nguyễn Đình Kha" w:date="2024-07-01T15:49:00Z" w16du:dateUtc="2024-07-01T08:49:00Z">
          <w:pPr>
            <w:tabs>
              <w:tab w:val="left" w:pos="720"/>
              <w:tab w:val="left" w:pos="1440"/>
              <w:tab w:val="left" w:pos="2200"/>
            </w:tabs>
            <w:jc w:val="both"/>
          </w:pPr>
        </w:pPrChange>
      </w:pPr>
      <w:ins w:id="2586" w:author="Nguyễn Đình Kha" w:date="2024-07-01T15:38:00Z" w16du:dateUtc="2024-07-01T08:38:00Z">
        <w:r w:rsidRPr="00733D85">
          <w:rPr>
            <w:rFonts w:ascii="Times New Roman" w:hAnsi="Times New Roman" w:cs="Times New Roman"/>
            <w:b/>
            <w:bCs/>
            <w:szCs w:val="26"/>
            <w:lang w:val="en-US"/>
          </w:rPr>
          <w:t>Error-Based SQL Injection</w:t>
        </w:r>
      </w:ins>
    </w:p>
    <w:p w14:paraId="7162306F" w14:textId="1CA47FF3" w:rsidR="006C27EF" w:rsidRPr="00733D85" w:rsidRDefault="006C27EF">
      <w:pPr>
        <w:ind w:firstLine="227"/>
        <w:jc w:val="both"/>
        <w:rPr>
          <w:ins w:id="2587" w:author="Nguyễn Đình Kha" w:date="2024-07-01T15:38:00Z" w16du:dateUtc="2024-07-01T08:38:00Z"/>
          <w:rFonts w:ascii="Times New Roman" w:hAnsi="Times New Roman" w:cs="Times New Roman"/>
          <w:szCs w:val="26"/>
          <w:lang w:val="en-US"/>
          <w:rPrChange w:id="2588" w:author="Nguyễn Đình Kha" w:date="2024-07-02T21:20:00Z" w16du:dateUtc="2024-07-02T14:20:00Z">
            <w:rPr>
              <w:ins w:id="2589" w:author="Nguyễn Đình Kha" w:date="2024-07-01T15:38:00Z" w16du:dateUtc="2024-07-01T08:38:00Z"/>
              <w:rFonts w:ascii="Times New Roman" w:hAnsi="Times New Roman" w:cs="Times New Roman"/>
              <w:b/>
              <w:bCs/>
              <w:szCs w:val="26"/>
              <w:lang w:val="en-US"/>
            </w:rPr>
          </w:rPrChange>
        </w:rPr>
        <w:pPrChange w:id="2590" w:author="Nguyễn Đình Kha" w:date="2024-07-01T15:49:00Z" w16du:dateUtc="2024-07-01T08:49:00Z">
          <w:pPr>
            <w:tabs>
              <w:tab w:val="left" w:pos="720"/>
              <w:tab w:val="left" w:pos="1440"/>
              <w:tab w:val="left" w:pos="2200"/>
            </w:tabs>
            <w:jc w:val="both"/>
          </w:pPr>
        </w:pPrChange>
      </w:pPr>
      <w:ins w:id="2591" w:author="Nguyễn Đình Kha" w:date="2024-07-01T15:38:00Z" w16du:dateUtc="2024-07-01T08:38:00Z">
        <w:r w:rsidRPr="00733D85">
          <w:rPr>
            <w:rFonts w:ascii="Times New Roman" w:hAnsi="Times New Roman" w:cs="Times New Roman"/>
            <w:szCs w:val="26"/>
            <w:lang w:val="en-US"/>
          </w:rPr>
          <w:t>Hacker tận dụng các thông báo lỗi trả về từ cơ sở dữ liệu để thu thập thông tin và thực hiện các cuộc tấn công tiếp theo.</w:t>
        </w:r>
      </w:ins>
    </w:p>
    <w:p w14:paraId="40FC9DF8" w14:textId="77777777" w:rsidR="00FF0303" w:rsidRPr="00733D85" w:rsidRDefault="006C27EF">
      <w:pPr>
        <w:ind w:firstLine="227"/>
        <w:jc w:val="both"/>
        <w:rPr>
          <w:ins w:id="2592" w:author="Nguyễn Đình Kha" w:date="2024-07-01T15:47:00Z" w16du:dateUtc="2024-07-01T08:47:00Z"/>
          <w:rFonts w:ascii="Times New Roman" w:hAnsi="Times New Roman" w:cs="Times New Roman"/>
          <w:b/>
          <w:bCs/>
          <w:szCs w:val="26"/>
          <w:lang w:val="en-US"/>
        </w:rPr>
        <w:pPrChange w:id="2593" w:author="Nguyễn Đình Kha" w:date="2024-07-01T15:49:00Z" w16du:dateUtc="2024-07-01T08:49:00Z">
          <w:pPr>
            <w:tabs>
              <w:tab w:val="left" w:pos="720"/>
              <w:tab w:val="left" w:pos="1440"/>
              <w:tab w:val="left" w:pos="2200"/>
            </w:tabs>
            <w:jc w:val="both"/>
          </w:pPr>
        </w:pPrChange>
      </w:pPr>
      <w:ins w:id="2594" w:author="Nguyễn Đình Kha" w:date="2024-07-01T15:38:00Z" w16du:dateUtc="2024-07-01T08:38:00Z">
        <w:r w:rsidRPr="00733D85">
          <w:rPr>
            <w:rFonts w:ascii="Times New Roman" w:hAnsi="Times New Roman" w:cs="Times New Roman"/>
            <w:b/>
            <w:bCs/>
            <w:szCs w:val="26"/>
            <w:lang w:val="en-US"/>
          </w:rPr>
          <w:t>Union-Based SQL Injection</w:t>
        </w:r>
      </w:ins>
    </w:p>
    <w:p w14:paraId="5EE91080" w14:textId="2C407CB3" w:rsidR="006C27EF" w:rsidRPr="00733D85" w:rsidRDefault="006C27EF">
      <w:pPr>
        <w:ind w:firstLine="227"/>
        <w:jc w:val="both"/>
        <w:rPr>
          <w:ins w:id="2595" w:author="Nguyễn Đình Kha" w:date="2024-07-01T15:38:00Z" w16du:dateUtc="2024-07-01T08:38:00Z"/>
          <w:rFonts w:ascii="Times New Roman" w:hAnsi="Times New Roman" w:cs="Times New Roman"/>
          <w:szCs w:val="26"/>
          <w:lang w:val="en-US"/>
        </w:rPr>
        <w:pPrChange w:id="2596" w:author="Nguyễn Đình Kha" w:date="2024-07-01T15:49:00Z" w16du:dateUtc="2024-07-01T08:49:00Z">
          <w:pPr>
            <w:tabs>
              <w:tab w:val="left" w:pos="720"/>
              <w:tab w:val="left" w:pos="1440"/>
              <w:tab w:val="left" w:pos="2200"/>
            </w:tabs>
            <w:jc w:val="both"/>
          </w:pPr>
        </w:pPrChange>
      </w:pPr>
      <w:ins w:id="2597" w:author="Nguyễn Đình Kha" w:date="2024-07-01T15:38:00Z" w16du:dateUtc="2024-07-01T08:38:00Z">
        <w:r w:rsidRPr="00733D85">
          <w:rPr>
            <w:rFonts w:ascii="Times New Roman" w:hAnsi="Times New Roman" w:cs="Times New Roman"/>
            <w:szCs w:val="26"/>
            <w:lang w:val="en-US"/>
          </w:rPr>
          <w:t>Hacker sử dụng từ khóa UNION trong SQL để kết hợp kết quả của một truy vấn hợp lệ với kết quả của một truy vấn độc hại.</w:t>
        </w:r>
      </w:ins>
    </w:p>
    <w:p w14:paraId="2E2AFA35" w14:textId="77777777" w:rsidR="006C27EF" w:rsidRPr="00733D85" w:rsidRDefault="006C27EF" w:rsidP="006C27EF">
      <w:pPr>
        <w:tabs>
          <w:tab w:val="left" w:pos="720"/>
          <w:tab w:val="left" w:pos="1440"/>
          <w:tab w:val="left" w:pos="2200"/>
        </w:tabs>
        <w:rPr>
          <w:ins w:id="2598" w:author="Nguyễn Đình Kha" w:date="2024-07-01T15:38:00Z" w16du:dateUtc="2024-07-01T08:38:00Z"/>
          <w:rFonts w:ascii="Times New Roman" w:hAnsi="Times New Roman" w:cs="Times New Roman"/>
          <w:szCs w:val="26"/>
          <w:lang w:val="en-US"/>
        </w:rPr>
      </w:pPr>
    </w:p>
    <w:p w14:paraId="41CD98D2" w14:textId="0677BF08" w:rsidR="006C27EF" w:rsidRPr="00733D85" w:rsidRDefault="006C27EF">
      <w:pPr>
        <w:ind w:firstLine="227"/>
        <w:jc w:val="both"/>
        <w:rPr>
          <w:ins w:id="2599" w:author="Nguyễn Đình Kha" w:date="2024-07-01T15:38:00Z" w16du:dateUtc="2024-07-01T08:38:00Z"/>
          <w:rFonts w:ascii="Times New Roman" w:hAnsi="Times New Roman" w:cs="Times New Roman"/>
          <w:b/>
          <w:bCs/>
          <w:szCs w:val="26"/>
          <w:lang w:val="en-US"/>
        </w:rPr>
        <w:pPrChange w:id="2600" w:author="Nguyễn Đình Kha" w:date="2024-07-01T15:49:00Z" w16du:dateUtc="2024-07-01T08:49:00Z">
          <w:pPr>
            <w:tabs>
              <w:tab w:val="left" w:pos="720"/>
              <w:tab w:val="left" w:pos="1440"/>
              <w:tab w:val="left" w:pos="2200"/>
            </w:tabs>
          </w:pPr>
        </w:pPrChange>
      </w:pPr>
      <w:ins w:id="2601" w:author="Nguyễn Đình Kha" w:date="2024-07-01T15:38:00Z" w16du:dateUtc="2024-07-01T08:38:00Z">
        <w:r w:rsidRPr="00733D85">
          <w:rPr>
            <w:rFonts w:ascii="Times New Roman" w:hAnsi="Times New Roman" w:cs="Times New Roman"/>
            <w:b/>
            <w:bCs/>
            <w:szCs w:val="26"/>
            <w:lang w:val="en-US"/>
          </w:rPr>
          <w:t xml:space="preserve">Các </w:t>
        </w:r>
      </w:ins>
      <w:ins w:id="2602" w:author="Nguyễn Đình Kha" w:date="2024-07-02T21:16:00Z" w16du:dateUtc="2024-07-02T14:16:00Z">
        <w:r w:rsidR="00733D85" w:rsidRPr="00733D85">
          <w:rPr>
            <w:rFonts w:ascii="Times New Roman" w:hAnsi="Times New Roman" w:cs="Times New Roman"/>
            <w:b/>
            <w:bCs/>
            <w:szCs w:val="26"/>
            <w:lang w:val="en-US"/>
          </w:rPr>
          <w:t>b</w:t>
        </w:r>
      </w:ins>
      <w:ins w:id="2603" w:author="Nguyễn Đình Kha" w:date="2024-07-01T15:38:00Z" w16du:dateUtc="2024-07-01T08:38:00Z">
        <w:r w:rsidRPr="00733D85">
          <w:rPr>
            <w:rFonts w:ascii="Times New Roman" w:hAnsi="Times New Roman" w:cs="Times New Roman"/>
            <w:b/>
            <w:bCs/>
            <w:szCs w:val="26"/>
            <w:lang w:val="en-US"/>
          </w:rPr>
          <w:t xml:space="preserve">ước </w:t>
        </w:r>
      </w:ins>
      <w:ins w:id="2604" w:author="Nguyễn Đình Kha" w:date="2024-07-02T21:16:00Z" w16du:dateUtc="2024-07-02T14:16:00Z">
        <w:r w:rsidR="00733D85" w:rsidRPr="00733D85">
          <w:rPr>
            <w:rFonts w:ascii="Times New Roman" w:hAnsi="Times New Roman" w:cs="Times New Roman"/>
            <w:b/>
            <w:bCs/>
            <w:szCs w:val="26"/>
            <w:lang w:val="en-US"/>
          </w:rPr>
          <w:t>t</w:t>
        </w:r>
      </w:ins>
      <w:ins w:id="2605" w:author="Nguyễn Đình Kha" w:date="2024-07-01T15:38:00Z" w16du:dateUtc="2024-07-01T08:38:00Z">
        <w:r w:rsidRPr="00733D85">
          <w:rPr>
            <w:rFonts w:ascii="Times New Roman" w:hAnsi="Times New Roman" w:cs="Times New Roman"/>
            <w:b/>
            <w:bCs/>
            <w:szCs w:val="26"/>
            <w:lang w:val="en-US"/>
          </w:rPr>
          <w:t xml:space="preserve">hực </w:t>
        </w:r>
      </w:ins>
      <w:ins w:id="2606" w:author="Nguyễn Đình Kha" w:date="2024-07-02T21:16:00Z" w16du:dateUtc="2024-07-02T14:16:00Z">
        <w:r w:rsidR="00733D85" w:rsidRPr="00733D85">
          <w:rPr>
            <w:rFonts w:ascii="Times New Roman" w:hAnsi="Times New Roman" w:cs="Times New Roman"/>
            <w:b/>
            <w:bCs/>
            <w:szCs w:val="26"/>
            <w:lang w:val="en-US"/>
          </w:rPr>
          <w:t>h</w:t>
        </w:r>
      </w:ins>
      <w:ins w:id="2607" w:author="Nguyễn Đình Kha" w:date="2024-07-01T15:38:00Z" w16du:dateUtc="2024-07-01T08:38:00Z">
        <w:r w:rsidRPr="00733D85">
          <w:rPr>
            <w:rFonts w:ascii="Times New Roman" w:hAnsi="Times New Roman" w:cs="Times New Roman"/>
            <w:b/>
            <w:bCs/>
            <w:szCs w:val="26"/>
            <w:lang w:val="en-US"/>
          </w:rPr>
          <w:t>iện:</w:t>
        </w:r>
      </w:ins>
    </w:p>
    <w:p w14:paraId="076C9AC4" w14:textId="564961A9" w:rsidR="006C27EF" w:rsidRPr="00733D85" w:rsidRDefault="006C27EF">
      <w:pPr>
        <w:ind w:firstLine="227"/>
        <w:jc w:val="both"/>
        <w:rPr>
          <w:ins w:id="2608" w:author="Nguyễn Đình Kha" w:date="2024-07-01T15:38:00Z" w16du:dateUtc="2024-07-01T08:38:00Z"/>
          <w:rFonts w:ascii="Times New Roman" w:hAnsi="Times New Roman" w:cs="Times New Roman"/>
          <w:b/>
          <w:bCs/>
          <w:szCs w:val="26"/>
          <w:lang w:val="en-US"/>
        </w:rPr>
        <w:pPrChange w:id="2609" w:author="Nguyễn Đình Kha" w:date="2024-07-01T15:49:00Z" w16du:dateUtc="2024-07-01T08:49:00Z">
          <w:pPr>
            <w:tabs>
              <w:tab w:val="left" w:pos="720"/>
              <w:tab w:val="left" w:pos="1440"/>
              <w:tab w:val="left" w:pos="2200"/>
            </w:tabs>
            <w:jc w:val="both"/>
          </w:pPr>
        </w:pPrChange>
      </w:pPr>
      <w:ins w:id="2610" w:author="Nguyễn Đình Kha" w:date="2024-07-01T15:38:00Z" w16du:dateUtc="2024-07-01T08:38:00Z">
        <w:r w:rsidRPr="00733D85">
          <w:rPr>
            <w:rFonts w:ascii="Times New Roman" w:hAnsi="Times New Roman" w:cs="Times New Roman"/>
            <w:b/>
            <w:bCs/>
            <w:szCs w:val="26"/>
            <w:lang w:val="en-US"/>
          </w:rPr>
          <w:t xml:space="preserve">Chuẩn </w:t>
        </w:r>
      </w:ins>
      <w:ins w:id="2611" w:author="Nguyễn Đình Kha" w:date="2024-07-02T21:16:00Z" w16du:dateUtc="2024-07-02T14:16:00Z">
        <w:r w:rsidR="00733D85" w:rsidRPr="00733D85">
          <w:rPr>
            <w:rFonts w:ascii="Times New Roman" w:hAnsi="Times New Roman" w:cs="Times New Roman"/>
            <w:b/>
            <w:bCs/>
            <w:szCs w:val="26"/>
            <w:lang w:val="en-US"/>
          </w:rPr>
          <w:t>b</w:t>
        </w:r>
      </w:ins>
      <w:ins w:id="2612" w:author="Nguyễn Đình Kha" w:date="2024-07-01T15:38:00Z" w16du:dateUtc="2024-07-01T08:38:00Z">
        <w:r w:rsidRPr="00733D85">
          <w:rPr>
            <w:rFonts w:ascii="Times New Roman" w:hAnsi="Times New Roman" w:cs="Times New Roman"/>
            <w:b/>
            <w:bCs/>
            <w:szCs w:val="26"/>
            <w:lang w:val="en-US"/>
          </w:rPr>
          <w:t xml:space="preserve">ị </w:t>
        </w:r>
      </w:ins>
      <w:ins w:id="2613" w:author="Nguyễn Đình Kha" w:date="2024-07-02T21:16:00Z" w16du:dateUtc="2024-07-02T14:16:00Z">
        <w:r w:rsidR="00733D85" w:rsidRPr="00733D85">
          <w:rPr>
            <w:rFonts w:ascii="Times New Roman" w:hAnsi="Times New Roman" w:cs="Times New Roman"/>
            <w:b/>
            <w:bCs/>
            <w:szCs w:val="26"/>
            <w:lang w:val="en-US"/>
          </w:rPr>
          <w:t>t</w:t>
        </w:r>
      </w:ins>
      <w:ins w:id="2614" w:author="Nguyễn Đình Kha" w:date="2024-07-01T15:38:00Z" w16du:dateUtc="2024-07-01T08:38:00Z">
        <w:r w:rsidRPr="00733D85">
          <w:rPr>
            <w:rFonts w:ascii="Times New Roman" w:hAnsi="Times New Roman" w:cs="Times New Roman"/>
            <w:b/>
            <w:bCs/>
            <w:szCs w:val="26"/>
            <w:lang w:val="en-US"/>
          </w:rPr>
          <w:t xml:space="preserve">ấn </w:t>
        </w:r>
      </w:ins>
      <w:ins w:id="2615" w:author="Nguyễn Đình Kha" w:date="2024-07-02T21:16:00Z" w16du:dateUtc="2024-07-02T14:16:00Z">
        <w:r w:rsidR="00733D85" w:rsidRPr="00733D85">
          <w:rPr>
            <w:rFonts w:ascii="Times New Roman" w:hAnsi="Times New Roman" w:cs="Times New Roman"/>
            <w:b/>
            <w:bCs/>
            <w:szCs w:val="26"/>
            <w:lang w:val="en-US"/>
          </w:rPr>
          <w:t>c</w:t>
        </w:r>
      </w:ins>
      <w:ins w:id="2616" w:author="Nguyễn Đình Kha" w:date="2024-07-01T15:38:00Z" w16du:dateUtc="2024-07-01T08:38:00Z">
        <w:r w:rsidRPr="00733D85">
          <w:rPr>
            <w:rFonts w:ascii="Times New Roman" w:hAnsi="Times New Roman" w:cs="Times New Roman"/>
            <w:b/>
            <w:bCs/>
            <w:szCs w:val="26"/>
            <w:lang w:val="en-US"/>
          </w:rPr>
          <w:t>ông</w:t>
        </w:r>
      </w:ins>
    </w:p>
    <w:p w14:paraId="6C7A08F3" w14:textId="77777777" w:rsidR="006C27EF" w:rsidRPr="00733D85" w:rsidRDefault="006C27EF">
      <w:pPr>
        <w:ind w:firstLine="227"/>
        <w:jc w:val="both"/>
        <w:rPr>
          <w:ins w:id="2617" w:author="Nguyễn Đình Kha" w:date="2024-07-01T15:38:00Z" w16du:dateUtc="2024-07-01T08:38:00Z"/>
          <w:rFonts w:ascii="Times New Roman" w:hAnsi="Times New Roman" w:cs="Times New Roman"/>
          <w:szCs w:val="26"/>
          <w:lang w:val="en-US"/>
        </w:rPr>
        <w:pPrChange w:id="2618" w:author="Nguyễn Đình Kha" w:date="2024-07-01T15:49:00Z" w16du:dateUtc="2024-07-01T08:49:00Z">
          <w:pPr>
            <w:tabs>
              <w:tab w:val="left" w:pos="720"/>
              <w:tab w:val="left" w:pos="1440"/>
              <w:tab w:val="left" w:pos="2200"/>
            </w:tabs>
            <w:jc w:val="both"/>
          </w:pPr>
        </w:pPrChange>
      </w:pPr>
      <w:ins w:id="2619" w:author="Nguyễn Đình Kha" w:date="2024-07-01T15:38:00Z" w16du:dateUtc="2024-07-01T08:38:00Z">
        <w:r w:rsidRPr="00733D85">
          <w:rPr>
            <w:rFonts w:ascii="Times New Roman" w:hAnsi="Times New Roman" w:cs="Times New Roman"/>
            <w:szCs w:val="26"/>
            <w:lang w:val="en-US"/>
          </w:rPr>
          <w:t>Adam chuẩn bị 100 payloads cho mỗi kỹ thuật SQL Injection trong thư mục /home/kali/sql_payloads/sql_basic_payloads.</w:t>
        </w:r>
      </w:ins>
    </w:p>
    <w:p w14:paraId="20B63183" w14:textId="77777777" w:rsidR="006C27EF" w:rsidRPr="00733D85" w:rsidRDefault="006C27EF">
      <w:pPr>
        <w:ind w:firstLine="227"/>
        <w:jc w:val="both"/>
        <w:rPr>
          <w:ins w:id="2620" w:author="Nguyễn Đình Kha" w:date="2024-07-01T15:38:00Z" w16du:dateUtc="2024-07-01T08:38:00Z"/>
          <w:rFonts w:ascii="Times New Roman" w:hAnsi="Times New Roman" w:cs="Times New Roman"/>
          <w:szCs w:val="26"/>
          <w:lang w:val="en-US"/>
        </w:rPr>
        <w:pPrChange w:id="2621" w:author="Nguyễn Đình Kha" w:date="2024-07-01T15:49:00Z" w16du:dateUtc="2024-07-01T08:49:00Z">
          <w:pPr>
            <w:tabs>
              <w:tab w:val="left" w:pos="720"/>
              <w:tab w:val="left" w:pos="1440"/>
              <w:tab w:val="left" w:pos="2200"/>
            </w:tabs>
            <w:jc w:val="both"/>
          </w:pPr>
        </w:pPrChange>
      </w:pPr>
      <w:ins w:id="2622" w:author="Nguyễn Đình Kha" w:date="2024-07-01T15:38:00Z" w16du:dateUtc="2024-07-01T08:38:00Z">
        <w:r w:rsidRPr="00733D85">
          <w:rPr>
            <w:rFonts w:ascii="Times New Roman" w:hAnsi="Times New Roman" w:cs="Times New Roman"/>
            <w:szCs w:val="26"/>
            <w:lang w:val="en-US"/>
          </w:rPr>
          <w:lastRenderedPageBreak/>
          <w:t>Sử dụng 4 kịch bản Python để tự động hóa các cuộc tấn công, mỗi kịch bản thực hiện một kỹ thuật khác nhau.</w:t>
        </w:r>
      </w:ins>
    </w:p>
    <w:p w14:paraId="08964356" w14:textId="77777777" w:rsidR="006C27EF" w:rsidRPr="00733D85" w:rsidRDefault="006C27EF" w:rsidP="006C27EF">
      <w:pPr>
        <w:tabs>
          <w:tab w:val="left" w:pos="720"/>
          <w:tab w:val="left" w:pos="1440"/>
          <w:tab w:val="left" w:pos="2200"/>
        </w:tabs>
        <w:rPr>
          <w:ins w:id="2623" w:author="Nguyễn Đình Kha" w:date="2024-07-01T15:38:00Z" w16du:dateUtc="2024-07-01T08:38:00Z"/>
          <w:rFonts w:ascii="Times New Roman" w:hAnsi="Times New Roman" w:cs="Times New Roman"/>
          <w:szCs w:val="26"/>
          <w:lang w:val="en-US"/>
        </w:rPr>
      </w:pPr>
    </w:p>
    <w:p w14:paraId="07A1FE6E" w14:textId="7E025F7F" w:rsidR="006C27EF" w:rsidRPr="00733D85" w:rsidRDefault="006C27EF">
      <w:pPr>
        <w:ind w:firstLine="227"/>
        <w:jc w:val="both"/>
        <w:rPr>
          <w:ins w:id="2624" w:author="Nguyễn Đình Kha" w:date="2024-07-01T15:38:00Z" w16du:dateUtc="2024-07-01T08:38:00Z"/>
          <w:rFonts w:ascii="Times New Roman" w:hAnsi="Times New Roman" w:cs="Times New Roman"/>
          <w:b/>
          <w:bCs/>
          <w:szCs w:val="26"/>
          <w:lang w:val="en-US"/>
        </w:rPr>
        <w:pPrChange w:id="2625" w:author="Nguyễn Đình Kha" w:date="2024-07-01T15:49:00Z" w16du:dateUtc="2024-07-01T08:49:00Z">
          <w:pPr>
            <w:tabs>
              <w:tab w:val="left" w:pos="720"/>
              <w:tab w:val="left" w:pos="1440"/>
              <w:tab w:val="left" w:pos="2200"/>
            </w:tabs>
            <w:jc w:val="both"/>
          </w:pPr>
        </w:pPrChange>
      </w:pPr>
      <w:ins w:id="2626" w:author="Nguyễn Đình Kha" w:date="2024-07-01T15:38:00Z" w16du:dateUtc="2024-07-01T08:38:00Z">
        <w:r w:rsidRPr="00733D85">
          <w:rPr>
            <w:rFonts w:ascii="Times New Roman" w:hAnsi="Times New Roman" w:cs="Times New Roman"/>
            <w:b/>
            <w:bCs/>
            <w:szCs w:val="26"/>
            <w:lang w:val="en-US"/>
          </w:rPr>
          <w:t xml:space="preserve">Thực </w:t>
        </w:r>
      </w:ins>
      <w:ins w:id="2627" w:author="Nguyễn Đình Kha" w:date="2024-07-02T21:16:00Z" w16du:dateUtc="2024-07-02T14:16:00Z">
        <w:r w:rsidR="00733D85" w:rsidRPr="00733D85">
          <w:rPr>
            <w:rFonts w:ascii="Times New Roman" w:hAnsi="Times New Roman" w:cs="Times New Roman"/>
            <w:b/>
            <w:bCs/>
            <w:szCs w:val="26"/>
            <w:lang w:val="en-US"/>
          </w:rPr>
          <w:t>t</w:t>
        </w:r>
      </w:ins>
      <w:ins w:id="2628" w:author="Nguyễn Đình Kha" w:date="2024-07-01T15:38:00Z" w16du:dateUtc="2024-07-01T08:38:00Z">
        <w:r w:rsidRPr="00733D85">
          <w:rPr>
            <w:rFonts w:ascii="Times New Roman" w:hAnsi="Times New Roman" w:cs="Times New Roman"/>
            <w:b/>
            <w:bCs/>
            <w:szCs w:val="26"/>
            <w:lang w:val="en-US"/>
          </w:rPr>
          <w:t xml:space="preserve">hi </w:t>
        </w:r>
      </w:ins>
      <w:ins w:id="2629" w:author="Nguyễn Đình Kha" w:date="2024-07-02T21:16:00Z" w16du:dateUtc="2024-07-02T14:16:00Z">
        <w:r w:rsidR="00733D85" w:rsidRPr="00733D85">
          <w:rPr>
            <w:rFonts w:ascii="Times New Roman" w:hAnsi="Times New Roman" w:cs="Times New Roman"/>
            <w:b/>
            <w:bCs/>
            <w:szCs w:val="26"/>
            <w:lang w:val="en-US"/>
          </w:rPr>
          <w:t>t</w:t>
        </w:r>
      </w:ins>
      <w:ins w:id="2630" w:author="Nguyễn Đình Kha" w:date="2024-07-01T15:38:00Z" w16du:dateUtc="2024-07-01T08:38:00Z">
        <w:r w:rsidRPr="00733D85">
          <w:rPr>
            <w:rFonts w:ascii="Times New Roman" w:hAnsi="Times New Roman" w:cs="Times New Roman"/>
            <w:b/>
            <w:bCs/>
            <w:szCs w:val="26"/>
            <w:lang w:val="en-US"/>
          </w:rPr>
          <w:t xml:space="preserve">ấn </w:t>
        </w:r>
      </w:ins>
      <w:ins w:id="2631" w:author="Nguyễn Đình Kha" w:date="2024-07-02T21:16:00Z" w16du:dateUtc="2024-07-02T14:16:00Z">
        <w:r w:rsidR="00733D85" w:rsidRPr="00733D85">
          <w:rPr>
            <w:rFonts w:ascii="Times New Roman" w:hAnsi="Times New Roman" w:cs="Times New Roman"/>
            <w:b/>
            <w:bCs/>
            <w:szCs w:val="26"/>
            <w:lang w:val="en-US"/>
          </w:rPr>
          <w:t>c</w:t>
        </w:r>
      </w:ins>
      <w:ins w:id="2632" w:author="Nguyễn Đình Kha" w:date="2024-07-01T15:38:00Z" w16du:dateUtc="2024-07-01T08:38:00Z">
        <w:r w:rsidRPr="00733D85">
          <w:rPr>
            <w:rFonts w:ascii="Times New Roman" w:hAnsi="Times New Roman" w:cs="Times New Roman"/>
            <w:b/>
            <w:bCs/>
            <w:szCs w:val="26"/>
            <w:lang w:val="en-US"/>
          </w:rPr>
          <w:t>ông:</w:t>
        </w:r>
      </w:ins>
    </w:p>
    <w:p w14:paraId="6CAA80AC" w14:textId="77777777" w:rsidR="006C27EF" w:rsidRPr="00733D85" w:rsidRDefault="006C27EF">
      <w:pPr>
        <w:ind w:firstLine="227"/>
        <w:jc w:val="both"/>
        <w:rPr>
          <w:ins w:id="2633" w:author="Nguyễn Đình Kha" w:date="2024-07-01T15:38:00Z" w16du:dateUtc="2024-07-01T08:38:00Z"/>
          <w:rFonts w:ascii="Times New Roman" w:hAnsi="Times New Roman" w:cs="Times New Roman"/>
          <w:szCs w:val="26"/>
          <w:lang w:val="en-US"/>
        </w:rPr>
        <w:pPrChange w:id="2634" w:author="Nguyễn Đình Kha" w:date="2024-07-01T15:49:00Z" w16du:dateUtc="2024-07-01T08:49:00Z">
          <w:pPr>
            <w:tabs>
              <w:tab w:val="left" w:pos="720"/>
              <w:tab w:val="left" w:pos="1440"/>
              <w:tab w:val="left" w:pos="2200"/>
            </w:tabs>
            <w:jc w:val="both"/>
          </w:pPr>
        </w:pPrChange>
      </w:pPr>
      <w:ins w:id="2635" w:author="Nguyễn Đình Kha" w:date="2024-07-01T15:38:00Z" w16du:dateUtc="2024-07-01T08:38:00Z">
        <w:r w:rsidRPr="00733D85">
          <w:rPr>
            <w:rFonts w:ascii="Times New Roman" w:hAnsi="Times New Roman" w:cs="Times New Roman"/>
            <w:szCs w:val="26"/>
            <w:lang w:val="en-US"/>
          </w:rPr>
          <w:t>Các script bao gồm:</w:t>
        </w:r>
      </w:ins>
    </w:p>
    <w:p w14:paraId="641747F5" w14:textId="77777777" w:rsidR="006C27EF" w:rsidRPr="00733D85" w:rsidRDefault="006C27EF">
      <w:pPr>
        <w:ind w:firstLine="227"/>
        <w:jc w:val="both"/>
        <w:rPr>
          <w:ins w:id="2636" w:author="Nguyễn Đình Kha" w:date="2024-07-01T15:38:00Z" w16du:dateUtc="2024-07-01T08:38:00Z"/>
          <w:rFonts w:ascii="Times New Roman" w:hAnsi="Times New Roman" w:cs="Times New Roman"/>
          <w:szCs w:val="26"/>
          <w:lang w:val="en-US"/>
        </w:rPr>
        <w:pPrChange w:id="2637" w:author="Nguyễn Đình Kha" w:date="2024-07-01T15:49:00Z" w16du:dateUtc="2024-07-01T08:49:00Z">
          <w:pPr>
            <w:tabs>
              <w:tab w:val="left" w:pos="720"/>
              <w:tab w:val="left" w:pos="1440"/>
              <w:tab w:val="left" w:pos="2200"/>
            </w:tabs>
            <w:jc w:val="both"/>
          </w:pPr>
        </w:pPrChange>
      </w:pPr>
      <w:ins w:id="2638" w:author="Nguyễn Đình Kha" w:date="2024-07-01T15:38:00Z" w16du:dateUtc="2024-07-01T08:38:00Z">
        <w:r w:rsidRPr="00733D85">
          <w:rPr>
            <w:rFonts w:ascii="Times New Roman" w:hAnsi="Times New Roman" w:cs="Times New Roman"/>
            <w:szCs w:val="26"/>
            <w:lang w:val="en-US"/>
          </w:rPr>
          <w:t>automate_basic_sql_injection.py</w:t>
        </w:r>
      </w:ins>
    </w:p>
    <w:p w14:paraId="6C307D69" w14:textId="77777777" w:rsidR="006C27EF" w:rsidRPr="00733D85" w:rsidRDefault="006C27EF">
      <w:pPr>
        <w:ind w:firstLine="227"/>
        <w:jc w:val="both"/>
        <w:rPr>
          <w:ins w:id="2639" w:author="Nguyễn Đình Kha" w:date="2024-07-01T15:38:00Z" w16du:dateUtc="2024-07-01T08:38:00Z"/>
          <w:rFonts w:ascii="Times New Roman" w:hAnsi="Times New Roman" w:cs="Times New Roman"/>
          <w:szCs w:val="26"/>
          <w:lang w:val="en-US"/>
        </w:rPr>
        <w:pPrChange w:id="2640" w:author="Nguyễn Đình Kha" w:date="2024-07-01T15:49:00Z" w16du:dateUtc="2024-07-01T08:49:00Z">
          <w:pPr>
            <w:tabs>
              <w:tab w:val="left" w:pos="720"/>
              <w:tab w:val="left" w:pos="1440"/>
              <w:tab w:val="left" w:pos="2200"/>
            </w:tabs>
            <w:jc w:val="both"/>
          </w:pPr>
        </w:pPrChange>
      </w:pPr>
      <w:ins w:id="2641" w:author="Nguyễn Đình Kha" w:date="2024-07-01T15:38:00Z" w16du:dateUtc="2024-07-01T08:38:00Z">
        <w:r w:rsidRPr="00733D85">
          <w:rPr>
            <w:rFonts w:ascii="Times New Roman" w:hAnsi="Times New Roman" w:cs="Times New Roman"/>
            <w:szCs w:val="26"/>
            <w:lang w:val="en-US"/>
          </w:rPr>
          <w:t>automate_time_based_sql_injection.py</w:t>
        </w:r>
      </w:ins>
    </w:p>
    <w:p w14:paraId="1B480535" w14:textId="77777777" w:rsidR="006C27EF" w:rsidRPr="00733D85" w:rsidRDefault="006C27EF">
      <w:pPr>
        <w:ind w:firstLine="227"/>
        <w:jc w:val="both"/>
        <w:rPr>
          <w:ins w:id="2642" w:author="Nguyễn Đình Kha" w:date="2024-07-01T15:38:00Z" w16du:dateUtc="2024-07-01T08:38:00Z"/>
          <w:rFonts w:ascii="Times New Roman" w:hAnsi="Times New Roman" w:cs="Times New Roman"/>
          <w:szCs w:val="26"/>
          <w:lang w:val="en-US"/>
        </w:rPr>
        <w:pPrChange w:id="2643" w:author="Nguyễn Đình Kha" w:date="2024-07-01T15:49:00Z" w16du:dateUtc="2024-07-01T08:49:00Z">
          <w:pPr>
            <w:tabs>
              <w:tab w:val="left" w:pos="720"/>
              <w:tab w:val="left" w:pos="1440"/>
              <w:tab w:val="left" w:pos="2200"/>
            </w:tabs>
            <w:jc w:val="both"/>
          </w:pPr>
        </w:pPrChange>
      </w:pPr>
      <w:ins w:id="2644" w:author="Nguyễn Đình Kha" w:date="2024-07-01T15:38:00Z" w16du:dateUtc="2024-07-01T08:38:00Z">
        <w:r w:rsidRPr="00733D85">
          <w:rPr>
            <w:rFonts w:ascii="Times New Roman" w:hAnsi="Times New Roman" w:cs="Times New Roman"/>
            <w:szCs w:val="26"/>
            <w:lang w:val="en-US"/>
          </w:rPr>
          <w:t>automate_error_based_sql_injection.py</w:t>
        </w:r>
      </w:ins>
    </w:p>
    <w:p w14:paraId="34FC70A3" w14:textId="77777777" w:rsidR="006C27EF" w:rsidRPr="00733D85" w:rsidRDefault="006C27EF">
      <w:pPr>
        <w:ind w:firstLine="227"/>
        <w:jc w:val="both"/>
        <w:rPr>
          <w:ins w:id="2645" w:author="Nguyễn Đình Kha" w:date="2024-07-01T15:38:00Z" w16du:dateUtc="2024-07-01T08:38:00Z"/>
          <w:rFonts w:ascii="Times New Roman" w:hAnsi="Times New Roman" w:cs="Times New Roman"/>
          <w:szCs w:val="26"/>
          <w:lang w:val="en-US"/>
        </w:rPr>
        <w:pPrChange w:id="2646" w:author="Nguyễn Đình Kha" w:date="2024-07-01T15:49:00Z" w16du:dateUtc="2024-07-01T08:49:00Z">
          <w:pPr>
            <w:tabs>
              <w:tab w:val="left" w:pos="720"/>
              <w:tab w:val="left" w:pos="1440"/>
              <w:tab w:val="left" w:pos="2200"/>
            </w:tabs>
            <w:jc w:val="both"/>
          </w:pPr>
        </w:pPrChange>
      </w:pPr>
      <w:ins w:id="2647" w:author="Nguyễn Đình Kha" w:date="2024-07-01T15:38:00Z" w16du:dateUtc="2024-07-01T08:38:00Z">
        <w:r w:rsidRPr="00733D85">
          <w:rPr>
            <w:rFonts w:ascii="Times New Roman" w:hAnsi="Times New Roman" w:cs="Times New Roman"/>
            <w:szCs w:val="26"/>
            <w:lang w:val="en-US"/>
          </w:rPr>
          <w:t>automate_union_based_sql_injection.py</w:t>
        </w:r>
      </w:ins>
    </w:p>
    <w:p w14:paraId="5379E166" w14:textId="77777777" w:rsidR="006C27EF" w:rsidRPr="00733D85" w:rsidRDefault="006C27EF">
      <w:pPr>
        <w:ind w:firstLine="227"/>
        <w:jc w:val="both"/>
        <w:rPr>
          <w:ins w:id="2648" w:author="Nguyễn Đình Kha" w:date="2024-07-01T15:38:00Z" w16du:dateUtc="2024-07-01T08:38:00Z"/>
          <w:rFonts w:ascii="Times New Roman" w:hAnsi="Times New Roman" w:cs="Times New Roman"/>
          <w:szCs w:val="26"/>
          <w:lang w:val="en-US"/>
        </w:rPr>
        <w:pPrChange w:id="2649" w:author="Nguyễn Đình Kha" w:date="2024-07-01T15:49:00Z" w16du:dateUtc="2024-07-01T08:49:00Z">
          <w:pPr>
            <w:tabs>
              <w:tab w:val="left" w:pos="720"/>
              <w:tab w:val="left" w:pos="1440"/>
              <w:tab w:val="left" w:pos="2200"/>
            </w:tabs>
            <w:jc w:val="both"/>
          </w:pPr>
        </w:pPrChange>
      </w:pPr>
      <w:ins w:id="2650" w:author="Nguyễn Đình Kha" w:date="2024-07-01T15:38:00Z" w16du:dateUtc="2024-07-01T08:38:00Z">
        <w:r w:rsidRPr="00733D85">
          <w:rPr>
            <w:rFonts w:ascii="Times New Roman" w:hAnsi="Times New Roman" w:cs="Times New Roman"/>
            <w:szCs w:val="26"/>
            <w:lang w:val="en-US"/>
          </w:rPr>
          <w:t>Adam mở 4 terminal và thực hiện các script Python đã chuẩn bị để tiến hành các cuộc tấn công SQL Injection.</w:t>
        </w:r>
      </w:ins>
    </w:p>
    <w:p w14:paraId="6B8771E6" w14:textId="77777777" w:rsidR="00C870A2" w:rsidRPr="00733D85" w:rsidRDefault="006C27EF">
      <w:pPr>
        <w:pStyle w:val="NormalWeb"/>
        <w:keepNext/>
        <w:jc w:val="center"/>
        <w:rPr>
          <w:ins w:id="2651" w:author="Nguyễn Đình Kha" w:date="2024-07-02T11:05:00Z" w16du:dateUtc="2024-07-02T04:05:00Z"/>
          <w:sz w:val="26"/>
          <w:szCs w:val="26"/>
          <w:rPrChange w:id="2652" w:author="Nguyễn Đình Kha" w:date="2024-07-02T21:20:00Z" w16du:dateUtc="2024-07-02T14:20:00Z">
            <w:rPr>
              <w:ins w:id="2653" w:author="Nguyễn Đình Kha" w:date="2024-07-02T11:05:00Z" w16du:dateUtc="2024-07-02T04:05:00Z"/>
            </w:rPr>
          </w:rPrChange>
        </w:rPr>
        <w:pPrChange w:id="2654" w:author="Nguyễn Đình Kha" w:date="2024-07-02T11:05:00Z" w16du:dateUtc="2024-07-02T04:05:00Z">
          <w:pPr>
            <w:pStyle w:val="NormalWeb"/>
            <w:jc w:val="center"/>
          </w:pPr>
        </w:pPrChange>
      </w:pPr>
      <w:ins w:id="2655" w:author="Nguyễn Đình Kha" w:date="2024-07-01T15:38:00Z" w16du:dateUtc="2024-07-01T08:38:00Z">
        <w:r w:rsidRPr="00733D85">
          <w:rPr>
            <w:noProof/>
            <w:sz w:val="26"/>
            <w:szCs w:val="26"/>
          </w:rPr>
          <w:drawing>
            <wp:inline distT="0" distB="0" distL="0" distR="0" wp14:anchorId="202EE553" wp14:editId="422061D1">
              <wp:extent cx="5579745" cy="2877185"/>
              <wp:effectExtent l="0" t="0" r="1905" b="0"/>
              <wp:docPr id="166053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38042" name="Picture 1" descr="A screenshot of a computer&#10;&#10;Description automatically generated"/>
                      <pic:cNvPicPr/>
                    </pic:nvPicPr>
                    <pic:blipFill>
                      <a:blip r:embed="rId22"/>
                      <a:stretch>
                        <a:fillRect/>
                      </a:stretch>
                    </pic:blipFill>
                    <pic:spPr>
                      <a:xfrm>
                        <a:off x="0" y="0"/>
                        <a:ext cx="5579745" cy="2877185"/>
                      </a:xfrm>
                      <a:prstGeom prst="rect">
                        <a:avLst/>
                      </a:prstGeom>
                    </pic:spPr>
                  </pic:pic>
                </a:graphicData>
              </a:graphic>
            </wp:inline>
          </w:drawing>
        </w:r>
      </w:ins>
    </w:p>
    <w:p w14:paraId="05C8EB23" w14:textId="3F8F76D2" w:rsidR="006C27EF" w:rsidRPr="00733D85" w:rsidRDefault="00C870A2">
      <w:pPr>
        <w:pStyle w:val="Caption"/>
        <w:rPr>
          <w:ins w:id="2656" w:author="Nguyễn Đình Kha" w:date="2024-07-01T15:38:00Z" w16du:dateUtc="2024-07-01T08:38:00Z"/>
          <w:noProof/>
          <w:szCs w:val="26"/>
        </w:rPr>
        <w:pPrChange w:id="2657" w:author="Nguyễn Đình Kha" w:date="2024-07-02T11:05:00Z" w16du:dateUtc="2024-07-02T04:05:00Z">
          <w:pPr>
            <w:pStyle w:val="NormalWeb"/>
            <w:jc w:val="center"/>
          </w:pPr>
        </w:pPrChange>
      </w:pPr>
      <w:bookmarkStart w:id="2658" w:name="_Toc171974829"/>
      <w:ins w:id="2659" w:author="Nguyễn Đình Kha" w:date="2024-07-02T11:05:00Z" w16du:dateUtc="2024-07-02T04:05:00Z">
        <w:r w:rsidRPr="00733D85">
          <w:rPr>
            <w:rFonts w:ascii="Times New Roman" w:hAnsi="Times New Roman" w:cs="Times New Roman"/>
            <w:szCs w:val="26"/>
            <w:rPrChange w:id="2660" w:author="Nguyễn Đình Kha" w:date="2024-07-02T21:20:00Z" w16du:dateUtc="2024-07-02T14:20:00Z">
              <w:rPr/>
            </w:rPrChange>
          </w:rPr>
          <w:t xml:space="preserve">Hình </w:t>
        </w:r>
        <w:r w:rsidRPr="00733D85">
          <w:rPr>
            <w:rFonts w:ascii="Times New Roman" w:hAnsi="Times New Roman" w:cs="Times New Roman"/>
            <w:szCs w:val="26"/>
            <w:rPrChange w:id="2661" w:author="Nguyễn Đình Kha" w:date="2024-07-02T21:20:00Z" w16du:dateUtc="2024-07-02T14:20:00Z">
              <w:rPr/>
            </w:rPrChange>
          </w:rPr>
          <w:fldChar w:fldCharType="begin"/>
        </w:r>
        <w:r w:rsidRPr="00733D85">
          <w:rPr>
            <w:rFonts w:ascii="Times New Roman" w:hAnsi="Times New Roman" w:cs="Times New Roman"/>
            <w:szCs w:val="26"/>
            <w:rPrChange w:id="2662"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663" w:author="Nguyễn Đình Kha" w:date="2024-07-02T21:20:00Z" w16du:dateUtc="2024-07-02T14:20:00Z">
            <w:rPr/>
          </w:rPrChange>
        </w:rPr>
        <w:fldChar w:fldCharType="separate"/>
      </w:r>
      <w:r w:rsidR="000A3882">
        <w:rPr>
          <w:rFonts w:ascii="Times New Roman" w:hAnsi="Times New Roman" w:cs="Times New Roman"/>
          <w:noProof/>
          <w:szCs w:val="26"/>
        </w:rPr>
        <w:t>14</w:t>
      </w:r>
      <w:ins w:id="2664" w:author="Nguyễn Đình Kha" w:date="2024-07-02T11:05:00Z" w16du:dateUtc="2024-07-02T04:05:00Z">
        <w:r w:rsidRPr="00733D85">
          <w:rPr>
            <w:rFonts w:ascii="Times New Roman" w:hAnsi="Times New Roman" w:cs="Times New Roman"/>
            <w:szCs w:val="26"/>
            <w:rPrChange w:id="2665" w:author="Nguyễn Đình Kha" w:date="2024-07-02T21:20:00Z" w16du:dateUtc="2024-07-02T14:20:00Z">
              <w:rPr/>
            </w:rPrChange>
          </w:rPr>
          <w:fldChar w:fldCharType="end"/>
        </w:r>
        <w:r w:rsidRPr="00733D85">
          <w:rPr>
            <w:rFonts w:ascii="Times New Roman" w:hAnsi="Times New Roman" w:cs="Times New Roman"/>
            <w:szCs w:val="26"/>
            <w:lang w:val="en-US"/>
            <w:rPrChange w:id="2666" w:author="Nguyễn Đình Kha" w:date="2024-07-02T21:20:00Z" w16du:dateUtc="2024-07-02T14:20:00Z">
              <w:rPr/>
            </w:rPrChange>
          </w:rPr>
          <w:t xml:space="preserve">. </w:t>
        </w:r>
        <w:r w:rsidRPr="00733D85">
          <w:rPr>
            <w:rFonts w:ascii="Times New Roman" w:hAnsi="Times New Roman" w:cs="Times New Roman"/>
            <w:noProof/>
            <w:szCs w:val="26"/>
            <w:rPrChange w:id="2667" w:author="Nguyễn Đình Kha" w:date="2024-07-02T21:20:00Z" w16du:dateUtc="2024-07-02T14:20:00Z">
              <w:rPr>
                <w:noProof/>
              </w:rPr>
            </w:rPrChange>
          </w:rPr>
          <w:t>Adam chuẩn bị các terminal để chạy các script tấn công.</w:t>
        </w:r>
      </w:ins>
      <w:bookmarkEnd w:id="2658"/>
    </w:p>
    <w:p w14:paraId="4FF57446" w14:textId="77777777" w:rsidR="006C27EF" w:rsidRPr="00733D85" w:rsidRDefault="006C27EF" w:rsidP="006C27EF">
      <w:pPr>
        <w:tabs>
          <w:tab w:val="left" w:pos="720"/>
          <w:tab w:val="left" w:pos="1440"/>
          <w:tab w:val="left" w:pos="2200"/>
        </w:tabs>
        <w:rPr>
          <w:ins w:id="2668" w:author="Nguyễn Đình Kha" w:date="2024-07-01T15:38:00Z" w16du:dateUtc="2024-07-01T08:38:00Z"/>
          <w:rFonts w:ascii="Times New Roman" w:hAnsi="Times New Roman" w:cs="Times New Roman"/>
          <w:szCs w:val="26"/>
          <w:lang w:val="en-US"/>
        </w:rPr>
      </w:pPr>
    </w:p>
    <w:p w14:paraId="167A817E" w14:textId="77777777" w:rsidR="006C27EF" w:rsidRPr="00733D85" w:rsidRDefault="006C27EF">
      <w:pPr>
        <w:ind w:firstLine="227"/>
        <w:jc w:val="both"/>
        <w:rPr>
          <w:ins w:id="2669" w:author="Nguyễn Đình Kha" w:date="2024-07-01T15:38:00Z" w16du:dateUtc="2024-07-01T08:38:00Z"/>
          <w:rFonts w:ascii="Times New Roman" w:hAnsi="Times New Roman" w:cs="Times New Roman"/>
          <w:szCs w:val="26"/>
          <w:lang w:val="en-US"/>
        </w:rPr>
        <w:pPrChange w:id="2670" w:author="Nguyễn Đình Kha" w:date="2024-07-01T15:50:00Z" w16du:dateUtc="2024-07-01T08:50:00Z">
          <w:pPr>
            <w:tabs>
              <w:tab w:val="left" w:pos="720"/>
              <w:tab w:val="left" w:pos="1440"/>
              <w:tab w:val="left" w:pos="2200"/>
            </w:tabs>
            <w:jc w:val="both"/>
          </w:pPr>
        </w:pPrChange>
      </w:pPr>
      <w:ins w:id="2671" w:author="Nguyễn Đình Kha" w:date="2024-07-01T15:38:00Z" w16du:dateUtc="2024-07-01T08:38:00Z">
        <w:r w:rsidRPr="00733D85">
          <w:rPr>
            <w:rFonts w:ascii="Times New Roman" w:hAnsi="Times New Roman" w:cs="Times New Roman"/>
            <w:szCs w:val="26"/>
            <w:lang w:val="en-US"/>
          </w:rPr>
          <w:t>Các script tự động hóa việc chạy SQLMap với các payloads đã chuẩn bị, đảm bảo rằng các cuộc tấn công được thực hiện liên tục để điền đầy bộ nhớ của DQN agent.</w:t>
        </w:r>
      </w:ins>
    </w:p>
    <w:p w14:paraId="2FC86F9D" w14:textId="77777777" w:rsidR="00C870A2" w:rsidRPr="00733D85" w:rsidRDefault="006C27EF">
      <w:pPr>
        <w:pStyle w:val="NormalWeb"/>
        <w:keepNext/>
        <w:jc w:val="center"/>
        <w:rPr>
          <w:ins w:id="2672" w:author="Nguyễn Đình Kha" w:date="2024-07-02T11:05:00Z" w16du:dateUtc="2024-07-02T04:05:00Z"/>
          <w:sz w:val="26"/>
          <w:szCs w:val="26"/>
          <w:rPrChange w:id="2673" w:author="Nguyễn Đình Kha" w:date="2024-07-02T21:20:00Z" w16du:dateUtc="2024-07-02T14:20:00Z">
            <w:rPr>
              <w:ins w:id="2674" w:author="Nguyễn Đình Kha" w:date="2024-07-02T11:05:00Z" w16du:dateUtc="2024-07-02T04:05:00Z"/>
            </w:rPr>
          </w:rPrChange>
        </w:rPr>
        <w:pPrChange w:id="2675" w:author="Nguyễn Đình Kha" w:date="2024-07-02T11:05:00Z" w16du:dateUtc="2024-07-02T04:05:00Z">
          <w:pPr>
            <w:pStyle w:val="NormalWeb"/>
            <w:jc w:val="center"/>
          </w:pPr>
        </w:pPrChange>
      </w:pPr>
      <w:ins w:id="2676" w:author="Nguyễn Đình Kha" w:date="2024-07-01T15:38:00Z" w16du:dateUtc="2024-07-01T08:38:00Z">
        <w:r w:rsidRPr="00733D85">
          <w:rPr>
            <w:noProof/>
            <w:sz w:val="26"/>
            <w:szCs w:val="26"/>
          </w:rPr>
          <w:lastRenderedPageBreak/>
          <w:drawing>
            <wp:inline distT="0" distB="0" distL="0" distR="0" wp14:anchorId="6F555F65" wp14:editId="3939A90B">
              <wp:extent cx="5579745" cy="3019425"/>
              <wp:effectExtent l="0" t="0" r="1905" b="9525"/>
              <wp:docPr id="15263788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78865" name="Picture 1" descr="A screenshot of a computer&#10;&#10;Description automatically generated"/>
                      <pic:cNvPicPr/>
                    </pic:nvPicPr>
                    <pic:blipFill>
                      <a:blip r:embed="rId23"/>
                      <a:stretch>
                        <a:fillRect/>
                      </a:stretch>
                    </pic:blipFill>
                    <pic:spPr>
                      <a:xfrm>
                        <a:off x="0" y="0"/>
                        <a:ext cx="5579745" cy="3019425"/>
                      </a:xfrm>
                      <a:prstGeom prst="rect">
                        <a:avLst/>
                      </a:prstGeom>
                    </pic:spPr>
                  </pic:pic>
                </a:graphicData>
              </a:graphic>
            </wp:inline>
          </w:drawing>
        </w:r>
      </w:ins>
    </w:p>
    <w:p w14:paraId="74C66D00" w14:textId="63953790" w:rsidR="006C27EF" w:rsidRPr="00733D85" w:rsidRDefault="00C870A2">
      <w:pPr>
        <w:pStyle w:val="Caption"/>
        <w:rPr>
          <w:ins w:id="2677" w:author="Nguyễn Đình Kha" w:date="2024-07-01T15:38:00Z" w16du:dateUtc="2024-07-01T08:38:00Z"/>
          <w:noProof/>
          <w:szCs w:val="26"/>
        </w:rPr>
        <w:pPrChange w:id="2678" w:author="Nguyễn Đình Kha" w:date="2024-07-02T11:05:00Z" w16du:dateUtc="2024-07-02T04:05:00Z">
          <w:pPr>
            <w:pStyle w:val="NormalWeb"/>
            <w:jc w:val="center"/>
          </w:pPr>
        </w:pPrChange>
      </w:pPr>
      <w:bookmarkStart w:id="2679" w:name="_Toc171974830"/>
      <w:ins w:id="2680" w:author="Nguyễn Đình Kha" w:date="2024-07-02T11:05:00Z" w16du:dateUtc="2024-07-02T04:05:00Z">
        <w:r w:rsidRPr="00733D85">
          <w:rPr>
            <w:rFonts w:ascii="Times New Roman" w:hAnsi="Times New Roman" w:cs="Times New Roman"/>
            <w:szCs w:val="26"/>
            <w:rPrChange w:id="2681" w:author="Nguyễn Đình Kha" w:date="2024-07-02T21:20:00Z" w16du:dateUtc="2024-07-02T14:20:00Z">
              <w:rPr/>
            </w:rPrChange>
          </w:rPr>
          <w:t xml:space="preserve">Hình </w:t>
        </w:r>
        <w:r w:rsidRPr="00733D85">
          <w:rPr>
            <w:rFonts w:ascii="Times New Roman" w:hAnsi="Times New Roman" w:cs="Times New Roman"/>
            <w:szCs w:val="26"/>
            <w:rPrChange w:id="2682" w:author="Nguyễn Đình Kha" w:date="2024-07-02T21:20:00Z" w16du:dateUtc="2024-07-02T14:20:00Z">
              <w:rPr/>
            </w:rPrChange>
          </w:rPr>
          <w:fldChar w:fldCharType="begin"/>
        </w:r>
        <w:r w:rsidRPr="00733D85">
          <w:rPr>
            <w:rFonts w:ascii="Times New Roman" w:hAnsi="Times New Roman" w:cs="Times New Roman"/>
            <w:szCs w:val="26"/>
            <w:rPrChange w:id="2683"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684" w:author="Nguyễn Đình Kha" w:date="2024-07-02T21:20:00Z" w16du:dateUtc="2024-07-02T14:20:00Z">
            <w:rPr/>
          </w:rPrChange>
        </w:rPr>
        <w:fldChar w:fldCharType="separate"/>
      </w:r>
      <w:r w:rsidR="000A3882">
        <w:rPr>
          <w:rFonts w:ascii="Times New Roman" w:hAnsi="Times New Roman" w:cs="Times New Roman"/>
          <w:noProof/>
          <w:szCs w:val="26"/>
        </w:rPr>
        <w:t>15</w:t>
      </w:r>
      <w:ins w:id="2685" w:author="Nguyễn Đình Kha" w:date="2024-07-02T11:05:00Z" w16du:dateUtc="2024-07-02T04:05:00Z">
        <w:r w:rsidRPr="00733D85">
          <w:rPr>
            <w:rFonts w:ascii="Times New Roman" w:hAnsi="Times New Roman" w:cs="Times New Roman"/>
            <w:szCs w:val="26"/>
            <w:rPrChange w:id="2686" w:author="Nguyễn Đình Kha" w:date="2024-07-02T21:20:00Z" w16du:dateUtc="2024-07-02T14:20:00Z">
              <w:rPr/>
            </w:rPrChange>
          </w:rPr>
          <w:fldChar w:fldCharType="end"/>
        </w:r>
        <w:r w:rsidRPr="00733D85">
          <w:rPr>
            <w:rFonts w:ascii="Times New Roman" w:hAnsi="Times New Roman" w:cs="Times New Roman"/>
            <w:szCs w:val="26"/>
            <w:lang w:val="en-US"/>
            <w:rPrChange w:id="2687" w:author="Nguyễn Đình Kha" w:date="2024-07-02T21:20:00Z" w16du:dateUtc="2024-07-02T14:20:00Z">
              <w:rPr/>
            </w:rPrChange>
          </w:rPr>
          <w:t xml:space="preserve">. </w:t>
        </w:r>
        <w:r w:rsidRPr="00733D85">
          <w:rPr>
            <w:rFonts w:ascii="Times New Roman" w:hAnsi="Times New Roman" w:cs="Times New Roman"/>
            <w:noProof/>
            <w:szCs w:val="26"/>
            <w:rPrChange w:id="2688" w:author="Nguyễn Đình Kha" w:date="2024-07-02T21:20:00Z" w16du:dateUtc="2024-07-02T14:20:00Z">
              <w:rPr>
                <w:noProof/>
              </w:rPr>
            </w:rPrChange>
          </w:rPr>
          <w:t xml:space="preserve">Các script </w:t>
        </w:r>
      </w:ins>
      <w:ins w:id="2689" w:author="Nguyễn Đình Kha" w:date="2024-07-02T21:16:00Z" w16du:dateUtc="2024-07-02T14:16:00Z">
        <w:r w:rsidR="00733D85" w:rsidRPr="00733D85">
          <w:rPr>
            <w:rFonts w:ascii="Times New Roman" w:hAnsi="Times New Roman" w:cs="Times New Roman"/>
            <w:noProof/>
            <w:szCs w:val="26"/>
            <w:lang w:val="en-US"/>
            <w:rPrChange w:id="2690" w:author="Nguyễn Đình Kha" w:date="2024-07-02T21:20:00Z" w16du:dateUtc="2024-07-02T14:20:00Z">
              <w:rPr>
                <w:bCs/>
                <w:noProof/>
                <w:szCs w:val="26"/>
              </w:rPr>
            </w:rPrChange>
          </w:rPr>
          <w:t>p</w:t>
        </w:r>
      </w:ins>
      <w:ins w:id="2691" w:author="Nguyễn Đình Kha" w:date="2024-07-02T11:05:00Z" w16du:dateUtc="2024-07-02T04:05:00Z">
        <w:r w:rsidRPr="00733D85">
          <w:rPr>
            <w:rFonts w:ascii="Times New Roman" w:hAnsi="Times New Roman" w:cs="Times New Roman"/>
            <w:noProof/>
            <w:szCs w:val="26"/>
            <w:rPrChange w:id="2692" w:author="Nguyễn Đình Kha" w:date="2024-07-02T21:20:00Z" w16du:dateUtc="2024-07-02T14:20:00Z">
              <w:rPr>
                <w:noProof/>
              </w:rPr>
            </w:rPrChange>
          </w:rPr>
          <w:t>ython được chạy để thực hiện các cuộc tấn công SQL Injection.</w:t>
        </w:r>
      </w:ins>
      <w:bookmarkEnd w:id="2679"/>
    </w:p>
    <w:p w14:paraId="5E7C8CC7" w14:textId="77777777" w:rsidR="006C27EF" w:rsidRPr="00733D85" w:rsidRDefault="006C27EF" w:rsidP="006C27EF">
      <w:pPr>
        <w:tabs>
          <w:tab w:val="left" w:pos="720"/>
          <w:tab w:val="left" w:pos="1440"/>
          <w:tab w:val="left" w:pos="2200"/>
        </w:tabs>
        <w:rPr>
          <w:ins w:id="2693" w:author="Nguyễn Đình Kha" w:date="2024-07-01T15:38:00Z" w16du:dateUtc="2024-07-01T08:38:00Z"/>
          <w:rFonts w:ascii="Times New Roman" w:hAnsi="Times New Roman" w:cs="Times New Roman"/>
          <w:szCs w:val="26"/>
          <w:lang w:val="en-US"/>
        </w:rPr>
      </w:pPr>
    </w:p>
    <w:p w14:paraId="2F9458CD" w14:textId="77777777" w:rsidR="00C870A2" w:rsidRPr="00733D85" w:rsidRDefault="006C27EF">
      <w:pPr>
        <w:pStyle w:val="NormalWeb"/>
        <w:keepNext/>
        <w:jc w:val="center"/>
        <w:rPr>
          <w:ins w:id="2694" w:author="Nguyễn Đình Kha" w:date="2024-07-02T11:06:00Z" w16du:dateUtc="2024-07-02T04:06:00Z"/>
          <w:sz w:val="26"/>
          <w:szCs w:val="26"/>
          <w:rPrChange w:id="2695" w:author="Nguyễn Đình Kha" w:date="2024-07-02T21:20:00Z" w16du:dateUtc="2024-07-02T14:20:00Z">
            <w:rPr>
              <w:ins w:id="2696" w:author="Nguyễn Đình Kha" w:date="2024-07-02T11:06:00Z" w16du:dateUtc="2024-07-02T04:06:00Z"/>
            </w:rPr>
          </w:rPrChange>
        </w:rPr>
        <w:pPrChange w:id="2697" w:author="Nguyễn Đình Kha" w:date="2024-07-02T11:06:00Z" w16du:dateUtc="2024-07-02T04:06:00Z">
          <w:pPr>
            <w:pStyle w:val="NormalWeb"/>
            <w:jc w:val="center"/>
          </w:pPr>
        </w:pPrChange>
      </w:pPr>
      <w:ins w:id="2698" w:author="Nguyễn Đình Kha" w:date="2024-07-01T15:38:00Z" w16du:dateUtc="2024-07-01T08:38:00Z">
        <w:r w:rsidRPr="00733D85">
          <w:rPr>
            <w:noProof/>
            <w:sz w:val="26"/>
            <w:szCs w:val="26"/>
          </w:rPr>
          <w:drawing>
            <wp:inline distT="0" distB="0" distL="0" distR="0" wp14:anchorId="7416CE81" wp14:editId="29FD1DF4">
              <wp:extent cx="5579745" cy="2886710"/>
              <wp:effectExtent l="0" t="0" r="1905" b="8890"/>
              <wp:docPr id="76649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89847" name="Picture 1" descr="A screenshot of a computer&#10;&#10;Description automatically generated"/>
                      <pic:cNvPicPr/>
                    </pic:nvPicPr>
                    <pic:blipFill>
                      <a:blip r:embed="rId24"/>
                      <a:stretch>
                        <a:fillRect/>
                      </a:stretch>
                    </pic:blipFill>
                    <pic:spPr>
                      <a:xfrm>
                        <a:off x="0" y="0"/>
                        <a:ext cx="5579745" cy="2886710"/>
                      </a:xfrm>
                      <a:prstGeom prst="rect">
                        <a:avLst/>
                      </a:prstGeom>
                    </pic:spPr>
                  </pic:pic>
                </a:graphicData>
              </a:graphic>
            </wp:inline>
          </w:drawing>
        </w:r>
      </w:ins>
    </w:p>
    <w:p w14:paraId="6B3188BB" w14:textId="40C30F4A" w:rsidR="006C27EF" w:rsidRPr="00733D85" w:rsidRDefault="00C870A2">
      <w:pPr>
        <w:pStyle w:val="Caption"/>
        <w:rPr>
          <w:ins w:id="2699" w:author="Nguyễn Đình Kha" w:date="2024-07-01T15:38:00Z" w16du:dateUtc="2024-07-01T08:38:00Z"/>
          <w:noProof/>
          <w:szCs w:val="26"/>
        </w:rPr>
        <w:pPrChange w:id="2700" w:author="Nguyễn Đình Kha" w:date="2024-07-02T11:06:00Z" w16du:dateUtc="2024-07-02T04:06:00Z">
          <w:pPr>
            <w:pStyle w:val="NormalWeb"/>
            <w:jc w:val="center"/>
          </w:pPr>
        </w:pPrChange>
      </w:pPr>
      <w:bookmarkStart w:id="2701" w:name="_Toc171974831"/>
      <w:ins w:id="2702" w:author="Nguyễn Đình Kha" w:date="2024-07-02T11:06:00Z" w16du:dateUtc="2024-07-02T04:06:00Z">
        <w:r w:rsidRPr="00733D85">
          <w:rPr>
            <w:rFonts w:ascii="Times New Roman" w:hAnsi="Times New Roman" w:cs="Times New Roman"/>
            <w:szCs w:val="26"/>
            <w:rPrChange w:id="2703" w:author="Nguyễn Đình Kha" w:date="2024-07-02T21:20:00Z" w16du:dateUtc="2024-07-02T14:20:00Z">
              <w:rPr/>
            </w:rPrChange>
          </w:rPr>
          <w:t xml:space="preserve">Hình </w:t>
        </w:r>
        <w:r w:rsidRPr="00733D85">
          <w:rPr>
            <w:rFonts w:ascii="Times New Roman" w:hAnsi="Times New Roman" w:cs="Times New Roman"/>
            <w:szCs w:val="26"/>
            <w:rPrChange w:id="2704" w:author="Nguyễn Đình Kha" w:date="2024-07-02T21:20:00Z" w16du:dateUtc="2024-07-02T14:20:00Z">
              <w:rPr/>
            </w:rPrChange>
          </w:rPr>
          <w:fldChar w:fldCharType="begin"/>
        </w:r>
        <w:r w:rsidRPr="00733D85">
          <w:rPr>
            <w:rFonts w:ascii="Times New Roman" w:hAnsi="Times New Roman" w:cs="Times New Roman"/>
            <w:szCs w:val="26"/>
            <w:rPrChange w:id="2705"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706" w:author="Nguyễn Đình Kha" w:date="2024-07-02T21:20:00Z" w16du:dateUtc="2024-07-02T14:20:00Z">
            <w:rPr/>
          </w:rPrChange>
        </w:rPr>
        <w:fldChar w:fldCharType="separate"/>
      </w:r>
      <w:r w:rsidR="000A3882">
        <w:rPr>
          <w:rFonts w:ascii="Times New Roman" w:hAnsi="Times New Roman" w:cs="Times New Roman"/>
          <w:noProof/>
          <w:szCs w:val="26"/>
        </w:rPr>
        <w:t>16</w:t>
      </w:r>
      <w:ins w:id="2707" w:author="Nguyễn Đình Kha" w:date="2024-07-02T11:06:00Z" w16du:dateUtc="2024-07-02T04:06:00Z">
        <w:r w:rsidRPr="00733D85">
          <w:rPr>
            <w:rFonts w:ascii="Times New Roman" w:hAnsi="Times New Roman" w:cs="Times New Roman"/>
            <w:szCs w:val="26"/>
            <w:rPrChange w:id="2708" w:author="Nguyễn Đình Kha" w:date="2024-07-02T21:20:00Z" w16du:dateUtc="2024-07-02T14:20:00Z">
              <w:rPr/>
            </w:rPrChange>
          </w:rPr>
          <w:fldChar w:fldCharType="end"/>
        </w:r>
        <w:r w:rsidRPr="00733D85">
          <w:rPr>
            <w:rFonts w:ascii="Times New Roman" w:hAnsi="Times New Roman" w:cs="Times New Roman"/>
            <w:szCs w:val="26"/>
            <w:lang w:val="en-US"/>
            <w:rPrChange w:id="2709" w:author="Nguyễn Đình Kha" w:date="2024-07-02T21:20:00Z" w16du:dateUtc="2024-07-02T14:20:00Z">
              <w:rPr/>
            </w:rPrChange>
          </w:rPr>
          <w:t xml:space="preserve">. </w:t>
        </w:r>
        <w:r w:rsidRPr="00733D85">
          <w:rPr>
            <w:rFonts w:ascii="Times New Roman" w:hAnsi="Times New Roman" w:cs="Times New Roman"/>
            <w:noProof/>
            <w:szCs w:val="26"/>
            <w:rPrChange w:id="2710" w:author="Nguyễn Đình Kha" w:date="2024-07-02T21:20:00Z" w16du:dateUtc="2024-07-02T14:20:00Z">
              <w:rPr>
                <w:noProof/>
              </w:rPr>
            </w:rPrChange>
          </w:rPr>
          <w:t>Agent ghi nhận và phản hồi ngay sau khi phát hiện tấn công SQL Injection.</w:t>
        </w:r>
      </w:ins>
      <w:bookmarkEnd w:id="2701"/>
    </w:p>
    <w:p w14:paraId="3ECAD8D8" w14:textId="77777777" w:rsidR="006C27EF" w:rsidRPr="00733D85" w:rsidRDefault="006C27EF">
      <w:pPr>
        <w:ind w:firstLine="227"/>
        <w:jc w:val="both"/>
        <w:rPr>
          <w:ins w:id="2711" w:author="Nguyễn Đình Kha" w:date="2024-07-01T15:38:00Z" w16du:dateUtc="2024-07-01T08:38:00Z"/>
          <w:rFonts w:ascii="Times New Roman" w:hAnsi="Times New Roman" w:cs="Times New Roman"/>
          <w:szCs w:val="26"/>
          <w:lang w:val="en-US"/>
          <w:rPrChange w:id="2712" w:author="Nguyễn Đình Kha" w:date="2024-07-02T21:20:00Z" w16du:dateUtc="2024-07-02T14:20:00Z">
            <w:rPr>
              <w:ins w:id="2713" w:author="Nguyễn Đình Kha" w:date="2024-07-01T15:38:00Z" w16du:dateUtc="2024-07-01T08:38:00Z"/>
              <w:szCs w:val="26"/>
            </w:rPr>
          </w:rPrChange>
        </w:rPr>
        <w:pPrChange w:id="2714" w:author="Nguyễn Đình Kha" w:date="2024-07-01T15:50:00Z" w16du:dateUtc="2024-07-01T08:50:00Z">
          <w:pPr>
            <w:tabs>
              <w:tab w:val="left" w:pos="720"/>
              <w:tab w:val="left" w:pos="1440"/>
              <w:tab w:val="left" w:pos="2200"/>
            </w:tabs>
            <w:jc w:val="both"/>
          </w:pPr>
        </w:pPrChange>
      </w:pPr>
      <w:ins w:id="2715" w:author="Nguyễn Đình Kha" w:date="2024-07-01T15:38:00Z" w16du:dateUtc="2024-07-01T08:38:00Z">
        <w:r w:rsidRPr="00733D85">
          <w:rPr>
            <w:rFonts w:ascii="Times New Roman" w:hAnsi="Times New Roman" w:cs="Times New Roman"/>
            <w:szCs w:val="26"/>
            <w:lang w:val="en-US"/>
          </w:rPr>
          <w:lastRenderedPageBreak/>
          <w:t>Agent của hệ thống honeypot bắt đầu ghi nhận và phản ứng ngay sau khi phát hiện cuộc tấn công SQL Injection. Các dữ liệu về cuộc tấn công và phản ứng của hệ thống được ghi lại một cách chi tiết.</w:t>
        </w:r>
      </w:ins>
    </w:p>
    <w:p w14:paraId="06EDB5A2" w14:textId="77777777" w:rsidR="006C27EF" w:rsidRPr="00733D85" w:rsidRDefault="006C27EF" w:rsidP="006C27EF">
      <w:pPr>
        <w:pStyle w:val="NormalWeb"/>
        <w:jc w:val="both"/>
        <w:rPr>
          <w:ins w:id="2716" w:author="Nguyễn Đình Kha" w:date="2024-07-01T15:38:00Z" w16du:dateUtc="2024-07-01T08:38:00Z"/>
          <w:sz w:val="26"/>
          <w:szCs w:val="26"/>
          <w:rPrChange w:id="2717" w:author="Nguyễn Đình Kha" w:date="2024-07-02T21:20:00Z" w16du:dateUtc="2024-07-02T14:20:00Z">
            <w:rPr>
              <w:ins w:id="2718" w:author="Nguyễn Đình Kha" w:date="2024-07-01T15:38:00Z" w16du:dateUtc="2024-07-01T08:38:00Z"/>
              <w:szCs w:val="26"/>
            </w:rPr>
          </w:rPrChange>
        </w:rPr>
      </w:pPr>
    </w:p>
    <w:p w14:paraId="685DAF30" w14:textId="77777777" w:rsidR="006C27EF" w:rsidRPr="00733D85" w:rsidRDefault="006C27EF">
      <w:pPr>
        <w:ind w:firstLine="227"/>
        <w:jc w:val="both"/>
        <w:rPr>
          <w:ins w:id="2719" w:author="Nguyễn Đình Kha" w:date="2024-07-01T15:38:00Z" w16du:dateUtc="2024-07-01T08:38:00Z"/>
          <w:rFonts w:ascii="Times New Roman" w:hAnsi="Times New Roman" w:cs="Times New Roman"/>
          <w:b/>
          <w:bCs/>
          <w:szCs w:val="26"/>
          <w:lang w:val="en-US"/>
          <w:rPrChange w:id="2720" w:author="Nguyễn Đình Kha" w:date="2024-07-02T21:20:00Z" w16du:dateUtc="2024-07-02T14:20:00Z">
            <w:rPr>
              <w:ins w:id="2721" w:author="Nguyễn Đình Kha" w:date="2024-07-01T15:38:00Z" w16du:dateUtc="2024-07-01T08:38:00Z"/>
              <w:rFonts w:ascii="Times New Roman" w:eastAsia="Times New Roman" w:hAnsi="Times New Roman" w:cs="Times New Roman"/>
              <w:b/>
              <w:bCs/>
              <w:szCs w:val="26"/>
              <w:lang w:val="en-US"/>
            </w:rPr>
          </w:rPrChange>
        </w:rPr>
        <w:pPrChange w:id="2722" w:author="Nguyễn Đình Kha" w:date="2024-07-01T15:50:00Z" w16du:dateUtc="2024-07-01T08:50:00Z">
          <w:pPr>
            <w:spacing w:before="100" w:beforeAutospacing="1" w:after="100" w:afterAutospacing="1" w:line="240" w:lineRule="auto"/>
          </w:pPr>
        </w:pPrChange>
      </w:pPr>
      <w:ins w:id="2723" w:author="Nguyễn Đình Kha" w:date="2024-07-01T15:38:00Z" w16du:dateUtc="2024-07-01T08:38:00Z">
        <w:r w:rsidRPr="00733D85">
          <w:rPr>
            <w:rFonts w:ascii="Times New Roman" w:hAnsi="Times New Roman" w:cs="Times New Roman"/>
            <w:b/>
            <w:bCs/>
            <w:szCs w:val="26"/>
            <w:lang w:val="en-US"/>
            <w:rPrChange w:id="2724" w:author="Nguyễn Đình Kha" w:date="2024-07-02T21:20:00Z" w16du:dateUtc="2024-07-02T14:20:00Z">
              <w:rPr>
                <w:rFonts w:ascii="Times New Roman" w:eastAsia="Times New Roman" w:hAnsi="Times New Roman" w:cs="Times New Roman"/>
                <w:b/>
                <w:bCs/>
                <w:szCs w:val="26"/>
                <w:lang w:val="en-US"/>
              </w:rPr>
            </w:rPrChange>
          </w:rPr>
          <w:t>Kết quả phát hiện</w:t>
        </w:r>
      </w:ins>
    </w:p>
    <w:p w14:paraId="0BBB0324" w14:textId="77777777" w:rsidR="00C870A2" w:rsidRPr="00733D85" w:rsidRDefault="006C27EF">
      <w:pPr>
        <w:pStyle w:val="NormalWeb"/>
        <w:keepNext/>
        <w:jc w:val="center"/>
        <w:rPr>
          <w:ins w:id="2725" w:author="Nguyễn Đình Kha" w:date="2024-07-02T11:06:00Z" w16du:dateUtc="2024-07-02T04:06:00Z"/>
          <w:sz w:val="26"/>
          <w:szCs w:val="26"/>
          <w:rPrChange w:id="2726" w:author="Nguyễn Đình Kha" w:date="2024-07-02T21:20:00Z" w16du:dateUtc="2024-07-02T14:20:00Z">
            <w:rPr>
              <w:ins w:id="2727" w:author="Nguyễn Đình Kha" w:date="2024-07-02T11:06:00Z" w16du:dateUtc="2024-07-02T04:06:00Z"/>
            </w:rPr>
          </w:rPrChange>
        </w:rPr>
        <w:pPrChange w:id="2728" w:author="Nguyễn Đình Kha" w:date="2024-07-02T11:06:00Z" w16du:dateUtc="2024-07-02T04:06:00Z">
          <w:pPr>
            <w:pStyle w:val="NormalWeb"/>
            <w:jc w:val="center"/>
          </w:pPr>
        </w:pPrChange>
      </w:pPr>
      <w:ins w:id="2729" w:author="Nguyễn Đình Kha" w:date="2024-07-01T15:38:00Z" w16du:dateUtc="2024-07-01T08:38:00Z">
        <w:r w:rsidRPr="00733D85">
          <w:rPr>
            <w:noProof/>
            <w:sz w:val="26"/>
            <w:szCs w:val="26"/>
          </w:rPr>
          <w:drawing>
            <wp:inline distT="0" distB="0" distL="0" distR="0" wp14:anchorId="6E72F37A" wp14:editId="4AF3875B">
              <wp:extent cx="5579745" cy="2661285"/>
              <wp:effectExtent l="0" t="0" r="1905" b="5715"/>
              <wp:docPr id="1798167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167931" name="Picture 1" descr="A screenshot of a computer&#10;&#10;Description automatically generated"/>
                      <pic:cNvPicPr/>
                    </pic:nvPicPr>
                    <pic:blipFill>
                      <a:blip r:embed="rId25"/>
                      <a:stretch>
                        <a:fillRect/>
                      </a:stretch>
                    </pic:blipFill>
                    <pic:spPr>
                      <a:xfrm>
                        <a:off x="0" y="0"/>
                        <a:ext cx="5579745" cy="2661285"/>
                      </a:xfrm>
                      <a:prstGeom prst="rect">
                        <a:avLst/>
                      </a:prstGeom>
                    </pic:spPr>
                  </pic:pic>
                </a:graphicData>
              </a:graphic>
            </wp:inline>
          </w:drawing>
        </w:r>
      </w:ins>
    </w:p>
    <w:p w14:paraId="6D16AC23" w14:textId="2EDA84C1" w:rsidR="006C27EF" w:rsidRPr="00733D85" w:rsidRDefault="00C870A2" w:rsidP="00C870A2">
      <w:pPr>
        <w:pStyle w:val="Caption"/>
        <w:rPr>
          <w:ins w:id="2730" w:author="Nguyễn Đình Kha" w:date="2024-07-02T11:06:00Z" w16du:dateUtc="2024-07-02T04:06:00Z"/>
          <w:rFonts w:ascii="Times New Roman" w:hAnsi="Times New Roman" w:cs="Times New Roman"/>
          <w:noProof/>
          <w:szCs w:val="26"/>
          <w:lang w:val="en-US"/>
          <w:rPrChange w:id="2731" w:author="Nguyễn Đình Kha" w:date="2024-07-02T21:20:00Z" w16du:dateUtc="2024-07-02T14:20:00Z">
            <w:rPr>
              <w:ins w:id="2732" w:author="Nguyễn Đình Kha" w:date="2024-07-02T11:06:00Z" w16du:dateUtc="2024-07-02T04:06:00Z"/>
              <w:noProof/>
              <w:lang w:val="en-US"/>
            </w:rPr>
          </w:rPrChange>
        </w:rPr>
      </w:pPr>
      <w:bookmarkStart w:id="2733" w:name="_Toc171974832"/>
      <w:ins w:id="2734" w:author="Nguyễn Đình Kha" w:date="2024-07-02T11:06:00Z" w16du:dateUtc="2024-07-02T04:06:00Z">
        <w:r w:rsidRPr="00733D85">
          <w:rPr>
            <w:rFonts w:ascii="Times New Roman" w:hAnsi="Times New Roman" w:cs="Times New Roman"/>
            <w:szCs w:val="26"/>
            <w:rPrChange w:id="2735" w:author="Nguyễn Đình Kha" w:date="2024-07-02T21:20:00Z" w16du:dateUtc="2024-07-02T14:20:00Z">
              <w:rPr/>
            </w:rPrChange>
          </w:rPr>
          <w:t xml:space="preserve">Hình </w:t>
        </w:r>
        <w:r w:rsidRPr="00733D85">
          <w:rPr>
            <w:rFonts w:ascii="Times New Roman" w:hAnsi="Times New Roman" w:cs="Times New Roman"/>
            <w:szCs w:val="26"/>
            <w:rPrChange w:id="2736" w:author="Nguyễn Đình Kha" w:date="2024-07-02T21:20:00Z" w16du:dateUtc="2024-07-02T14:20:00Z">
              <w:rPr/>
            </w:rPrChange>
          </w:rPr>
          <w:fldChar w:fldCharType="begin"/>
        </w:r>
        <w:r w:rsidRPr="00733D85">
          <w:rPr>
            <w:rFonts w:ascii="Times New Roman" w:hAnsi="Times New Roman" w:cs="Times New Roman"/>
            <w:szCs w:val="26"/>
            <w:rPrChange w:id="2737"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738" w:author="Nguyễn Đình Kha" w:date="2024-07-02T21:20:00Z" w16du:dateUtc="2024-07-02T14:20:00Z">
            <w:rPr/>
          </w:rPrChange>
        </w:rPr>
        <w:fldChar w:fldCharType="separate"/>
      </w:r>
      <w:r w:rsidR="000A3882">
        <w:rPr>
          <w:rFonts w:ascii="Times New Roman" w:hAnsi="Times New Roman" w:cs="Times New Roman"/>
          <w:noProof/>
          <w:szCs w:val="26"/>
        </w:rPr>
        <w:t>17</w:t>
      </w:r>
      <w:ins w:id="2739" w:author="Nguyễn Đình Kha" w:date="2024-07-02T11:06:00Z" w16du:dateUtc="2024-07-02T04:06:00Z">
        <w:r w:rsidRPr="00733D85">
          <w:rPr>
            <w:rFonts w:ascii="Times New Roman" w:hAnsi="Times New Roman" w:cs="Times New Roman"/>
            <w:szCs w:val="26"/>
            <w:rPrChange w:id="2740" w:author="Nguyễn Đình Kha" w:date="2024-07-02T21:20:00Z" w16du:dateUtc="2024-07-02T14:20:00Z">
              <w:rPr/>
            </w:rPrChange>
          </w:rPr>
          <w:fldChar w:fldCharType="end"/>
        </w:r>
        <w:r w:rsidRPr="00733D85">
          <w:rPr>
            <w:rFonts w:ascii="Times New Roman" w:hAnsi="Times New Roman" w:cs="Times New Roman"/>
            <w:szCs w:val="26"/>
            <w:lang w:val="en-US"/>
            <w:rPrChange w:id="2741" w:author="Nguyễn Đình Kha" w:date="2024-07-02T21:20:00Z" w16du:dateUtc="2024-07-02T14:20:00Z">
              <w:rPr>
                <w:lang w:val="en-US"/>
              </w:rPr>
            </w:rPrChange>
          </w:rPr>
          <w:t xml:space="preserve">. </w:t>
        </w:r>
        <w:r w:rsidRPr="00733D85">
          <w:rPr>
            <w:rFonts w:ascii="Times New Roman" w:hAnsi="Times New Roman" w:cs="Times New Roman"/>
            <w:noProof/>
            <w:szCs w:val="26"/>
            <w:rPrChange w:id="2742" w:author="Nguyễn Đình Kha" w:date="2024-07-02T21:20:00Z" w16du:dateUtc="2024-07-02T14:20:00Z">
              <w:rPr>
                <w:noProof/>
              </w:rPr>
            </w:rPrChange>
          </w:rPr>
          <w:t>Tổng số cuộc tấn công SQL Injection Agent đã phát hiện được.</w:t>
        </w:r>
        <w:bookmarkEnd w:id="2733"/>
      </w:ins>
    </w:p>
    <w:p w14:paraId="5C884FCB" w14:textId="77777777" w:rsidR="00C870A2" w:rsidRPr="00733D85" w:rsidRDefault="00C870A2">
      <w:pPr>
        <w:rPr>
          <w:ins w:id="2743" w:author="Nguyễn Đình Kha" w:date="2024-07-01T15:38:00Z" w16du:dateUtc="2024-07-01T08:38:00Z"/>
          <w:szCs w:val="26"/>
          <w:rPrChange w:id="2744" w:author="Nguyễn Đình Kha" w:date="2024-07-02T21:20:00Z" w16du:dateUtc="2024-07-02T14:20:00Z">
            <w:rPr>
              <w:ins w:id="2745" w:author="Nguyễn Đình Kha" w:date="2024-07-01T15:38:00Z" w16du:dateUtc="2024-07-01T08:38:00Z"/>
              <w:noProof/>
              <w:sz w:val="26"/>
              <w:szCs w:val="26"/>
            </w:rPr>
          </w:rPrChange>
        </w:rPr>
        <w:pPrChange w:id="2746" w:author="Nguyễn Đình Kha" w:date="2024-07-02T11:06:00Z" w16du:dateUtc="2024-07-02T04:06:00Z">
          <w:pPr>
            <w:pStyle w:val="NormalWeb"/>
            <w:jc w:val="center"/>
          </w:pPr>
        </w:pPrChange>
      </w:pPr>
    </w:p>
    <w:p w14:paraId="5A4CC377" w14:textId="347F20F9" w:rsidR="006C27EF" w:rsidRPr="00733D85" w:rsidRDefault="006C27EF">
      <w:pPr>
        <w:ind w:firstLine="227"/>
        <w:jc w:val="both"/>
        <w:rPr>
          <w:ins w:id="2747" w:author="Nguyễn Đình Kha" w:date="2024-07-01T15:38:00Z" w16du:dateUtc="2024-07-01T08:38:00Z"/>
          <w:rFonts w:ascii="Times New Roman" w:hAnsi="Times New Roman" w:cs="Times New Roman"/>
          <w:szCs w:val="26"/>
          <w:lang w:val="en-US"/>
          <w:rPrChange w:id="2748" w:author="Nguyễn Đình Kha" w:date="2024-07-02T21:20:00Z" w16du:dateUtc="2024-07-02T14:20:00Z">
            <w:rPr>
              <w:ins w:id="2749" w:author="Nguyễn Đình Kha" w:date="2024-07-01T15:38:00Z" w16du:dateUtc="2024-07-01T08:38:00Z"/>
              <w:szCs w:val="26"/>
            </w:rPr>
          </w:rPrChange>
        </w:rPr>
        <w:pPrChange w:id="2750" w:author="Nguyễn Đình Kha" w:date="2024-07-01T15:50:00Z" w16du:dateUtc="2024-07-01T08:50:00Z">
          <w:pPr>
            <w:tabs>
              <w:tab w:val="left" w:pos="720"/>
              <w:tab w:val="left" w:pos="1440"/>
              <w:tab w:val="left" w:pos="2200"/>
            </w:tabs>
            <w:jc w:val="both"/>
          </w:pPr>
        </w:pPrChange>
      </w:pPr>
      <w:ins w:id="2751" w:author="Nguyễn Đình Kha" w:date="2024-07-01T15:38:00Z" w16du:dateUtc="2024-07-01T08:38:00Z">
        <w:r w:rsidRPr="00733D85">
          <w:rPr>
            <w:rFonts w:ascii="Times New Roman" w:hAnsi="Times New Roman" w:cs="Times New Roman"/>
            <w:szCs w:val="26"/>
            <w:lang w:val="en-US"/>
          </w:rPr>
          <w:t>Agent đã phát hiện tổng cộng 4903 cuộc tấn công SQL Injection trong tổng thời gian 18:38:91.</w:t>
        </w:r>
      </w:ins>
    </w:p>
    <w:p w14:paraId="4DF3A05E" w14:textId="77777777" w:rsidR="006C27EF" w:rsidRPr="00733D85" w:rsidRDefault="006C27EF">
      <w:pPr>
        <w:ind w:firstLine="227"/>
        <w:jc w:val="both"/>
        <w:rPr>
          <w:ins w:id="2752" w:author="Nguyễn Đình Kha" w:date="2024-07-01T15:38:00Z" w16du:dateUtc="2024-07-01T08:38:00Z"/>
          <w:rFonts w:ascii="Times New Roman" w:hAnsi="Times New Roman" w:cs="Times New Roman"/>
          <w:szCs w:val="26"/>
          <w:lang w:val="en-US"/>
          <w:rPrChange w:id="2753" w:author="Nguyễn Đình Kha" w:date="2024-07-02T21:20:00Z" w16du:dateUtc="2024-07-02T14:20:00Z">
            <w:rPr>
              <w:ins w:id="2754" w:author="Nguyễn Đình Kha" w:date="2024-07-01T15:38:00Z" w16du:dateUtc="2024-07-01T08:38:00Z"/>
              <w:szCs w:val="26"/>
            </w:rPr>
          </w:rPrChange>
        </w:rPr>
        <w:pPrChange w:id="2755" w:author="Nguyễn Đình Kha" w:date="2024-07-01T15:50:00Z" w16du:dateUtc="2024-07-01T08:50:00Z">
          <w:pPr>
            <w:tabs>
              <w:tab w:val="left" w:pos="720"/>
              <w:tab w:val="left" w:pos="1440"/>
              <w:tab w:val="left" w:pos="2200"/>
            </w:tabs>
            <w:jc w:val="both"/>
          </w:pPr>
        </w:pPrChange>
      </w:pPr>
      <w:ins w:id="2756" w:author="Nguyễn Đình Kha" w:date="2024-07-01T15:38:00Z" w16du:dateUtc="2024-07-01T08:38:00Z">
        <w:r w:rsidRPr="00733D85">
          <w:rPr>
            <w:rFonts w:ascii="Times New Roman" w:hAnsi="Times New Roman" w:cs="Times New Roman"/>
            <w:szCs w:val="26"/>
            <w:lang w:val="en-US"/>
          </w:rPr>
          <w:t>Qua quá trình kiểm tra và đánh giá, hệ thống honeypot thích ứng đã chứng tỏ được hiệu quả trong việc phát hiện và phản ứng với các cuộc tấn công SQL Injection. Các kết quả thu được sẽ là cơ sở để tiếp tục cải thiện và nâng cao khả năng bảo mật của hệ thống trong tương lai.</w:t>
        </w:r>
      </w:ins>
    </w:p>
    <w:p w14:paraId="63CD3F00" w14:textId="77777777" w:rsidR="00EA0E3A" w:rsidRPr="00733D85" w:rsidRDefault="00EA0E3A" w:rsidP="006C27EF">
      <w:pPr>
        <w:rPr>
          <w:ins w:id="2757" w:author="Nguyễn Đình Kha" w:date="2024-07-02T06:20:00Z" w16du:dateUtc="2024-07-01T23:20:00Z"/>
          <w:rFonts w:ascii="Times New Roman" w:hAnsi="Times New Roman" w:cs="Times New Roman"/>
          <w:b/>
          <w:szCs w:val="26"/>
          <w:lang w:val="en-US"/>
          <w:rPrChange w:id="2758" w:author="Nguyễn Đình Kha" w:date="2024-07-02T21:20:00Z" w16du:dateUtc="2024-07-02T14:20:00Z">
            <w:rPr>
              <w:ins w:id="2759" w:author="Nguyễn Đình Kha" w:date="2024-07-02T06:20:00Z" w16du:dateUtc="2024-07-01T23:20:00Z"/>
              <w:b/>
              <w:lang w:val="en-US"/>
            </w:rPr>
          </w:rPrChange>
        </w:rPr>
      </w:pPr>
    </w:p>
    <w:p w14:paraId="7DEF6A78" w14:textId="77777777" w:rsidR="002963B5" w:rsidRPr="00733D85" w:rsidRDefault="002963B5" w:rsidP="006C27EF">
      <w:pPr>
        <w:rPr>
          <w:ins w:id="2760" w:author="Nguyễn Đình Kha" w:date="2024-07-02T06:20:00Z" w16du:dateUtc="2024-07-01T23:20:00Z"/>
          <w:rFonts w:ascii="Times New Roman" w:hAnsi="Times New Roman" w:cs="Times New Roman"/>
          <w:b/>
          <w:szCs w:val="26"/>
          <w:lang w:val="en-US"/>
          <w:rPrChange w:id="2761" w:author="Nguyễn Đình Kha" w:date="2024-07-02T21:20:00Z" w16du:dateUtc="2024-07-02T14:20:00Z">
            <w:rPr>
              <w:ins w:id="2762" w:author="Nguyễn Đình Kha" w:date="2024-07-02T06:20:00Z" w16du:dateUtc="2024-07-01T23:20:00Z"/>
              <w:b/>
              <w:lang w:val="en-US"/>
            </w:rPr>
          </w:rPrChange>
        </w:rPr>
      </w:pPr>
    </w:p>
    <w:p w14:paraId="1FE260A7" w14:textId="77777777" w:rsidR="002963B5" w:rsidRPr="00733D85" w:rsidRDefault="002963B5" w:rsidP="006C27EF">
      <w:pPr>
        <w:rPr>
          <w:ins w:id="2763" w:author="Nguyễn Đình Kha" w:date="2024-07-02T06:20:00Z" w16du:dateUtc="2024-07-01T23:20:00Z"/>
          <w:rFonts w:ascii="Times New Roman" w:hAnsi="Times New Roman" w:cs="Times New Roman"/>
          <w:b/>
          <w:szCs w:val="26"/>
          <w:lang w:val="en-US"/>
          <w:rPrChange w:id="2764" w:author="Nguyễn Đình Kha" w:date="2024-07-02T21:20:00Z" w16du:dateUtc="2024-07-02T14:20:00Z">
            <w:rPr>
              <w:ins w:id="2765" w:author="Nguyễn Đình Kha" w:date="2024-07-02T06:20:00Z" w16du:dateUtc="2024-07-01T23:20:00Z"/>
              <w:b/>
              <w:lang w:val="en-US"/>
            </w:rPr>
          </w:rPrChange>
        </w:rPr>
      </w:pPr>
    </w:p>
    <w:p w14:paraId="5B068647" w14:textId="77777777" w:rsidR="002963B5" w:rsidRPr="00733D85" w:rsidRDefault="002963B5" w:rsidP="006C27EF">
      <w:pPr>
        <w:rPr>
          <w:ins w:id="2766" w:author="Nguyễn Đình Kha" w:date="2024-07-01T15:38:00Z" w16du:dateUtc="2024-07-01T08:38:00Z"/>
          <w:rFonts w:ascii="Times New Roman" w:hAnsi="Times New Roman" w:cs="Times New Roman"/>
          <w:b/>
          <w:szCs w:val="26"/>
          <w:lang w:val="en-US"/>
          <w:rPrChange w:id="2767" w:author="Nguyễn Đình Kha" w:date="2024-07-02T21:20:00Z" w16du:dateUtc="2024-07-02T14:20:00Z">
            <w:rPr>
              <w:ins w:id="2768" w:author="Nguyễn Đình Kha" w:date="2024-07-01T15:38:00Z" w16du:dateUtc="2024-07-01T08:38:00Z"/>
              <w:b/>
            </w:rPr>
          </w:rPrChange>
        </w:rPr>
      </w:pPr>
    </w:p>
    <w:p w14:paraId="5F868512" w14:textId="77777777" w:rsidR="006C27EF" w:rsidRPr="00733D85" w:rsidRDefault="006C27EF">
      <w:pPr>
        <w:ind w:firstLine="227"/>
        <w:jc w:val="both"/>
        <w:rPr>
          <w:ins w:id="2769" w:author="Nguyễn Đình Kha" w:date="2024-07-01T15:38:00Z" w16du:dateUtc="2024-07-01T08:38:00Z"/>
          <w:b/>
          <w:bCs/>
          <w:szCs w:val="26"/>
          <w:rPrChange w:id="2770" w:author="Nguyễn Đình Kha" w:date="2024-07-02T21:20:00Z" w16du:dateUtc="2024-07-02T14:20:00Z">
            <w:rPr>
              <w:ins w:id="2771" w:author="Nguyễn Đình Kha" w:date="2024-07-01T15:38:00Z" w16du:dateUtc="2024-07-01T08:38:00Z"/>
              <w:sz w:val="26"/>
              <w:szCs w:val="26"/>
            </w:rPr>
          </w:rPrChange>
        </w:rPr>
        <w:pPrChange w:id="2772" w:author="Nguyễn Đình Kha" w:date="2024-07-01T15:51:00Z" w16du:dateUtc="2024-07-01T08:51:00Z">
          <w:pPr>
            <w:pStyle w:val="NormalWeb"/>
          </w:pPr>
        </w:pPrChange>
      </w:pPr>
      <w:ins w:id="2773" w:author="Nguyễn Đình Kha" w:date="2024-07-01T15:38:00Z" w16du:dateUtc="2024-07-01T08:38:00Z">
        <w:r w:rsidRPr="00733D85">
          <w:rPr>
            <w:rFonts w:ascii="Times New Roman" w:hAnsi="Times New Roman" w:cs="Times New Roman"/>
            <w:b/>
            <w:bCs/>
            <w:szCs w:val="26"/>
            <w:lang w:val="en-US"/>
            <w:rPrChange w:id="2774" w:author="Nguyễn Đình Kha" w:date="2024-07-02T21:20:00Z" w16du:dateUtc="2024-07-02T14:20:00Z">
              <w:rPr>
                <w:szCs w:val="26"/>
              </w:rPr>
            </w:rPrChange>
          </w:rPr>
          <w:t>Đánh giá hiệu suất:</w:t>
        </w:r>
      </w:ins>
    </w:p>
    <w:p w14:paraId="32BD0E7D" w14:textId="77777777" w:rsidR="00C870A2" w:rsidRPr="00733D85" w:rsidRDefault="006C27EF">
      <w:pPr>
        <w:keepNext/>
        <w:ind w:firstLine="227"/>
        <w:jc w:val="both"/>
        <w:rPr>
          <w:ins w:id="2775" w:author="Nguyễn Đình Kha" w:date="2024-07-02T11:06:00Z" w16du:dateUtc="2024-07-02T04:06:00Z"/>
          <w:rFonts w:ascii="Times New Roman" w:hAnsi="Times New Roman" w:cs="Times New Roman"/>
          <w:szCs w:val="26"/>
          <w:rPrChange w:id="2776" w:author="Nguyễn Đình Kha" w:date="2024-07-02T21:20:00Z" w16du:dateUtc="2024-07-02T14:20:00Z">
            <w:rPr>
              <w:ins w:id="2777" w:author="Nguyễn Đình Kha" w:date="2024-07-02T11:06:00Z" w16du:dateUtc="2024-07-02T04:06:00Z"/>
            </w:rPr>
          </w:rPrChange>
        </w:rPr>
        <w:pPrChange w:id="2778" w:author="Nguyễn Đình Kha" w:date="2024-07-02T11:06:00Z" w16du:dateUtc="2024-07-02T04:06:00Z">
          <w:pPr>
            <w:ind w:firstLine="227"/>
            <w:jc w:val="both"/>
          </w:pPr>
        </w:pPrChange>
      </w:pPr>
      <w:ins w:id="2779" w:author="Nguyễn Đình Kha" w:date="2024-07-01T15:38:00Z" w16du:dateUtc="2024-07-01T08:38:00Z">
        <w:r w:rsidRPr="00733D85">
          <w:rPr>
            <w:rFonts w:ascii="Times New Roman" w:hAnsi="Times New Roman" w:cs="Times New Roman"/>
            <w:noProof/>
            <w:szCs w:val="26"/>
            <w:lang w:val="en-US"/>
            <w:rPrChange w:id="2780" w:author="Nguyễn Đình Kha" w:date="2024-07-02T21:20:00Z" w16du:dateUtc="2024-07-02T14:20:00Z">
              <w:rPr>
                <w:rFonts w:ascii="Times New Roman" w:eastAsia="Times New Roman" w:hAnsi="Times New Roman" w:cs="Times New Roman"/>
                <w:noProof/>
                <w:sz w:val="24"/>
                <w:szCs w:val="26"/>
                <w:lang w:val="en-US"/>
              </w:rPr>
            </w:rPrChange>
          </w:rPr>
          <w:drawing>
            <wp:inline distT="0" distB="0" distL="0" distR="0" wp14:anchorId="7B9C8798" wp14:editId="3F0AD4BF">
              <wp:extent cx="5579745" cy="4142740"/>
              <wp:effectExtent l="0" t="0" r="1905" b="0"/>
              <wp:docPr id="1380149012" name="Picture 1" descr="A bar graph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49012" name="Picture 1" descr="A bar graph with different colored squares&#10;&#10;Description automatically generated"/>
                      <pic:cNvPicPr/>
                    </pic:nvPicPr>
                    <pic:blipFill>
                      <a:blip r:embed="rId26"/>
                      <a:stretch>
                        <a:fillRect/>
                      </a:stretch>
                    </pic:blipFill>
                    <pic:spPr>
                      <a:xfrm>
                        <a:off x="0" y="0"/>
                        <a:ext cx="5579745" cy="4142740"/>
                      </a:xfrm>
                      <a:prstGeom prst="rect">
                        <a:avLst/>
                      </a:prstGeom>
                    </pic:spPr>
                  </pic:pic>
                </a:graphicData>
              </a:graphic>
            </wp:inline>
          </w:drawing>
        </w:r>
      </w:ins>
    </w:p>
    <w:p w14:paraId="46ABED30" w14:textId="405B178A" w:rsidR="006C27EF" w:rsidRPr="00733D85" w:rsidRDefault="00C870A2">
      <w:pPr>
        <w:pStyle w:val="Caption"/>
        <w:rPr>
          <w:ins w:id="2781" w:author="Nguyễn Đình Kha" w:date="2024-07-01T15:38:00Z" w16du:dateUtc="2024-07-01T08:38:00Z"/>
          <w:szCs w:val="26"/>
        </w:rPr>
        <w:pPrChange w:id="2782" w:author="Nguyễn Đình Kha" w:date="2024-07-02T11:06:00Z" w16du:dateUtc="2024-07-02T04:06:00Z">
          <w:pPr>
            <w:pStyle w:val="NormalWeb"/>
          </w:pPr>
        </w:pPrChange>
      </w:pPr>
      <w:bookmarkStart w:id="2783" w:name="_Toc171974833"/>
      <w:ins w:id="2784" w:author="Nguyễn Đình Kha" w:date="2024-07-02T11:06:00Z" w16du:dateUtc="2024-07-02T04:06:00Z">
        <w:r w:rsidRPr="00733D85">
          <w:rPr>
            <w:rFonts w:ascii="Times New Roman" w:hAnsi="Times New Roman" w:cs="Times New Roman"/>
            <w:szCs w:val="26"/>
            <w:rPrChange w:id="2785" w:author="Nguyễn Đình Kha" w:date="2024-07-02T21:20:00Z" w16du:dateUtc="2024-07-02T14:20:00Z">
              <w:rPr/>
            </w:rPrChange>
          </w:rPr>
          <w:t xml:space="preserve">Hình </w:t>
        </w:r>
        <w:r w:rsidRPr="00733D85">
          <w:rPr>
            <w:rFonts w:ascii="Times New Roman" w:hAnsi="Times New Roman" w:cs="Times New Roman"/>
            <w:szCs w:val="26"/>
            <w:rPrChange w:id="2786" w:author="Nguyễn Đình Kha" w:date="2024-07-02T21:20:00Z" w16du:dateUtc="2024-07-02T14:20:00Z">
              <w:rPr/>
            </w:rPrChange>
          </w:rPr>
          <w:fldChar w:fldCharType="begin"/>
        </w:r>
        <w:r w:rsidRPr="00733D85">
          <w:rPr>
            <w:rFonts w:ascii="Times New Roman" w:hAnsi="Times New Roman" w:cs="Times New Roman"/>
            <w:szCs w:val="26"/>
            <w:rPrChange w:id="2787"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2788" w:author="Nguyễn Đình Kha" w:date="2024-07-02T21:20:00Z" w16du:dateUtc="2024-07-02T14:20:00Z">
            <w:rPr/>
          </w:rPrChange>
        </w:rPr>
        <w:fldChar w:fldCharType="separate"/>
      </w:r>
      <w:r w:rsidR="000A3882">
        <w:rPr>
          <w:rFonts w:ascii="Times New Roman" w:hAnsi="Times New Roman" w:cs="Times New Roman"/>
          <w:noProof/>
          <w:szCs w:val="26"/>
        </w:rPr>
        <w:t>18</w:t>
      </w:r>
      <w:ins w:id="2789" w:author="Nguyễn Đình Kha" w:date="2024-07-02T11:06:00Z" w16du:dateUtc="2024-07-02T04:06:00Z">
        <w:r w:rsidRPr="00733D85">
          <w:rPr>
            <w:rFonts w:ascii="Times New Roman" w:hAnsi="Times New Roman" w:cs="Times New Roman"/>
            <w:szCs w:val="26"/>
            <w:rPrChange w:id="2790" w:author="Nguyễn Đình Kha" w:date="2024-07-02T21:20:00Z" w16du:dateUtc="2024-07-02T14:20:00Z">
              <w:rPr/>
            </w:rPrChange>
          </w:rPr>
          <w:fldChar w:fldCharType="end"/>
        </w:r>
        <w:r w:rsidRPr="00733D85">
          <w:rPr>
            <w:rFonts w:ascii="Times New Roman" w:hAnsi="Times New Roman" w:cs="Times New Roman"/>
            <w:szCs w:val="26"/>
            <w:lang w:val="en-US"/>
            <w:rPrChange w:id="2791" w:author="Nguyễn Đình Kha" w:date="2024-07-02T21:20:00Z" w16du:dateUtc="2024-07-02T14:20:00Z">
              <w:rPr/>
            </w:rPrChange>
          </w:rPr>
          <w:t xml:space="preserve">. </w:t>
        </w:r>
        <w:r w:rsidRPr="00733D85">
          <w:rPr>
            <w:rFonts w:ascii="Times New Roman" w:hAnsi="Times New Roman" w:cs="Times New Roman"/>
            <w:noProof/>
            <w:szCs w:val="26"/>
            <w:rPrChange w:id="2792" w:author="Nguyễn Đình Kha" w:date="2024-07-02T21:20:00Z" w16du:dateUtc="2024-07-02T14:20:00Z">
              <w:rPr>
                <w:noProof/>
              </w:rPr>
            </w:rPrChange>
          </w:rPr>
          <w:t xml:space="preserve">Biểu đồ đánh giá hiệu suất của </w:t>
        </w:r>
      </w:ins>
      <w:ins w:id="2793" w:author="Nguyễn Đình Kha" w:date="2024-07-02T20:56:00Z" w16du:dateUtc="2024-07-02T13:56:00Z">
        <w:r w:rsidR="006218DD" w:rsidRPr="00733D85">
          <w:rPr>
            <w:rFonts w:ascii="Times New Roman" w:hAnsi="Times New Roman" w:cs="Times New Roman"/>
            <w:noProof/>
            <w:szCs w:val="26"/>
            <w:lang w:val="en-US"/>
            <w:rPrChange w:id="2794" w:author="Nguyễn Đình Kha" w:date="2024-07-02T21:20:00Z" w16du:dateUtc="2024-07-02T14:20:00Z">
              <w:rPr>
                <w:bCs/>
                <w:noProof/>
                <w:szCs w:val="26"/>
              </w:rPr>
            </w:rPrChange>
          </w:rPr>
          <w:t>agent</w:t>
        </w:r>
      </w:ins>
      <w:ins w:id="2795" w:author="Nguyễn Đình Kha" w:date="2024-07-02T11:06:00Z" w16du:dateUtc="2024-07-02T04:06:00Z">
        <w:r w:rsidRPr="00733D85">
          <w:rPr>
            <w:rFonts w:ascii="Times New Roman" w:hAnsi="Times New Roman" w:cs="Times New Roman"/>
            <w:noProof/>
            <w:szCs w:val="26"/>
            <w:rPrChange w:id="2796" w:author="Nguyễn Đình Kha" w:date="2024-07-02T21:20:00Z" w16du:dateUtc="2024-07-02T14:20:00Z">
              <w:rPr>
                <w:noProof/>
              </w:rPr>
            </w:rPrChange>
          </w:rPr>
          <w:t xml:space="preserve"> DQN đối với tấn công SQL Injection.</w:t>
        </w:r>
      </w:ins>
      <w:bookmarkEnd w:id="2783"/>
    </w:p>
    <w:p w14:paraId="299E41F7" w14:textId="77777777" w:rsidR="006C27EF" w:rsidRPr="00733D85" w:rsidRDefault="006C27EF">
      <w:pPr>
        <w:ind w:firstLine="227"/>
        <w:jc w:val="both"/>
        <w:rPr>
          <w:ins w:id="2797" w:author="Nguyễn Đình Kha" w:date="2024-07-02T06:14:00Z" w16du:dateUtc="2024-07-01T23:14:00Z"/>
          <w:rFonts w:ascii="Times New Roman" w:hAnsi="Times New Roman" w:cs="Times New Roman"/>
          <w:szCs w:val="26"/>
          <w:lang w:val="en-US"/>
          <w:rPrChange w:id="2798" w:author="Nguyễn Đình Kha" w:date="2024-07-02T21:20:00Z" w16du:dateUtc="2024-07-02T14:20:00Z">
            <w:rPr>
              <w:ins w:id="2799" w:author="Nguyễn Đình Kha" w:date="2024-07-02T06:14:00Z" w16du:dateUtc="2024-07-01T23:14:00Z"/>
              <w:lang w:val="en-US"/>
            </w:rPr>
          </w:rPrChange>
        </w:rPr>
      </w:pPr>
    </w:p>
    <w:tbl>
      <w:tblPr>
        <w:tblStyle w:val="TableGrid"/>
        <w:tblW w:w="0" w:type="auto"/>
        <w:tblLook w:val="04A0" w:firstRow="1" w:lastRow="0" w:firstColumn="1" w:lastColumn="0" w:noHBand="0" w:noVBand="1"/>
      </w:tblPr>
      <w:tblGrid>
        <w:gridCol w:w="2202"/>
        <w:gridCol w:w="2202"/>
        <w:gridCol w:w="2188"/>
        <w:gridCol w:w="2185"/>
      </w:tblGrid>
      <w:tr w:rsidR="003F0C44" w:rsidRPr="00733D85" w14:paraId="48C7A337" w14:textId="77777777" w:rsidTr="003F0C44">
        <w:trPr>
          <w:ins w:id="2800" w:author="Nguyễn Đình Kha" w:date="2024-07-02T06:14:00Z"/>
        </w:trPr>
        <w:tc>
          <w:tcPr>
            <w:tcW w:w="2250" w:type="dxa"/>
          </w:tcPr>
          <w:p w14:paraId="0EBFCA59" w14:textId="573025E0" w:rsidR="003F0C44" w:rsidRPr="00733D85" w:rsidRDefault="003F0C44">
            <w:pPr>
              <w:jc w:val="both"/>
              <w:rPr>
                <w:ins w:id="2801" w:author="Nguyễn Đình Kha" w:date="2024-07-02T06:14:00Z" w16du:dateUtc="2024-07-01T23:14:00Z"/>
                <w:rFonts w:ascii="Times New Roman" w:hAnsi="Times New Roman"/>
                <w:szCs w:val="26"/>
                <w:lang w:val="en-US"/>
                <w:rPrChange w:id="2802" w:author="Nguyễn Đình Kha" w:date="2024-07-02T21:20:00Z" w16du:dateUtc="2024-07-02T14:20:00Z">
                  <w:rPr>
                    <w:ins w:id="2803" w:author="Nguyễn Đình Kha" w:date="2024-07-02T06:14:00Z" w16du:dateUtc="2024-07-01T23:14:00Z"/>
                    <w:lang w:val="en-US"/>
                  </w:rPr>
                </w:rPrChange>
              </w:rPr>
            </w:pPr>
            <w:ins w:id="2804" w:author="Nguyễn Đình Kha" w:date="2024-07-02T06:15:00Z" w16du:dateUtc="2024-07-01T23:15:00Z">
              <w:r w:rsidRPr="00733D85">
                <w:rPr>
                  <w:rFonts w:ascii="Times New Roman" w:hAnsi="Times New Roman"/>
                  <w:szCs w:val="26"/>
                  <w:lang w:val="en-US"/>
                  <w:rPrChange w:id="2805" w:author="Nguyễn Đình Kha" w:date="2024-07-02T21:20:00Z" w16du:dateUtc="2024-07-02T14:20:00Z">
                    <w:rPr>
                      <w:lang w:val="en-US"/>
                    </w:rPr>
                  </w:rPrChange>
                </w:rPr>
                <w:t>Accuracy (%)</w:t>
              </w:r>
            </w:ins>
          </w:p>
        </w:tc>
        <w:tc>
          <w:tcPr>
            <w:tcW w:w="2251" w:type="dxa"/>
          </w:tcPr>
          <w:p w14:paraId="6EC2795E" w14:textId="55F5E6D6" w:rsidR="003F0C44" w:rsidRPr="00733D85" w:rsidRDefault="003F0C44">
            <w:pPr>
              <w:jc w:val="both"/>
              <w:rPr>
                <w:ins w:id="2806" w:author="Nguyễn Đình Kha" w:date="2024-07-02T06:14:00Z" w16du:dateUtc="2024-07-01T23:14:00Z"/>
                <w:rFonts w:ascii="Times New Roman" w:hAnsi="Times New Roman"/>
                <w:szCs w:val="26"/>
                <w:lang w:val="en-US"/>
                <w:rPrChange w:id="2807" w:author="Nguyễn Đình Kha" w:date="2024-07-02T21:20:00Z" w16du:dateUtc="2024-07-02T14:20:00Z">
                  <w:rPr>
                    <w:ins w:id="2808" w:author="Nguyễn Đình Kha" w:date="2024-07-02T06:14:00Z" w16du:dateUtc="2024-07-01T23:14:00Z"/>
                    <w:lang w:val="en-US"/>
                  </w:rPr>
                </w:rPrChange>
              </w:rPr>
            </w:pPr>
            <w:ins w:id="2809" w:author="Nguyễn Đình Kha" w:date="2024-07-02T06:15:00Z" w16du:dateUtc="2024-07-01T23:15:00Z">
              <w:r w:rsidRPr="00733D85">
                <w:rPr>
                  <w:rFonts w:ascii="Times New Roman" w:hAnsi="Times New Roman"/>
                  <w:szCs w:val="26"/>
                  <w:lang w:val="en-US"/>
                  <w:rPrChange w:id="2810" w:author="Nguyễn Đình Kha" w:date="2024-07-02T21:20:00Z" w16du:dateUtc="2024-07-02T14:20:00Z">
                    <w:rPr>
                      <w:lang w:val="en-US"/>
                    </w:rPr>
                  </w:rPrChange>
                </w:rPr>
                <w:t>Precision (%)</w:t>
              </w:r>
            </w:ins>
          </w:p>
        </w:tc>
        <w:tc>
          <w:tcPr>
            <w:tcW w:w="2251" w:type="dxa"/>
          </w:tcPr>
          <w:p w14:paraId="35B6FE77" w14:textId="2FF851E1" w:rsidR="003F0C44" w:rsidRPr="00733D85" w:rsidRDefault="003F0C44">
            <w:pPr>
              <w:jc w:val="both"/>
              <w:rPr>
                <w:ins w:id="2811" w:author="Nguyễn Đình Kha" w:date="2024-07-02T06:14:00Z" w16du:dateUtc="2024-07-01T23:14:00Z"/>
                <w:rFonts w:ascii="Times New Roman" w:hAnsi="Times New Roman"/>
                <w:szCs w:val="26"/>
                <w:lang w:val="en-US"/>
                <w:rPrChange w:id="2812" w:author="Nguyễn Đình Kha" w:date="2024-07-02T21:20:00Z" w16du:dateUtc="2024-07-02T14:20:00Z">
                  <w:rPr>
                    <w:ins w:id="2813" w:author="Nguyễn Đình Kha" w:date="2024-07-02T06:14:00Z" w16du:dateUtc="2024-07-01T23:14:00Z"/>
                    <w:lang w:val="en-US"/>
                  </w:rPr>
                </w:rPrChange>
              </w:rPr>
            </w:pPr>
            <w:ins w:id="2814" w:author="Nguyễn Đình Kha" w:date="2024-07-02T06:15:00Z" w16du:dateUtc="2024-07-01T23:15:00Z">
              <w:r w:rsidRPr="00733D85">
                <w:rPr>
                  <w:rFonts w:ascii="Times New Roman" w:hAnsi="Times New Roman"/>
                  <w:szCs w:val="26"/>
                  <w:lang w:val="en-US"/>
                  <w:rPrChange w:id="2815" w:author="Nguyễn Đình Kha" w:date="2024-07-02T21:20:00Z" w16du:dateUtc="2024-07-02T14:20:00Z">
                    <w:rPr>
                      <w:lang w:val="en-US"/>
                    </w:rPr>
                  </w:rPrChange>
                </w:rPr>
                <w:t>Recall (%)</w:t>
              </w:r>
            </w:ins>
          </w:p>
        </w:tc>
        <w:tc>
          <w:tcPr>
            <w:tcW w:w="2251" w:type="dxa"/>
          </w:tcPr>
          <w:p w14:paraId="484CE3B0" w14:textId="0F417F8C" w:rsidR="003F0C44" w:rsidRPr="00733D85" w:rsidRDefault="003F0C44">
            <w:pPr>
              <w:jc w:val="both"/>
              <w:rPr>
                <w:ins w:id="2816" w:author="Nguyễn Đình Kha" w:date="2024-07-02T06:14:00Z" w16du:dateUtc="2024-07-01T23:14:00Z"/>
                <w:rFonts w:ascii="Times New Roman" w:hAnsi="Times New Roman"/>
                <w:szCs w:val="26"/>
                <w:lang w:val="en-US"/>
                <w:rPrChange w:id="2817" w:author="Nguyễn Đình Kha" w:date="2024-07-02T21:20:00Z" w16du:dateUtc="2024-07-02T14:20:00Z">
                  <w:rPr>
                    <w:ins w:id="2818" w:author="Nguyễn Đình Kha" w:date="2024-07-02T06:14:00Z" w16du:dateUtc="2024-07-01T23:14:00Z"/>
                    <w:lang w:val="en-US"/>
                  </w:rPr>
                </w:rPrChange>
              </w:rPr>
            </w:pPr>
            <w:ins w:id="2819" w:author="Nguyễn Đình Kha" w:date="2024-07-02T06:15:00Z" w16du:dateUtc="2024-07-01T23:15:00Z">
              <w:r w:rsidRPr="00733D85">
                <w:rPr>
                  <w:rFonts w:ascii="Times New Roman" w:hAnsi="Times New Roman"/>
                  <w:szCs w:val="26"/>
                  <w:lang w:val="en-US"/>
                  <w:rPrChange w:id="2820" w:author="Nguyễn Đình Kha" w:date="2024-07-02T21:20:00Z" w16du:dateUtc="2024-07-02T14:20:00Z">
                    <w:rPr>
                      <w:lang w:val="en-US"/>
                    </w:rPr>
                  </w:rPrChange>
                </w:rPr>
                <w:t>F1 Score (%)</w:t>
              </w:r>
            </w:ins>
          </w:p>
        </w:tc>
      </w:tr>
      <w:tr w:rsidR="003F0C44" w:rsidRPr="00733D85" w14:paraId="62017351" w14:textId="77777777" w:rsidTr="003F0C44">
        <w:trPr>
          <w:ins w:id="2821" w:author="Nguyễn Đình Kha" w:date="2024-07-02T06:14:00Z"/>
        </w:trPr>
        <w:tc>
          <w:tcPr>
            <w:tcW w:w="2250" w:type="dxa"/>
          </w:tcPr>
          <w:p w14:paraId="2DCD4B60" w14:textId="295250F5" w:rsidR="003F0C44" w:rsidRPr="00733D85" w:rsidRDefault="003F0C44">
            <w:pPr>
              <w:jc w:val="both"/>
              <w:rPr>
                <w:ins w:id="2822" w:author="Nguyễn Đình Kha" w:date="2024-07-02T06:14:00Z" w16du:dateUtc="2024-07-01T23:14:00Z"/>
                <w:rFonts w:ascii="Times New Roman" w:hAnsi="Times New Roman"/>
                <w:szCs w:val="26"/>
                <w:lang w:val="en-US"/>
                <w:rPrChange w:id="2823" w:author="Nguyễn Đình Kha" w:date="2024-07-02T21:20:00Z" w16du:dateUtc="2024-07-02T14:20:00Z">
                  <w:rPr>
                    <w:ins w:id="2824" w:author="Nguyễn Đình Kha" w:date="2024-07-02T06:14:00Z" w16du:dateUtc="2024-07-01T23:14:00Z"/>
                    <w:lang w:val="en-US"/>
                  </w:rPr>
                </w:rPrChange>
              </w:rPr>
            </w:pPr>
            <w:ins w:id="2825" w:author="Nguyễn Đình Kha" w:date="2024-07-02T06:15:00Z" w16du:dateUtc="2024-07-01T23:15:00Z">
              <w:r w:rsidRPr="00733D85">
                <w:rPr>
                  <w:rFonts w:ascii="Times New Roman" w:eastAsiaTheme="minorHAnsi" w:hAnsi="Times New Roman"/>
                  <w:szCs w:val="26"/>
                  <w:lang w:val="en-US"/>
                </w:rPr>
                <w:t>0.3333</w:t>
              </w:r>
            </w:ins>
          </w:p>
        </w:tc>
        <w:tc>
          <w:tcPr>
            <w:tcW w:w="2251" w:type="dxa"/>
          </w:tcPr>
          <w:p w14:paraId="37D165E9" w14:textId="1D5A64BA" w:rsidR="003F0C44" w:rsidRPr="00733D85" w:rsidRDefault="003F0C44">
            <w:pPr>
              <w:jc w:val="both"/>
              <w:rPr>
                <w:ins w:id="2826" w:author="Nguyễn Đình Kha" w:date="2024-07-02T06:14:00Z" w16du:dateUtc="2024-07-01T23:14:00Z"/>
                <w:rFonts w:ascii="Times New Roman" w:hAnsi="Times New Roman"/>
                <w:szCs w:val="26"/>
                <w:lang w:val="en-US"/>
                <w:rPrChange w:id="2827" w:author="Nguyễn Đình Kha" w:date="2024-07-02T21:20:00Z" w16du:dateUtc="2024-07-02T14:20:00Z">
                  <w:rPr>
                    <w:ins w:id="2828" w:author="Nguyễn Đình Kha" w:date="2024-07-02T06:14:00Z" w16du:dateUtc="2024-07-01T23:14:00Z"/>
                    <w:lang w:val="en-US"/>
                  </w:rPr>
                </w:rPrChange>
              </w:rPr>
            </w:pPr>
            <w:ins w:id="2829" w:author="Nguyễn Đình Kha" w:date="2024-07-02T06:15:00Z" w16du:dateUtc="2024-07-01T23:15:00Z">
              <w:r w:rsidRPr="00733D85">
                <w:rPr>
                  <w:rFonts w:ascii="Times New Roman" w:eastAsiaTheme="minorHAnsi" w:hAnsi="Times New Roman"/>
                  <w:szCs w:val="26"/>
                  <w:lang w:val="en-US"/>
                </w:rPr>
                <w:t>0.3333</w:t>
              </w:r>
            </w:ins>
          </w:p>
        </w:tc>
        <w:tc>
          <w:tcPr>
            <w:tcW w:w="2251" w:type="dxa"/>
          </w:tcPr>
          <w:p w14:paraId="773F72C8" w14:textId="6721EC01" w:rsidR="003F0C44" w:rsidRPr="00733D85" w:rsidRDefault="003F0C44">
            <w:pPr>
              <w:jc w:val="both"/>
              <w:rPr>
                <w:ins w:id="2830" w:author="Nguyễn Đình Kha" w:date="2024-07-02T06:14:00Z" w16du:dateUtc="2024-07-01T23:14:00Z"/>
                <w:rFonts w:ascii="Times New Roman" w:hAnsi="Times New Roman"/>
                <w:szCs w:val="26"/>
                <w:lang w:val="en-US"/>
                <w:rPrChange w:id="2831" w:author="Nguyễn Đình Kha" w:date="2024-07-02T21:20:00Z" w16du:dateUtc="2024-07-02T14:20:00Z">
                  <w:rPr>
                    <w:ins w:id="2832" w:author="Nguyễn Đình Kha" w:date="2024-07-02T06:14:00Z" w16du:dateUtc="2024-07-01T23:14:00Z"/>
                    <w:lang w:val="en-US"/>
                  </w:rPr>
                </w:rPrChange>
              </w:rPr>
            </w:pPr>
            <w:ins w:id="2833" w:author="Nguyễn Đình Kha" w:date="2024-07-02T06:16:00Z" w16du:dateUtc="2024-07-01T23:16:00Z">
              <w:r w:rsidRPr="00733D85">
                <w:rPr>
                  <w:rFonts w:ascii="Times New Roman" w:hAnsi="Times New Roman"/>
                  <w:szCs w:val="26"/>
                  <w:lang w:val="en-US"/>
                  <w:rPrChange w:id="2834" w:author="Nguyễn Đình Kha" w:date="2024-07-02T21:20:00Z" w16du:dateUtc="2024-07-02T14:20:00Z">
                    <w:rPr>
                      <w:lang w:val="en-US"/>
                    </w:rPr>
                  </w:rPrChange>
                </w:rPr>
                <w:t>1.0</w:t>
              </w:r>
            </w:ins>
          </w:p>
        </w:tc>
        <w:tc>
          <w:tcPr>
            <w:tcW w:w="2251" w:type="dxa"/>
          </w:tcPr>
          <w:p w14:paraId="58236C60" w14:textId="65F8E761" w:rsidR="003F0C44" w:rsidRPr="00733D85" w:rsidRDefault="003F0C44">
            <w:pPr>
              <w:keepNext/>
              <w:jc w:val="both"/>
              <w:rPr>
                <w:ins w:id="2835" w:author="Nguyễn Đình Kha" w:date="2024-07-02T06:14:00Z" w16du:dateUtc="2024-07-01T23:14:00Z"/>
                <w:rFonts w:ascii="Times New Roman" w:hAnsi="Times New Roman"/>
                <w:szCs w:val="26"/>
                <w:lang w:val="en-US"/>
                <w:rPrChange w:id="2836" w:author="Nguyễn Đình Kha" w:date="2024-07-02T21:20:00Z" w16du:dateUtc="2024-07-02T14:20:00Z">
                  <w:rPr>
                    <w:ins w:id="2837" w:author="Nguyễn Đình Kha" w:date="2024-07-02T06:14:00Z" w16du:dateUtc="2024-07-01T23:14:00Z"/>
                    <w:lang w:val="en-US"/>
                  </w:rPr>
                </w:rPrChange>
              </w:rPr>
              <w:pPrChange w:id="2838" w:author="Nguyễn Đình Kha" w:date="2024-07-02T11:15:00Z" w16du:dateUtc="2024-07-02T04:15:00Z">
                <w:pPr>
                  <w:jc w:val="both"/>
                </w:pPr>
              </w:pPrChange>
            </w:pPr>
            <w:ins w:id="2839" w:author="Nguyễn Đình Kha" w:date="2024-07-02T06:16:00Z" w16du:dateUtc="2024-07-01T23:16:00Z">
              <w:r w:rsidRPr="00733D85">
                <w:rPr>
                  <w:rFonts w:ascii="Times New Roman" w:hAnsi="Times New Roman"/>
                  <w:szCs w:val="26"/>
                  <w:lang w:val="en-US"/>
                  <w:rPrChange w:id="2840" w:author="Nguyễn Đình Kha" w:date="2024-07-02T21:20:00Z" w16du:dateUtc="2024-07-02T14:20:00Z">
                    <w:rPr>
                      <w:lang w:val="en-US"/>
                    </w:rPr>
                  </w:rPrChange>
                </w:rPr>
                <w:t>0.5</w:t>
              </w:r>
            </w:ins>
          </w:p>
        </w:tc>
      </w:tr>
    </w:tbl>
    <w:p w14:paraId="627456D9" w14:textId="5348C5F8" w:rsidR="00B14348" w:rsidRPr="00733D85" w:rsidRDefault="00B14348">
      <w:pPr>
        <w:pStyle w:val="Caption"/>
        <w:rPr>
          <w:ins w:id="2841" w:author="Nguyễn Đình Kha" w:date="2024-07-02T11:15:00Z" w16du:dateUtc="2024-07-02T04:15:00Z"/>
          <w:rFonts w:ascii="Times New Roman" w:hAnsi="Times New Roman" w:cs="Times New Roman"/>
          <w:szCs w:val="26"/>
          <w:lang w:val="en-US"/>
        </w:rPr>
        <w:pPrChange w:id="2842" w:author="Nguyễn Đình Kha" w:date="2024-07-02T11:15:00Z" w16du:dateUtc="2024-07-02T04:15:00Z">
          <w:pPr>
            <w:ind w:firstLine="227"/>
            <w:jc w:val="both"/>
          </w:pPr>
        </w:pPrChange>
      </w:pPr>
      <w:bookmarkStart w:id="2843" w:name="_Toc170846446"/>
      <w:ins w:id="2844" w:author="Nguyễn Đình Kha" w:date="2024-07-02T11:15:00Z" w16du:dateUtc="2024-07-02T04:15:00Z">
        <w:r w:rsidRPr="00733D85">
          <w:rPr>
            <w:rFonts w:ascii="Times New Roman" w:hAnsi="Times New Roman" w:cs="Times New Roman"/>
            <w:szCs w:val="26"/>
            <w:rPrChange w:id="2845" w:author="Nguyễn Đình Kha" w:date="2024-07-02T21:20:00Z" w16du:dateUtc="2024-07-02T14:20:00Z">
              <w:rPr>
                <w:bCs/>
              </w:rPr>
            </w:rPrChange>
          </w:rPr>
          <w:t xml:space="preserve">Bảng </w:t>
        </w:r>
        <w:r w:rsidRPr="00733D85">
          <w:rPr>
            <w:rFonts w:ascii="Times New Roman" w:hAnsi="Times New Roman" w:cs="Times New Roman"/>
            <w:szCs w:val="26"/>
            <w:rPrChange w:id="2846" w:author="Nguyễn Đình Kha" w:date="2024-07-02T21:20:00Z" w16du:dateUtc="2024-07-02T14:20:00Z">
              <w:rPr>
                <w:bCs/>
              </w:rPr>
            </w:rPrChange>
          </w:rPr>
          <w:fldChar w:fldCharType="begin"/>
        </w:r>
        <w:r w:rsidRPr="00733D85">
          <w:rPr>
            <w:rFonts w:ascii="Times New Roman" w:hAnsi="Times New Roman" w:cs="Times New Roman"/>
            <w:szCs w:val="26"/>
            <w:rPrChange w:id="2847" w:author="Nguyễn Đình Kha" w:date="2024-07-02T21:20:00Z" w16du:dateUtc="2024-07-02T14:20:00Z">
              <w:rPr>
                <w:bCs/>
              </w:rPr>
            </w:rPrChange>
          </w:rPr>
          <w:instrText xml:space="preserve"> SEQ Bảng \* ARABIC </w:instrText>
        </w:r>
      </w:ins>
      <w:r w:rsidRPr="00733D85">
        <w:rPr>
          <w:rFonts w:ascii="Times New Roman" w:hAnsi="Times New Roman" w:cs="Times New Roman"/>
          <w:szCs w:val="26"/>
          <w:rPrChange w:id="2848" w:author="Nguyễn Đình Kha" w:date="2024-07-02T21:20:00Z" w16du:dateUtc="2024-07-02T14:20:00Z">
            <w:rPr>
              <w:bCs/>
            </w:rPr>
          </w:rPrChange>
        </w:rPr>
        <w:fldChar w:fldCharType="separate"/>
      </w:r>
      <w:r w:rsidR="000A3882">
        <w:rPr>
          <w:rFonts w:ascii="Times New Roman" w:hAnsi="Times New Roman" w:cs="Times New Roman"/>
          <w:noProof/>
          <w:szCs w:val="26"/>
        </w:rPr>
        <w:t>1</w:t>
      </w:r>
      <w:ins w:id="2849" w:author="Nguyễn Đình Kha" w:date="2024-07-02T11:15:00Z" w16du:dateUtc="2024-07-02T04:15:00Z">
        <w:r w:rsidRPr="00733D85">
          <w:rPr>
            <w:rFonts w:ascii="Times New Roman" w:hAnsi="Times New Roman" w:cs="Times New Roman"/>
            <w:szCs w:val="26"/>
            <w:rPrChange w:id="2850" w:author="Nguyễn Đình Kha" w:date="2024-07-02T21:20:00Z" w16du:dateUtc="2024-07-02T14:20:00Z">
              <w:rPr>
                <w:bCs/>
              </w:rPr>
            </w:rPrChange>
          </w:rPr>
          <w:fldChar w:fldCharType="end"/>
        </w:r>
        <w:r w:rsidRPr="00733D85">
          <w:rPr>
            <w:rFonts w:ascii="Times New Roman" w:hAnsi="Times New Roman" w:cs="Times New Roman"/>
            <w:szCs w:val="26"/>
            <w:lang w:val="en-US"/>
            <w:rPrChange w:id="2851" w:author="Nguyễn Đình Kha" w:date="2024-07-02T21:20:00Z" w16du:dateUtc="2024-07-02T14:20:00Z">
              <w:rPr>
                <w:bCs/>
                <w:lang w:val="en-US"/>
              </w:rPr>
            </w:rPrChange>
          </w:rPr>
          <w:t xml:space="preserve">. </w:t>
        </w:r>
        <w:r w:rsidRPr="00733D85">
          <w:rPr>
            <w:rFonts w:ascii="Times New Roman" w:hAnsi="Times New Roman" w:cs="Times New Roman"/>
            <w:noProof/>
            <w:szCs w:val="26"/>
            <w:rPrChange w:id="2852" w:author="Nguyễn Đình Kha" w:date="2024-07-02T21:20:00Z" w16du:dateUtc="2024-07-02T14:20:00Z">
              <w:rPr>
                <w:bCs/>
                <w:noProof/>
              </w:rPr>
            </w:rPrChange>
          </w:rPr>
          <w:t xml:space="preserve">Kết quả đánh giá hiệu suất của </w:t>
        </w:r>
      </w:ins>
      <w:ins w:id="2853" w:author="Nguyễn Đình Kha" w:date="2024-07-02T20:56:00Z" w16du:dateUtc="2024-07-02T13:56:00Z">
        <w:r w:rsidR="006218DD" w:rsidRPr="00733D85">
          <w:rPr>
            <w:rFonts w:ascii="Times New Roman" w:hAnsi="Times New Roman" w:cs="Times New Roman"/>
            <w:noProof/>
            <w:szCs w:val="26"/>
            <w:lang w:val="en-US"/>
            <w:rPrChange w:id="2854" w:author="Nguyễn Đình Kha" w:date="2024-07-02T21:20:00Z" w16du:dateUtc="2024-07-02T14:20:00Z">
              <w:rPr>
                <w:bCs/>
                <w:noProof/>
                <w:lang w:val="en-US"/>
              </w:rPr>
            </w:rPrChange>
          </w:rPr>
          <w:t>agent</w:t>
        </w:r>
      </w:ins>
      <w:ins w:id="2855" w:author="Nguyễn Đình Kha" w:date="2024-07-02T11:15:00Z" w16du:dateUtc="2024-07-02T04:15:00Z">
        <w:r w:rsidRPr="00733D85">
          <w:rPr>
            <w:rFonts w:ascii="Times New Roman" w:hAnsi="Times New Roman" w:cs="Times New Roman"/>
            <w:noProof/>
            <w:szCs w:val="26"/>
            <w:rPrChange w:id="2856" w:author="Nguyễn Đình Kha" w:date="2024-07-02T21:20:00Z" w16du:dateUtc="2024-07-02T14:20:00Z">
              <w:rPr>
                <w:bCs/>
                <w:noProof/>
              </w:rPr>
            </w:rPrChange>
          </w:rPr>
          <w:t xml:space="preserve"> DQN đối với phát hiện tấn công SQL Injection.</w:t>
        </w:r>
        <w:bookmarkEnd w:id="2843"/>
      </w:ins>
    </w:p>
    <w:p w14:paraId="5BE4400F" w14:textId="77777777" w:rsidR="00B14348" w:rsidRPr="00733D85" w:rsidRDefault="00B14348" w:rsidP="002963B5">
      <w:pPr>
        <w:ind w:firstLine="227"/>
        <w:jc w:val="both"/>
        <w:rPr>
          <w:ins w:id="2857" w:author="Nguyễn Đình Kha" w:date="2024-07-02T11:15:00Z" w16du:dateUtc="2024-07-02T04:15:00Z"/>
          <w:rFonts w:ascii="Times New Roman" w:hAnsi="Times New Roman" w:cs="Times New Roman"/>
          <w:szCs w:val="26"/>
          <w:lang w:val="en-US"/>
        </w:rPr>
      </w:pPr>
    </w:p>
    <w:p w14:paraId="5C1C4C19" w14:textId="5BB8CED9" w:rsidR="002963B5" w:rsidRPr="00733D85" w:rsidRDefault="002963B5" w:rsidP="002963B5">
      <w:pPr>
        <w:ind w:firstLine="227"/>
        <w:jc w:val="both"/>
        <w:rPr>
          <w:ins w:id="2858" w:author="Nguyễn Đình Kha" w:date="2024-07-02T06:25:00Z" w16du:dateUtc="2024-07-01T23:25:00Z"/>
          <w:rFonts w:ascii="Times New Roman" w:hAnsi="Times New Roman" w:cs="Times New Roman"/>
          <w:b/>
          <w:bCs/>
          <w:szCs w:val="26"/>
          <w:lang w:val="en-US"/>
          <w:rPrChange w:id="2859" w:author="Nguyễn Đình Kha" w:date="2024-07-02T21:20:00Z" w16du:dateUtc="2024-07-02T14:20:00Z">
            <w:rPr>
              <w:ins w:id="2860" w:author="Nguyễn Đình Kha" w:date="2024-07-02T06:25:00Z" w16du:dateUtc="2024-07-01T23:25:00Z"/>
              <w:rFonts w:ascii="Times New Roman" w:hAnsi="Times New Roman" w:cs="Times New Roman"/>
              <w:lang w:val="en-US"/>
            </w:rPr>
          </w:rPrChange>
        </w:rPr>
      </w:pPr>
      <w:ins w:id="2861" w:author="Nguyễn Đình Kha" w:date="2024-07-02T06:25:00Z" w16du:dateUtc="2024-07-01T23:25:00Z">
        <w:r w:rsidRPr="00733D85">
          <w:rPr>
            <w:rFonts w:ascii="Times New Roman" w:hAnsi="Times New Roman" w:cs="Times New Roman"/>
            <w:b/>
            <w:bCs/>
            <w:szCs w:val="26"/>
            <w:lang w:val="en-US"/>
            <w:rPrChange w:id="2862" w:author="Nguyễn Đình Kha" w:date="2024-07-02T21:20:00Z" w16du:dateUtc="2024-07-02T14:20:00Z">
              <w:rPr>
                <w:rStyle w:val="hljs-selector-tag"/>
              </w:rPr>
            </w:rPrChange>
          </w:rPr>
          <w:t>Accuracy</w:t>
        </w:r>
      </w:ins>
    </w:p>
    <w:p w14:paraId="62B63EDD" w14:textId="3000FFE0" w:rsidR="002963B5" w:rsidRPr="00733D85" w:rsidRDefault="002963B5" w:rsidP="002963B5">
      <w:pPr>
        <w:ind w:firstLine="227"/>
        <w:jc w:val="both"/>
        <w:rPr>
          <w:ins w:id="2863" w:author="Nguyễn Đình Kha" w:date="2024-07-02T06:25:00Z" w16du:dateUtc="2024-07-01T23:25:00Z"/>
          <w:rFonts w:ascii="Times New Roman" w:hAnsi="Times New Roman" w:cs="Times New Roman"/>
          <w:szCs w:val="26"/>
          <w:lang w:val="en-US"/>
        </w:rPr>
      </w:pPr>
      <w:ins w:id="2864" w:author="Nguyễn Đình Kha" w:date="2024-07-02T06:25:00Z" w16du:dateUtc="2024-07-01T23:25:00Z">
        <w:r w:rsidRPr="00733D85">
          <w:rPr>
            <w:rFonts w:ascii="Times New Roman" w:hAnsi="Times New Roman" w:cs="Times New Roman"/>
            <w:szCs w:val="26"/>
            <w:lang w:val="en-US"/>
            <w:rPrChange w:id="2865"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866" w:author="Nguyễn Đình Kha" w:date="2024-07-02T21:20:00Z" w16du:dateUtc="2024-07-02T14:20:00Z">
              <w:rPr/>
            </w:rPrChange>
          </w:rPr>
          <w:t xml:space="preserve">ỷ </w:t>
        </w:r>
        <w:r w:rsidRPr="00733D85">
          <w:rPr>
            <w:rFonts w:ascii="Times New Roman" w:hAnsi="Times New Roman" w:cs="Times New Roman"/>
            <w:szCs w:val="26"/>
            <w:lang w:val="en-US"/>
            <w:rPrChange w:id="2867"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2868" w:author="Nguyễn Đình Kha" w:date="2024-07-02T21:20:00Z" w16du:dateUtc="2024-07-02T14:20:00Z">
              <w:rPr/>
            </w:rPrChange>
          </w:rPr>
          <w:t xml:space="preserve">ệ </w:t>
        </w:r>
        <w:r w:rsidRPr="00733D85">
          <w:rPr>
            <w:rFonts w:ascii="Times New Roman" w:hAnsi="Times New Roman" w:cs="Times New Roman"/>
            <w:szCs w:val="26"/>
            <w:lang w:val="en-US"/>
            <w:rPrChange w:id="2869" w:author="Nguyễn Đình Kha" w:date="2024-07-02T21:20:00Z" w16du:dateUtc="2024-07-02T14:20:00Z">
              <w:rPr>
                <w:rStyle w:val="hljs-selector-tag"/>
              </w:rPr>
            </w:rPrChange>
          </w:rPr>
          <w:t>ch</w:t>
        </w:r>
        <w:r w:rsidRPr="00733D85">
          <w:rPr>
            <w:rFonts w:ascii="Times New Roman" w:hAnsi="Times New Roman" w:cs="Times New Roman"/>
            <w:szCs w:val="26"/>
            <w:lang w:val="en-US"/>
            <w:rPrChange w:id="2870" w:author="Nguyễn Đình Kha" w:date="2024-07-02T21:20:00Z" w16du:dateUtc="2024-07-02T14:20:00Z">
              <w:rPr/>
            </w:rPrChange>
          </w:rPr>
          <w:t>í</w:t>
        </w:r>
        <w:r w:rsidRPr="00733D85">
          <w:rPr>
            <w:rFonts w:ascii="Times New Roman" w:hAnsi="Times New Roman" w:cs="Times New Roman"/>
            <w:szCs w:val="26"/>
            <w:lang w:val="en-US"/>
            <w:rPrChange w:id="2871"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2872" w:author="Nguyễn Đình Kha" w:date="2024-07-02T21:20:00Z" w16du:dateUtc="2024-07-02T14:20:00Z">
              <w:rPr/>
            </w:rPrChange>
          </w:rPr>
          <w:t xml:space="preserve"> </w:t>
        </w:r>
        <w:r w:rsidRPr="00733D85">
          <w:rPr>
            <w:rFonts w:ascii="Times New Roman" w:hAnsi="Times New Roman" w:cs="Times New Roman"/>
            <w:szCs w:val="26"/>
            <w:lang w:val="en-US"/>
            <w:rPrChange w:id="2873" w:author="Nguyễn Đình Kha" w:date="2024-07-02T21:20:00Z" w16du:dateUtc="2024-07-02T14:20:00Z">
              <w:rPr>
                <w:rStyle w:val="hljs-selector-tag"/>
              </w:rPr>
            </w:rPrChange>
          </w:rPr>
          <w:t>x</w:t>
        </w:r>
        <w:r w:rsidRPr="00733D85">
          <w:rPr>
            <w:rFonts w:ascii="Times New Roman" w:hAnsi="Times New Roman" w:cs="Times New Roman"/>
            <w:szCs w:val="26"/>
            <w:lang w:val="en-US"/>
            <w:rPrChange w:id="2874" w:author="Nguyễn Đình Kha" w:date="2024-07-02T21:20:00Z" w16du:dateUtc="2024-07-02T14:20:00Z">
              <w:rPr/>
            </w:rPrChange>
          </w:rPr>
          <w:t>á</w:t>
        </w:r>
        <w:r w:rsidRPr="00733D85">
          <w:rPr>
            <w:rFonts w:ascii="Times New Roman" w:hAnsi="Times New Roman" w:cs="Times New Roman"/>
            <w:szCs w:val="26"/>
            <w:lang w:val="en-US"/>
            <w:rPrChange w:id="2875"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876" w:author="Nguyễn Đình Kha" w:date="2024-07-02T21:20:00Z" w16du:dateUtc="2024-07-02T14:20:00Z">
              <w:rPr/>
            </w:rPrChange>
          </w:rPr>
          <w:t xml:space="preserve"> (Accuracy) </w:t>
        </w:r>
        <w:r w:rsidRPr="00733D85">
          <w:rPr>
            <w:rFonts w:ascii="Times New Roman" w:hAnsi="Times New Roman" w:cs="Times New Roman"/>
            <w:szCs w:val="26"/>
            <w:lang w:val="en-US"/>
            <w:rPrChange w:id="2877"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2878" w:author="Nguyễn Đình Kha" w:date="2024-07-02T21:20:00Z" w16du:dateUtc="2024-07-02T14:20:00Z">
              <w:rPr/>
            </w:rPrChange>
          </w:rPr>
          <w:t xml:space="preserve">à </w:t>
        </w:r>
        <w:r w:rsidRPr="00733D85">
          <w:rPr>
            <w:rFonts w:ascii="Times New Roman" w:hAnsi="Times New Roman" w:cs="Times New Roman"/>
            <w:szCs w:val="26"/>
            <w:lang w:val="en-US"/>
            <w:rPrChange w:id="2879" w:author="Nguyễn Đình Kha" w:date="2024-07-02T21:20:00Z" w16du:dateUtc="2024-07-02T14:20:00Z">
              <w:rPr>
                <w:rStyle w:val="hljs-number"/>
              </w:rPr>
            </w:rPrChange>
          </w:rPr>
          <w:t>0.3333</w:t>
        </w:r>
        <w:r w:rsidRPr="00733D85">
          <w:rPr>
            <w:rFonts w:ascii="Times New Roman" w:hAnsi="Times New Roman" w:cs="Times New Roman"/>
            <w:szCs w:val="26"/>
            <w:lang w:val="en-US"/>
            <w:rPrChange w:id="2880" w:author="Nguyễn Đình Kha" w:date="2024-07-02T21:20:00Z" w16du:dateUtc="2024-07-02T14:20:00Z">
              <w:rPr/>
            </w:rPrChange>
          </w:rPr>
          <w:t xml:space="preserve">, </w:t>
        </w:r>
        <w:r w:rsidRPr="00733D85">
          <w:rPr>
            <w:rFonts w:ascii="Times New Roman" w:hAnsi="Times New Roman" w:cs="Times New Roman"/>
            <w:szCs w:val="26"/>
            <w:lang w:val="en-US"/>
            <w:rPrChange w:id="2881" w:author="Nguyễn Đình Kha" w:date="2024-07-02T21:20:00Z" w16du:dateUtc="2024-07-02T14:20:00Z">
              <w:rPr>
                <w:rStyle w:val="hljs-selector-tag"/>
              </w:rPr>
            </w:rPrChange>
          </w:rPr>
          <w:t>cho</w:t>
        </w:r>
        <w:r w:rsidRPr="00733D85">
          <w:rPr>
            <w:rFonts w:ascii="Times New Roman" w:hAnsi="Times New Roman" w:cs="Times New Roman"/>
            <w:szCs w:val="26"/>
            <w:lang w:val="en-US"/>
            <w:rPrChange w:id="2882" w:author="Nguyễn Đình Kha" w:date="2024-07-02T21:20:00Z" w16du:dateUtc="2024-07-02T14:20:00Z">
              <w:rPr/>
            </w:rPrChange>
          </w:rPr>
          <w:t xml:space="preserve"> </w:t>
        </w:r>
        <w:r w:rsidRPr="00733D85">
          <w:rPr>
            <w:rFonts w:ascii="Times New Roman" w:hAnsi="Times New Roman" w:cs="Times New Roman"/>
            <w:szCs w:val="26"/>
            <w:lang w:val="en-US"/>
            <w:rPrChange w:id="2883" w:author="Nguyễn Đình Kha" w:date="2024-07-02T21:20:00Z" w16du:dateUtc="2024-07-02T14:20:00Z">
              <w:rPr>
                <w:rStyle w:val="hljs-selector-tag"/>
              </w:rPr>
            </w:rPrChange>
          </w:rPr>
          <w:t>th</w:t>
        </w:r>
        <w:r w:rsidRPr="00733D85">
          <w:rPr>
            <w:rFonts w:ascii="Times New Roman" w:hAnsi="Times New Roman" w:cs="Times New Roman"/>
            <w:szCs w:val="26"/>
            <w:lang w:val="en-US"/>
            <w:rPrChange w:id="2884" w:author="Nguyễn Đình Kha" w:date="2024-07-02T21:20:00Z" w16du:dateUtc="2024-07-02T14:20:00Z">
              <w:rPr/>
            </w:rPrChange>
          </w:rPr>
          <w:t>ấ</w:t>
        </w:r>
        <w:r w:rsidRPr="00733D85">
          <w:rPr>
            <w:rFonts w:ascii="Times New Roman" w:hAnsi="Times New Roman" w:cs="Times New Roman"/>
            <w:szCs w:val="26"/>
            <w:lang w:val="en-US"/>
            <w:rPrChange w:id="2885" w:author="Nguyễn Đình Kha" w:date="2024-07-02T21:20:00Z" w16du:dateUtc="2024-07-02T14:20:00Z">
              <w:rPr>
                <w:rStyle w:val="hljs-selector-tag"/>
              </w:rPr>
            </w:rPrChange>
          </w:rPr>
          <w:t>y</w:t>
        </w:r>
        <w:r w:rsidRPr="00733D85">
          <w:rPr>
            <w:rFonts w:ascii="Times New Roman" w:hAnsi="Times New Roman" w:cs="Times New Roman"/>
            <w:szCs w:val="26"/>
            <w:lang w:val="en-US"/>
            <w:rPrChange w:id="2886" w:author="Nguyễn Đình Kha" w:date="2024-07-02T21:20:00Z" w16du:dateUtc="2024-07-02T14:20:00Z">
              <w:rPr/>
            </w:rPrChange>
          </w:rPr>
          <w:t xml:space="preserve"> </w:t>
        </w:r>
      </w:ins>
      <w:ins w:id="2887" w:author="Nguyễn Đình Kha" w:date="2024-07-02T20:56:00Z" w16du:dateUtc="2024-07-02T13:56:00Z">
        <w:r w:rsidR="006218DD" w:rsidRPr="00733D85">
          <w:rPr>
            <w:rFonts w:ascii="Times New Roman" w:hAnsi="Times New Roman" w:cs="Times New Roman"/>
            <w:szCs w:val="26"/>
            <w:lang w:val="en-US"/>
          </w:rPr>
          <w:t>agent</w:t>
        </w:r>
      </w:ins>
      <w:ins w:id="2888" w:author="Nguyễn Đình Kha" w:date="2024-07-02T06:25:00Z" w16du:dateUtc="2024-07-01T23:25:00Z">
        <w:r w:rsidRPr="00733D85">
          <w:rPr>
            <w:rFonts w:ascii="Times New Roman" w:hAnsi="Times New Roman" w:cs="Times New Roman"/>
            <w:szCs w:val="26"/>
            <w:lang w:val="en-US"/>
            <w:rPrChange w:id="2889" w:author="Nguyễn Đình Kha" w:date="2024-07-02T21:20:00Z" w16du:dateUtc="2024-07-02T14:20:00Z">
              <w:rPr/>
            </w:rPrChange>
          </w:rPr>
          <w:t xml:space="preserve"> </w:t>
        </w:r>
        <w:r w:rsidRPr="00733D85">
          <w:rPr>
            <w:rFonts w:ascii="Times New Roman" w:hAnsi="Times New Roman" w:cs="Times New Roman"/>
            <w:szCs w:val="26"/>
            <w:lang w:val="en-US"/>
            <w:rPrChange w:id="2890" w:author="Nguyễn Đình Kha" w:date="2024-07-02T21:20:00Z" w16du:dateUtc="2024-07-02T14:20:00Z">
              <w:rPr>
                <w:rStyle w:val="hljs-selector-tag"/>
              </w:rPr>
            </w:rPrChange>
          </w:rPr>
          <w:t>DQN</w:t>
        </w:r>
        <w:r w:rsidRPr="00733D85">
          <w:rPr>
            <w:rFonts w:ascii="Times New Roman" w:hAnsi="Times New Roman" w:cs="Times New Roman"/>
            <w:szCs w:val="26"/>
            <w:lang w:val="en-US"/>
            <w:rPrChange w:id="2891" w:author="Nguyễn Đình Kha" w:date="2024-07-02T21:20:00Z" w16du:dateUtc="2024-07-02T14:20:00Z">
              <w:rPr/>
            </w:rPrChange>
          </w:rPr>
          <w:t xml:space="preserve"> </w:t>
        </w:r>
        <w:r w:rsidRPr="00733D85">
          <w:rPr>
            <w:rFonts w:ascii="Times New Roman" w:hAnsi="Times New Roman" w:cs="Times New Roman"/>
            <w:szCs w:val="26"/>
            <w:lang w:val="en-US"/>
            <w:rPrChange w:id="2892" w:author="Nguyễn Đình Kha" w:date="2024-07-02T21:20:00Z" w16du:dateUtc="2024-07-02T14:20:00Z">
              <w:rPr>
                <w:rStyle w:val="hljs-selector-tag"/>
              </w:rPr>
            </w:rPrChange>
          </w:rPr>
          <w:t>ph</w:t>
        </w:r>
        <w:r w:rsidRPr="00733D85">
          <w:rPr>
            <w:rFonts w:ascii="Times New Roman" w:hAnsi="Times New Roman" w:cs="Times New Roman"/>
            <w:szCs w:val="26"/>
            <w:lang w:val="en-US"/>
            <w:rPrChange w:id="2893" w:author="Nguyễn Đình Kha" w:date="2024-07-02T21:20:00Z" w16du:dateUtc="2024-07-02T14:20:00Z">
              <w:rPr/>
            </w:rPrChange>
          </w:rPr>
          <w:t>á</w:t>
        </w:r>
        <w:r w:rsidRPr="00733D85">
          <w:rPr>
            <w:rFonts w:ascii="Times New Roman" w:hAnsi="Times New Roman" w:cs="Times New Roman"/>
            <w:szCs w:val="26"/>
            <w:lang w:val="en-US"/>
            <w:rPrChange w:id="2894"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895" w:author="Nguyễn Đình Kha" w:date="2024-07-02T21:20:00Z" w16du:dateUtc="2024-07-02T14:20:00Z">
              <w:rPr/>
            </w:rPrChange>
          </w:rPr>
          <w:t xml:space="preserve"> </w:t>
        </w:r>
        <w:r w:rsidRPr="00733D85">
          <w:rPr>
            <w:rFonts w:ascii="Times New Roman" w:hAnsi="Times New Roman" w:cs="Times New Roman"/>
            <w:szCs w:val="26"/>
            <w:lang w:val="en-US"/>
            <w:rPrChange w:id="2896" w:author="Nguyễn Đình Kha" w:date="2024-07-02T21:20:00Z" w16du:dateUtc="2024-07-02T14:20:00Z">
              <w:rPr>
                <w:rStyle w:val="hljs-selector-tag"/>
              </w:rPr>
            </w:rPrChange>
          </w:rPr>
          <w:t>hi</w:t>
        </w:r>
        <w:r w:rsidRPr="00733D85">
          <w:rPr>
            <w:rFonts w:ascii="Times New Roman" w:hAnsi="Times New Roman" w:cs="Times New Roman"/>
            <w:szCs w:val="26"/>
            <w:lang w:val="en-US"/>
            <w:rPrChange w:id="2897" w:author="Nguyễn Đình Kha" w:date="2024-07-02T21:20:00Z" w16du:dateUtc="2024-07-02T14:20:00Z">
              <w:rPr/>
            </w:rPrChange>
          </w:rPr>
          <w:t>ệ</w:t>
        </w:r>
        <w:r w:rsidRPr="00733D85">
          <w:rPr>
            <w:rFonts w:ascii="Times New Roman" w:hAnsi="Times New Roman" w:cs="Times New Roman"/>
            <w:szCs w:val="26"/>
            <w:lang w:val="en-US"/>
            <w:rPrChange w:id="2898"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2899" w:author="Nguyễn Đình Kha" w:date="2024-07-02T21:20:00Z" w16du:dateUtc="2024-07-02T14:20:00Z">
              <w:rPr/>
            </w:rPrChange>
          </w:rPr>
          <w:t xml:space="preserve"> đú</w:t>
        </w:r>
        <w:r w:rsidRPr="00733D85">
          <w:rPr>
            <w:rFonts w:ascii="Times New Roman" w:hAnsi="Times New Roman" w:cs="Times New Roman"/>
            <w:szCs w:val="26"/>
            <w:lang w:val="en-US"/>
            <w:rPrChange w:id="2900"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2901" w:author="Nguyễn Đình Kha" w:date="2024-07-02T21:20:00Z" w16du:dateUtc="2024-07-02T14:20:00Z">
              <w:rPr/>
            </w:rPrChange>
          </w:rPr>
          <w:t xml:space="preserve"> </w:t>
        </w:r>
        <w:r w:rsidRPr="00733D85">
          <w:rPr>
            <w:rFonts w:ascii="Times New Roman" w:hAnsi="Times New Roman" w:cs="Times New Roman"/>
            <w:szCs w:val="26"/>
            <w:lang w:val="en-US"/>
            <w:rPrChange w:id="2902" w:author="Nguyễn Đình Kha" w:date="2024-07-02T21:20:00Z" w16du:dateUtc="2024-07-02T14:20:00Z">
              <w:rPr>
                <w:rStyle w:val="hljs-number"/>
              </w:rPr>
            </w:rPrChange>
          </w:rPr>
          <w:t>33.33%</w:t>
        </w:r>
        <w:r w:rsidRPr="00733D85">
          <w:rPr>
            <w:rFonts w:ascii="Times New Roman" w:hAnsi="Times New Roman" w:cs="Times New Roman"/>
            <w:szCs w:val="26"/>
            <w:lang w:val="en-US"/>
            <w:rPrChange w:id="2903" w:author="Nguyễn Đình Kha" w:date="2024-07-02T21:20:00Z" w16du:dateUtc="2024-07-02T14:20:00Z">
              <w:rPr/>
            </w:rPrChange>
          </w:rPr>
          <w:t xml:space="preserve"> </w:t>
        </w:r>
        <w:r w:rsidRPr="00733D85">
          <w:rPr>
            <w:rFonts w:ascii="Times New Roman" w:hAnsi="Times New Roman" w:cs="Times New Roman"/>
            <w:szCs w:val="26"/>
            <w:lang w:val="en-US"/>
            <w:rPrChange w:id="2904"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05" w:author="Nguyễn Đình Kha" w:date="2024-07-02T21:20:00Z" w16du:dateUtc="2024-07-02T14:20:00Z">
              <w:rPr/>
            </w:rPrChange>
          </w:rPr>
          <w:t>á</w:t>
        </w:r>
        <w:r w:rsidRPr="00733D85">
          <w:rPr>
            <w:rFonts w:ascii="Times New Roman" w:hAnsi="Times New Roman" w:cs="Times New Roman"/>
            <w:szCs w:val="26"/>
            <w:lang w:val="en-US"/>
            <w:rPrChange w:id="2906"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07" w:author="Nguyễn Đình Kha" w:date="2024-07-02T21:20:00Z" w16du:dateUtc="2024-07-02T14:20:00Z">
              <w:rPr/>
            </w:rPrChange>
          </w:rPr>
          <w:t xml:space="preserve"> </w:t>
        </w:r>
        <w:r w:rsidRPr="00733D85">
          <w:rPr>
            <w:rFonts w:ascii="Times New Roman" w:hAnsi="Times New Roman" w:cs="Times New Roman"/>
            <w:szCs w:val="26"/>
            <w:lang w:val="en-US"/>
            <w:rPrChange w:id="2908" w:author="Nguyễn Đình Kha" w:date="2024-07-02T21:20:00Z" w16du:dateUtc="2024-07-02T14:20:00Z">
              <w:rPr>
                <w:rStyle w:val="hljs-selector-tag"/>
              </w:rPr>
            </w:rPrChange>
          </w:rPr>
          <w:t>cu</w:t>
        </w:r>
        <w:r w:rsidRPr="00733D85">
          <w:rPr>
            <w:rFonts w:ascii="Times New Roman" w:hAnsi="Times New Roman" w:cs="Times New Roman"/>
            <w:szCs w:val="26"/>
            <w:lang w:val="en-US"/>
            <w:rPrChange w:id="2909" w:author="Nguyễn Đình Kha" w:date="2024-07-02T21:20:00Z" w16du:dateUtc="2024-07-02T14:20:00Z">
              <w:rPr/>
            </w:rPrChange>
          </w:rPr>
          <w:t>ộ</w:t>
        </w:r>
        <w:r w:rsidRPr="00733D85">
          <w:rPr>
            <w:rFonts w:ascii="Times New Roman" w:hAnsi="Times New Roman" w:cs="Times New Roman"/>
            <w:szCs w:val="26"/>
            <w:lang w:val="en-US"/>
            <w:rPrChange w:id="2910"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11" w:author="Nguyễn Đình Kha" w:date="2024-07-02T21:20:00Z" w16du:dateUtc="2024-07-02T14:20:00Z">
              <w:rPr/>
            </w:rPrChange>
          </w:rPr>
          <w:t xml:space="preserve"> </w:t>
        </w:r>
        <w:r w:rsidRPr="00733D85">
          <w:rPr>
            <w:rFonts w:ascii="Times New Roman" w:hAnsi="Times New Roman" w:cs="Times New Roman"/>
            <w:szCs w:val="26"/>
            <w:lang w:val="en-US"/>
            <w:rPrChange w:id="2912"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913" w:author="Nguyễn Đình Kha" w:date="2024-07-02T21:20:00Z" w16du:dateUtc="2024-07-02T14:20:00Z">
              <w:rPr/>
            </w:rPrChange>
          </w:rPr>
          <w:t>ấ</w:t>
        </w:r>
        <w:r w:rsidRPr="00733D85">
          <w:rPr>
            <w:rFonts w:ascii="Times New Roman" w:hAnsi="Times New Roman" w:cs="Times New Roman"/>
            <w:szCs w:val="26"/>
            <w:lang w:val="en-US"/>
            <w:rPrChange w:id="2914"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2915" w:author="Nguyễn Đình Kha" w:date="2024-07-02T21:20:00Z" w16du:dateUtc="2024-07-02T14:20:00Z">
              <w:rPr/>
            </w:rPrChange>
          </w:rPr>
          <w:t xml:space="preserve"> </w:t>
        </w:r>
        <w:r w:rsidRPr="00733D85">
          <w:rPr>
            <w:rFonts w:ascii="Times New Roman" w:hAnsi="Times New Roman" w:cs="Times New Roman"/>
            <w:szCs w:val="26"/>
            <w:lang w:val="en-US"/>
            <w:rPrChange w:id="2916"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17" w:author="Nguyễn Đình Kha" w:date="2024-07-02T21:20:00Z" w16du:dateUtc="2024-07-02T14:20:00Z">
              <w:rPr/>
            </w:rPrChange>
          </w:rPr>
          <w:t>ô</w:t>
        </w:r>
        <w:r w:rsidRPr="00733D85">
          <w:rPr>
            <w:rFonts w:ascii="Times New Roman" w:hAnsi="Times New Roman" w:cs="Times New Roman"/>
            <w:szCs w:val="26"/>
            <w:lang w:val="en-US"/>
            <w:rPrChange w:id="2918"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2919" w:author="Nguyễn Đình Kha" w:date="2024-07-02T21:20:00Z" w16du:dateUtc="2024-07-02T14:20:00Z">
              <w:rPr/>
            </w:rPrChange>
          </w:rPr>
          <w:t xml:space="preserve"> </w:t>
        </w:r>
        <w:r w:rsidRPr="00733D85">
          <w:rPr>
            <w:rFonts w:ascii="Times New Roman" w:hAnsi="Times New Roman" w:cs="Times New Roman"/>
            <w:szCs w:val="26"/>
            <w:lang w:val="en-US"/>
            <w:rPrChange w:id="2920" w:author="Nguyễn Đình Kha" w:date="2024-07-02T21:20:00Z" w16du:dateUtc="2024-07-02T14:20:00Z">
              <w:rPr>
                <w:rStyle w:val="hljs-selector-tag"/>
              </w:rPr>
            </w:rPrChange>
          </w:rPr>
          <w:t>v</w:t>
        </w:r>
        <w:r w:rsidRPr="00733D85">
          <w:rPr>
            <w:rFonts w:ascii="Times New Roman" w:hAnsi="Times New Roman" w:cs="Times New Roman"/>
            <w:szCs w:val="26"/>
            <w:lang w:val="en-US"/>
            <w:rPrChange w:id="2921" w:author="Nguyễn Đình Kha" w:date="2024-07-02T21:20:00Z" w16du:dateUtc="2024-07-02T14:20:00Z">
              <w:rPr/>
            </w:rPrChange>
          </w:rPr>
          <w:t xml:space="preserve">à </w:t>
        </w:r>
        <w:r w:rsidRPr="00733D85">
          <w:rPr>
            <w:rFonts w:ascii="Times New Roman" w:hAnsi="Times New Roman" w:cs="Times New Roman"/>
            <w:szCs w:val="26"/>
            <w:lang w:val="en-US"/>
            <w:rPrChange w:id="2922" w:author="Nguyễn Đình Kha" w:date="2024-07-02T21:20:00Z" w16du:dateUtc="2024-07-02T14:20:00Z">
              <w:rPr>
                <w:rStyle w:val="hljs-selector-tag"/>
              </w:rPr>
            </w:rPrChange>
          </w:rPr>
          <w:t>h</w:t>
        </w:r>
        <w:r w:rsidRPr="00733D85">
          <w:rPr>
            <w:rFonts w:ascii="Times New Roman" w:hAnsi="Times New Roman" w:cs="Times New Roman"/>
            <w:szCs w:val="26"/>
            <w:lang w:val="en-US"/>
            <w:rPrChange w:id="2923" w:author="Nguyễn Đình Kha" w:date="2024-07-02T21:20:00Z" w16du:dateUtc="2024-07-02T14:20:00Z">
              <w:rPr/>
            </w:rPrChange>
          </w:rPr>
          <w:t>à</w:t>
        </w:r>
        <w:r w:rsidRPr="00733D85">
          <w:rPr>
            <w:rFonts w:ascii="Times New Roman" w:hAnsi="Times New Roman" w:cs="Times New Roman"/>
            <w:szCs w:val="26"/>
            <w:lang w:val="en-US"/>
            <w:rPrChange w:id="2924"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2925" w:author="Nguyễn Đình Kha" w:date="2024-07-02T21:20:00Z" w16du:dateUtc="2024-07-02T14:20:00Z">
              <w:rPr/>
            </w:rPrChange>
          </w:rPr>
          <w:t xml:space="preserve"> </w:t>
        </w:r>
        <w:r w:rsidRPr="00733D85">
          <w:rPr>
            <w:rFonts w:ascii="Times New Roman" w:hAnsi="Times New Roman" w:cs="Times New Roman"/>
            <w:szCs w:val="26"/>
            <w:lang w:val="en-US"/>
            <w:rPrChange w:id="2926" w:author="Nguyễn Đình Kha" w:date="2024-07-02T21:20:00Z" w16du:dateUtc="2024-07-02T14:20:00Z">
              <w:rPr>
                <w:rStyle w:val="hljs-selector-tag"/>
              </w:rPr>
            </w:rPrChange>
          </w:rPr>
          <w:t>vi</w:t>
        </w:r>
        <w:r w:rsidRPr="00733D85">
          <w:rPr>
            <w:rFonts w:ascii="Times New Roman" w:hAnsi="Times New Roman" w:cs="Times New Roman"/>
            <w:szCs w:val="26"/>
            <w:lang w:val="en-US"/>
            <w:rPrChange w:id="2927" w:author="Nguyễn Đình Kha" w:date="2024-07-02T21:20:00Z" w16du:dateUtc="2024-07-02T14:20:00Z">
              <w:rPr/>
            </w:rPrChange>
          </w:rPr>
          <w:t xml:space="preserve"> </w:t>
        </w:r>
        <w:r w:rsidRPr="00733D85">
          <w:rPr>
            <w:rFonts w:ascii="Times New Roman" w:hAnsi="Times New Roman" w:cs="Times New Roman"/>
            <w:szCs w:val="26"/>
            <w:lang w:val="en-US"/>
            <w:rPrChange w:id="2928" w:author="Nguyễn Đình Kha" w:date="2024-07-02T21:20:00Z" w16du:dateUtc="2024-07-02T14:20:00Z">
              <w:rPr>
                <w:rStyle w:val="hljs-selector-tag"/>
              </w:rPr>
            </w:rPrChange>
          </w:rPr>
          <w:t>h</w:t>
        </w:r>
        <w:r w:rsidRPr="00733D85">
          <w:rPr>
            <w:rFonts w:ascii="Times New Roman" w:hAnsi="Times New Roman" w:cs="Times New Roman"/>
            <w:szCs w:val="26"/>
            <w:lang w:val="en-US"/>
            <w:rPrChange w:id="2929" w:author="Nguyễn Đình Kha" w:date="2024-07-02T21:20:00Z" w16du:dateUtc="2024-07-02T14:20:00Z">
              <w:rPr/>
            </w:rPrChange>
          </w:rPr>
          <w:t>ợ</w:t>
        </w:r>
        <w:r w:rsidRPr="00733D85">
          <w:rPr>
            <w:rFonts w:ascii="Times New Roman" w:hAnsi="Times New Roman" w:cs="Times New Roman"/>
            <w:szCs w:val="26"/>
            <w:lang w:val="en-US"/>
            <w:rPrChange w:id="2930" w:author="Nguyễn Đình Kha" w:date="2024-07-02T21:20:00Z" w16du:dateUtc="2024-07-02T14:20:00Z">
              <w:rPr>
                <w:rStyle w:val="hljs-selector-tag"/>
              </w:rPr>
            </w:rPrChange>
          </w:rPr>
          <w:t>p</w:t>
        </w:r>
        <w:r w:rsidRPr="00733D85">
          <w:rPr>
            <w:rFonts w:ascii="Times New Roman" w:hAnsi="Times New Roman" w:cs="Times New Roman"/>
            <w:szCs w:val="26"/>
            <w:lang w:val="en-US"/>
            <w:rPrChange w:id="2931" w:author="Nguyễn Đình Kha" w:date="2024-07-02T21:20:00Z" w16du:dateUtc="2024-07-02T14:20:00Z">
              <w:rPr/>
            </w:rPrChange>
          </w:rPr>
          <w:t xml:space="preserve"> </w:t>
        </w:r>
        <w:r w:rsidRPr="00733D85">
          <w:rPr>
            <w:rFonts w:ascii="Times New Roman" w:hAnsi="Times New Roman" w:cs="Times New Roman"/>
            <w:szCs w:val="26"/>
            <w:lang w:val="en-US"/>
            <w:rPrChange w:id="2932"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2933" w:author="Nguyễn Đình Kha" w:date="2024-07-02T21:20:00Z" w16du:dateUtc="2024-07-02T14:20:00Z">
              <w:rPr/>
            </w:rPrChange>
          </w:rPr>
          <w:t xml:space="preserve">ệ. </w:t>
        </w:r>
      </w:ins>
    </w:p>
    <w:p w14:paraId="15712671" w14:textId="77777777" w:rsidR="002963B5" w:rsidRPr="00733D85" w:rsidRDefault="002963B5" w:rsidP="002963B5">
      <w:pPr>
        <w:ind w:firstLine="227"/>
        <w:jc w:val="both"/>
        <w:rPr>
          <w:ins w:id="2934" w:author="Nguyễn Đình Kha" w:date="2024-07-02T06:25:00Z" w16du:dateUtc="2024-07-01T23:25:00Z"/>
          <w:rFonts w:ascii="Times New Roman" w:hAnsi="Times New Roman" w:cs="Times New Roman"/>
          <w:b/>
          <w:bCs/>
          <w:szCs w:val="26"/>
          <w:lang w:val="en-US"/>
          <w:rPrChange w:id="2935" w:author="Nguyễn Đình Kha" w:date="2024-07-02T21:20:00Z" w16du:dateUtc="2024-07-02T14:20:00Z">
            <w:rPr>
              <w:ins w:id="2936" w:author="Nguyễn Đình Kha" w:date="2024-07-02T06:25:00Z" w16du:dateUtc="2024-07-01T23:25:00Z"/>
              <w:rFonts w:ascii="Times New Roman" w:hAnsi="Times New Roman" w:cs="Times New Roman"/>
              <w:lang w:val="en-US"/>
            </w:rPr>
          </w:rPrChange>
        </w:rPr>
      </w:pPr>
      <w:ins w:id="2937" w:author="Nguyễn Đình Kha" w:date="2024-07-02T06:25:00Z" w16du:dateUtc="2024-07-01T23:25:00Z">
        <w:r w:rsidRPr="00733D85">
          <w:rPr>
            <w:rFonts w:ascii="Times New Roman" w:hAnsi="Times New Roman" w:cs="Times New Roman"/>
            <w:b/>
            <w:bCs/>
            <w:szCs w:val="26"/>
            <w:lang w:val="en-US"/>
            <w:rPrChange w:id="2938" w:author="Nguyễn Đình Kha" w:date="2024-07-02T21:20:00Z" w16du:dateUtc="2024-07-02T14:20:00Z">
              <w:rPr>
                <w:rStyle w:val="hljs-selector-tag"/>
              </w:rPr>
            </w:rPrChange>
          </w:rPr>
          <w:lastRenderedPageBreak/>
          <w:t>Precision</w:t>
        </w:r>
      </w:ins>
    </w:p>
    <w:p w14:paraId="0571D463" w14:textId="50C0D842" w:rsidR="002963B5" w:rsidRPr="00733D85" w:rsidRDefault="002963B5" w:rsidP="002963B5">
      <w:pPr>
        <w:ind w:firstLine="227"/>
        <w:jc w:val="both"/>
        <w:rPr>
          <w:ins w:id="2939" w:author="Nguyễn Đình Kha" w:date="2024-07-02T06:26:00Z" w16du:dateUtc="2024-07-01T23:26:00Z"/>
          <w:rFonts w:ascii="Times New Roman" w:hAnsi="Times New Roman" w:cs="Times New Roman"/>
          <w:szCs w:val="26"/>
          <w:lang w:val="en-US"/>
        </w:rPr>
      </w:pPr>
      <w:ins w:id="2940" w:author="Nguyễn Đình Kha" w:date="2024-07-02T06:25:00Z" w16du:dateUtc="2024-07-01T23:25:00Z">
        <w:r w:rsidRPr="00733D85">
          <w:rPr>
            <w:rFonts w:ascii="Times New Roman" w:hAnsi="Times New Roman" w:cs="Times New Roman"/>
            <w:szCs w:val="26"/>
            <w:lang w:val="en-US"/>
            <w:rPrChange w:id="2941" w:author="Nguyễn Đình Kha" w:date="2024-07-02T21:20:00Z" w16du:dateUtc="2024-07-02T14:20:00Z">
              <w:rPr/>
            </w:rPrChange>
          </w:rPr>
          <w:t xml:space="preserve">Độ </w:t>
        </w:r>
        <w:r w:rsidRPr="00733D85">
          <w:rPr>
            <w:rFonts w:ascii="Times New Roman" w:hAnsi="Times New Roman" w:cs="Times New Roman"/>
            <w:szCs w:val="26"/>
            <w:lang w:val="en-US"/>
            <w:rPrChange w:id="2942" w:author="Nguyễn Đình Kha" w:date="2024-07-02T21:20:00Z" w16du:dateUtc="2024-07-02T14:20:00Z">
              <w:rPr>
                <w:rStyle w:val="hljs-selector-tag"/>
              </w:rPr>
            </w:rPrChange>
          </w:rPr>
          <w:t>ch</w:t>
        </w:r>
        <w:r w:rsidRPr="00733D85">
          <w:rPr>
            <w:rFonts w:ascii="Times New Roman" w:hAnsi="Times New Roman" w:cs="Times New Roman"/>
            <w:szCs w:val="26"/>
            <w:lang w:val="en-US"/>
            <w:rPrChange w:id="2943" w:author="Nguyễn Đình Kha" w:date="2024-07-02T21:20:00Z" w16du:dateUtc="2024-07-02T14:20:00Z">
              <w:rPr/>
            </w:rPrChange>
          </w:rPr>
          <w:t>í</w:t>
        </w:r>
        <w:r w:rsidRPr="00733D85">
          <w:rPr>
            <w:rFonts w:ascii="Times New Roman" w:hAnsi="Times New Roman" w:cs="Times New Roman"/>
            <w:szCs w:val="26"/>
            <w:lang w:val="en-US"/>
            <w:rPrChange w:id="2944"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2945" w:author="Nguyễn Đình Kha" w:date="2024-07-02T21:20:00Z" w16du:dateUtc="2024-07-02T14:20:00Z">
              <w:rPr/>
            </w:rPrChange>
          </w:rPr>
          <w:t xml:space="preserve"> </w:t>
        </w:r>
        <w:r w:rsidRPr="00733D85">
          <w:rPr>
            <w:rFonts w:ascii="Times New Roman" w:hAnsi="Times New Roman" w:cs="Times New Roman"/>
            <w:szCs w:val="26"/>
            <w:lang w:val="en-US"/>
            <w:rPrChange w:id="2946" w:author="Nguyễn Đình Kha" w:date="2024-07-02T21:20:00Z" w16du:dateUtc="2024-07-02T14:20:00Z">
              <w:rPr>
                <w:rStyle w:val="hljs-selector-tag"/>
              </w:rPr>
            </w:rPrChange>
          </w:rPr>
          <w:t>x</w:t>
        </w:r>
        <w:r w:rsidRPr="00733D85">
          <w:rPr>
            <w:rFonts w:ascii="Times New Roman" w:hAnsi="Times New Roman" w:cs="Times New Roman"/>
            <w:szCs w:val="26"/>
            <w:lang w:val="en-US"/>
            <w:rPrChange w:id="2947" w:author="Nguyễn Đình Kha" w:date="2024-07-02T21:20:00Z" w16du:dateUtc="2024-07-02T14:20:00Z">
              <w:rPr/>
            </w:rPrChange>
          </w:rPr>
          <w:t>á</w:t>
        </w:r>
        <w:r w:rsidRPr="00733D85">
          <w:rPr>
            <w:rFonts w:ascii="Times New Roman" w:hAnsi="Times New Roman" w:cs="Times New Roman"/>
            <w:szCs w:val="26"/>
            <w:lang w:val="en-US"/>
            <w:rPrChange w:id="2948"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49" w:author="Nguyễn Đình Kha" w:date="2024-07-02T21:20:00Z" w16du:dateUtc="2024-07-02T14:20:00Z">
              <w:rPr/>
            </w:rPrChange>
          </w:rPr>
          <w:t xml:space="preserve"> (Precision) </w:t>
        </w:r>
        <w:r w:rsidRPr="00733D85">
          <w:rPr>
            <w:rFonts w:ascii="Times New Roman" w:hAnsi="Times New Roman" w:cs="Times New Roman"/>
            <w:szCs w:val="26"/>
            <w:lang w:val="en-US"/>
            <w:rPrChange w:id="2950"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2951" w:author="Nguyễn Đình Kha" w:date="2024-07-02T21:20:00Z" w16du:dateUtc="2024-07-02T14:20:00Z">
              <w:rPr/>
            </w:rPrChange>
          </w:rPr>
          <w:t xml:space="preserve">à </w:t>
        </w:r>
        <w:r w:rsidRPr="00733D85">
          <w:rPr>
            <w:rFonts w:ascii="Times New Roman" w:hAnsi="Times New Roman" w:cs="Times New Roman"/>
            <w:szCs w:val="26"/>
            <w:lang w:val="en-US"/>
            <w:rPrChange w:id="2952" w:author="Nguyễn Đình Kha" w:date="2024-07-02T21:20:00Z" w16du:dateUtc="2024-07-02T14:20:00Z">
              <w:rPr>
                <w:rStyle w:val="hljs-number"/>
              </w:rPr>
            </w:rPrChange>
          </w:rPr>
          <w:t>0.3333</w:t>
        </w:r>
        <w:r w:rsidRPr="00733D85">
          <w:rPr>
            <w:rFonts w:ascii="Times New Roman" w:hAnsi="Times New Roman" w:cs="Times New Roman"/>
            <w:szCs w:val="26"/>
            <w:lang w:val="en-US"/>
            <w:rPrChange w:id="2953" w:author="Nguyễn Đình Kha" w:date="2024-07-02T21:20:00Z" w16du:dateUtc="2024-07-02T14:20:00Z">
              <w:rPr/>
            </w:rPrChange>
          </w:rPr>
          <w:t xml:space="preserve">, </w:t>
        </w:r>
        <w:r w:rsidRPr="00733D85">
          <w:rPr>
            <w:rFonts w:ascii="Times New Roman" w:hAnsi="Times New Roman" w:cs="Times New Roman"/>
            <w:szCs w:val="26"/>
            <w:lang w:val="en-US"/>
            <w:rPrChange w:id="2954" w:author="Nguyễn Đình Kha" w:date="2024-07-02T21:20:00Z" w16du:dateUtc="2024-07-02T14:20:00Z">
              <w:rPr>
                <w:rStyle w:val="hljs-selector-tag"/>
              </w:rPr>
            </w:rPrChange>
          </w:rPr>
          <w:t>cho</w:t>
        </w:r>
        <w:r w:rsidRPr="00733D85">
          <w:rPr>
            <w:rFonts w:ascii="Times New Roman" w:hAnsi="Times New Roman" w:cs="Times New Roman"/>
            <w:szCs w:val="26"/>
            <w:lang w:val="en-US"/>
            <w:rPrChange w:id="2955" w:author="Nguyễn Đình Kha" w:date="2024-07-02T21:20:00Z" w16du:dateUtc="2024-07-02T14:20:00Z">
              <w:rPr/>
            </w:rPrChange>
          </w:rPr>
          <w:t xml:space="preserve"> </w:t>
        </w:r>
        <w:r w:rsidRPr="00733D85">
          <w:rPr>
            <w:rFonts w:ascii="Times New Roman" w:hAnsi="Times New Roman" w:cs="Times New Roman"/>
            <w:szCs w:val="26"/>
            <w:lang w:val="en-US"/>
            <w:rPrChange w:id="2956" w:author="Nguyễn Đình Kha" w:date="2024-07-02T21:20:00Z" w16du:dateUtc="2024-07-02T14:20:00Z">
              <w:rPr>
                <w:rStyle w:val="hljs-selector-tag"/>
              </w:rPr>
            </w:rPrChange>
          </w:rPr>
          <w:t>th</w:t>
        </w:r>
        <w:r w:rsidRPr="00733D85">
          <w:rPr>
            <w:rFonts w:ascii="Times New Roman" w:hAnsi="Times New Roman" w:cs="Times New Roman"/>
            <w:szCs w:val="26"/>
            <w:lang w:val="en-US"/>
            <w:rPrChange w:id="2957" w:author="Nguyễn Đình Kha" w:date="2024-07-02T21:20:00Z" w16du:dateUtc="2024-07-02T14:20:00Z">
              <w:rPr/>
            </w:rPrChange>
          </w:rPr>
          <w:t>ấ</w:t>
        </w:r>
        <w:r w:rsidRPr="00733D85">
          <w:rPr>
            <w:rFonts w:ascii="Times New Roman" w:hAnsi="Times New Roman" w:cs="Times New Roman"/>
            <w:szCs w:val="26"/>
            <w:lang w:val="en-US"/>
            <w:rPrChange w:id="2958" w:author="Nguyễn Đình Kha" w:date="2024-07-02T21:20:00Z" w16du:dateUtc="2024-07-02T14:20:00Z">
              <w:rPr>
                <w:rStyle w:val="hljs-selector-tag"/>
              </w:rPr>
            </w:rPrChange>
          </w:rPr>
          <w:t>y</w:t>
        </w:r>
        <w:r w:rsidRPr="00733D85">
          <w:rPr>
            <w:rFonts w:ascii="Times New Roman" w:hAnsi="Times New Roman" w:cs="Times New Roman"/>
            <w:szCs w:val="26"/>
            <w:lang w:val="en-US"/>
            <w:rPrChange w:id="2959" w:author="Nguyễn Đình Kha" w:date="2024-07-02T21:20:00Z" w16du:dateUtc="2024-07-02T14:20:00Z">
              <w:rPr/>
            </w:rPrChange>
          </w:rPr>
          <w:t xml:space="preserve"> </w:t>
        </w:r>
        <w:r w:rsidRPr="00733D85">
          <w:rPr>
            <w:rFonts w:ascii="Times New Roman" w:hAnsi="Times New Roman" w:cs="Times New Roman"/>
            <w:szCs w:val="26"/>
            <w:lang w:val="en-US"/>
            <w:rPrChange w:id="2960" w:author="Nguyễn Đình Kha" w:date="2024-07-02T21:20:00Z" w16du:dateUtc="2024-07-02T14:20:00Z">
              <w:rPr>
                <w:rStyle w:val="hljs-selector-tag"/>
              </w:rPr>
            </w:rPrChange>
          </w:rPr>
          <w:t>r</w:t>
        </w:r>
        <w:r w:rsidRPr="00733D85">
          <w:rPr>
            <w:rFonts w:ascii="Times New Roman" w:hAnsi="Times New Roman" w:cs="Times New Roman"/>
            <w:szCs w:val="26"/>
            <w:lang w:val="en-US"/>
            <w:rPrChange w:id="2961" w:author="Nguyễn Đình Kha" w:date="2024-07-02T21:20:00Z" w16du:dateUtc="2024-07-02T14:20:00Z">
              <w:rPr/>
            </w:rPrChange>
          </w:rPr>
          <w:t>ằ</w:t>
        </w:r>
        <w:r w:rsidRPr="00733D85">
          <w:rPr>
            <w:rFonts w:ascii="Times New Roman" w:hAnsi="Times New Roman" w:cs="Times New Roman"/>
            <w:szCs w:val="26"/>
            <w:lang w:val="en-US"/>
            <w:rPrChange w:id="2962"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2963" w:author="Nguyễn Đình Kha" w:date="2024-07-02T21:20:00Z" w16du:dateUtc="2024-07-02T14:20:00Z">
              <w:rPr/>
            </w:rPrChange>
          </w:rPr>
          <w:t xml:space="preserve"> </w:t>
        </w:r>
        <w:r w:rsidRPr="00733D85">
          <w:rPr>
            <w:rFonts w:ascii="Times New Roman" w:hAnsi="Times New Roman" w:cs="Times New Roman"/>
            <w:szCs w:val="26"/>
            <w:lang w:val="en-US"/>
            <w:rPrChange w:id="2964" w:author="Nguyễn Đình Kha" w:date="2024-07-02T21:20:00Z" w16du:dateUtc="2024-07-02T14:20:00Z">
              <w:rPr>
                <w:rStyle w:val="hljs-selector-tag"/>
              </w:rPr>
            </w:rPrChange>
          </w:rPr>
          <w:t>trong</w:t>
        </w:r>
        <w:r w:rsidRPr="00733D85">
          <w:rPr>
            <w:rFonts w:ascii="Times New Roman" w:hAnsi="Times New Roman" w:cs="Times New Roman"/>
            <w:szCs w:val="26"/>
            <w:lang w:val="en-US"/>
            <w:rPrChange w:id="2965" w:author="Nguyễn Đình Kha" w:date="2024-07-02T21:20:00Z" w16du:dateUtc="2024-07-02T14:20:00Z">
              <w:rPr/>
            </w:rPrChange>
          </w:rPr>
          <w:t xml:space="preserve"> </w:t>
        </w:r>
        <w:r w:rsidRPr="00733D85">
          <w:rPr>
            <w:rFonts w:ascii="Times New Roman" w:hAnsi="Times New Roman" w:cs="Times New Roman"/>
            <w:szCs w:val="26"/>
            <w:lang w:val="en-US"/>
            <w:rPrChange w:id="2966"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967" w:author="Nguyễn Đình Kha" w:date="2024-07-02T21:20:00Z" w16du:dateUtc="2024-07-02T14:20:00Z">
              <w:rPr/>
            </w:rPrChange>
          </w:rPr>
          <w:t>ấ</w:t>
        </w:r>
        <w:r w:rsidRPr="00733D85">
          <w:rPr>
            <w:rFonts w:ascii="Times New Roman" w:hAnsi="Times New Roman" w:cs="Times New Roman"/>
            <w:szCs w:val="26"/>
            <w:lang w:val="en-US"/>
            <w:rPrChange w:id="2968"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969" w:author="Nguyễn Đình Kha" w:date="2024-07-02T21:20:00Z" w16du:dateUtc="2024-07-02T14:20:00Z">
              <w:rPr/>
            </w:rPrChange>
          </w:rPr>
          <w:t xml:space="preserve"> </w:t>
        </w:r>
        <w:r w:rsidRPr="00733D85">
          <w:rPr>
            <w:rFonts w:ascii="Times New Roman" w:hAnsi="Times New Roman" w:cs="Times New Roman"/>
            <w:szCs w:val="26"/>
            <w:lang w:val="en-US"/>
            <w:rPrChange w:id="2970"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71" w:author="Nguyễn Đình Kha" w:date="2024-07-02T21:20:00Z" w16du:dateUtc="2024-07-02T14:20:00Z">
              <w:rPr/>
            </w:rPrChange>
          </w:rPr>
          <w:t xml:space="preserve">ả </w:t>
        </w:r>
        <w:r w:rsidRPr="00733D85">
          <w:rPr>
            <w:rFonts w:ascii="Times New Roman" w:hAnsi="Times New Roman" w:cs="Times New Roman"/>
            <w:szCs w:val="26"/>
            <w:lang w:val="en-US"/>
            <w:rPrChange w:id="2972"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73" w:author="Nguyễn Đình Kha" w:date="2024-07-02T21:20:00Z" w16du:dateUtc="2024-07-02T14:20:00Z">
              <w:rPr/>
            </w:rPrChange>
          </w:rPr>
          <w:t>á</w:t>
        </w:r>
        <w:r w:rsidRPr="00733D85">
          <w:rPr>
            <w:rFonts w:ascii="Times New Roman" w:hAnsi="Times New Roman" w:cs="Times New Roman"/>
            <w:szCs w:val="26"/>
            <w:lang w:val="en-US"/>
            <w:rPrChange w:id="2974"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75" w:author="Nguyễn Đình Kha" w:date="2024-07-02T21:20:00Z" w16du:dateUtc="2024-07-02T14:20:00Z">
              <w:rPr/>
            </w:rPrChange>
          </w:rPr>
          <w:t xml:space="preserve"> </w:t>
        </w:r>
        <w:r w:rsidRPr="00733D85">
          <w:rPr>
            <w:rFonts w:ascii="Times New Roman" w:hAnsi="Times New Roman" w:cs="Times New Roman"/>
            <w:szCs w:val="26"/>
            <w:lang w:val="en-US"/>
            <w:rPrChange w:id="2976" w:author="Nguyễn Đình Kha" w:date="2024-07-02T21:20:00Z" w16du:dateUtc="2024-07-02T14:20:00Z">
              <w:rPr>
                <w:rStyle w:val="hljs-selector-tag"/>
              </w:rPr>
            </w:rPrChange>
          </w:rPr>
          <w:t>d</w:t>
        </w:r>
        <w:r w:rsidRPr="00733D85">
          <w:rPr>
            <w:rFonts w:ascii="Times New Roman" w:hAnsi="Times New Roman" w:cs="Times New Roman"/>
            <w:szCs w:val="26"/>
            <w:lang w:val="en-US"/>
            <w:rPrChange w:id="2977" w:author="Nguyễn Đình Kha" w:date="2024-07-02T21:20:00Z" w16du:dateUtc="2024-07-02T14:20:00Z">
              <w:rPr/>
            </w:rPrChange>
          </w:rPr>
          <w:t>ự đ</w:t>
        </w:r>
        <w:r w:rsidRPr="00733D85">
          <w:rPr>
            <w:rFonts w:ascii="Times New Roman" w:hAnsi="Times New Roman" w:cs="Times New Roman"/>
            <w:szCs w:val="26"/>
            <w:lang w:val="en-US"/>
            <w:rPrChange w:id="2978" w:author="Nguyễn Đình Kha" w:date="2024-07-02T21:20:00Z" w16du:dateUtc="2024-07-02T14:20:00Z">
              <w:rPr>
                <w:rStyle w:val="hljs-selector-tag"/>
              </w:rPr>
            </w:rPrChange>
          </w:rPr>
          <w:t>o</w:t>
        </w:r>
        <w:r w:rsidRPr="00733D85">
          <w:rPr>
            <w:rFonts w:ascii="Times New Roman" w:hAnsi="Times New Roman" w:cs="Times New Roman"/>
            <w:szCs w:val="26"/>
            <w:lang w:val="en-US"/>
            <w:rPrChange w:id="2979" w:author="Nguyễn Đình Kha" w:date="2024-07-02T21:20:00Z" w16du:dateUtc="2024-07-02T14:20:00Z">
              <w:rPr/>
            </w:rPrChange>
          </w:rPr>
          <w:t>á</w:t>
        </w:r>
        <w:r w:rsidRPr="00733D85">
          <w:rPr>
            <w:rFonts w:ascii="Times New Roman" w:hAnsi="Times New Roman" w:cs="Times New Roman"/>
            <w:szCs w:val="26"/>
            <w:lang w:val="en-US"/>
            <w:rPrChange w:id="2980"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2981" w:author="Nguyễn Đình Kha" w:date="2024-07-02T21:20:00Z" w16du:dateUtc="2024-07-02T14:20:00Z">
              <w:rPr/>
            </w:rPrChange>
          </w:rPr>
          <w:t xml:space="preserve"> </w:t>
        </w:r>
        <w:r w:rsidRPr="00733D85">
          <w:rPr>
            <w:rFonts w:ascii="Times New Roman" w:hAnsi="Times New Roman" w:cs="Times New Roman"/>
            <w:szCs w:val="26"/>
            <w:lang w:val="en-US"/>
            <w:rPrChange w:id="2982"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83" w:author="Nguyễn Đình Kha" w:date="2024-07-02T21:20:00Z" w16du:dateUtc="2024-07-02T14:20:00Z">
              <w:rPr/>
            </w:rPrChange>
          </w:rPr>
          <w:t>ủ</w:t>
        </w:r>
        <w:r w:rsidRPr="00733D85">
          <w:rPr>
            <w:rFonts w:ascii="Times New Roman" w:hAnsi="Times New Roman" w:cs="Times New Roman"/>
            <w:szCs w:val="26"/>
            <w:lang w:val="en-US"/>
            <w:rPrChange w:id="2984" w:author="Nguyễn Đình Kha" w:date="2024-07-02T21:20:00Z" w16du:dateUtc="2024-07-02T14:20:00Z">
              <w:rPr>
                <w:rStyle w:val="hljs-selector-tag"/>
              </w:rPr>
            </w:rPrChange>
          </w:rPr>
          <w:t>a</w:t>
        </w:r>
        <w:r w:rsidRPr="00733D85">
          <w:rPr>
            <w:rFonts w:ascii="Times New Roman" w:hAnsi="Times New Roman" w:cs="Times New Roman"/>
            <w:szCs w:val="26"/>
            <w:lang w:val="en-US"/>
            <w:rPrChange w:id="2985" w:author="Nguyễn Đình Kha" w:date="2024-07-02T21:20:00Z" w16du:dateUtc="2024-07-02T14:20:00Z">
              <w:rPr/>
            </w:rPrChange>
          </w:rPr>
          <w:t xml:space="preserve"> </w:t>
        </w:r>
      </w:ins>
      <w:ins w:id="2986" w:author="Nguyễn Đình Kha" w:date="2024-07-02T20:56:00Z" w16du:dateUtc="2024-07-02T13:56:00Z">
        <w:r w:rsidR="006218DD" w:rsidRPr="00733D85">
          <w:rPr>
            <w:rFonts w:ascii="Times New Roman" w:hAnsi="Times New Roman" w:cs="Times New Roman"/>
            <w:szCs w:val="26"/>
            <w:lang w:val="en-US"/>
          </w:rPr>
          <w:t>agent</w:t>
        </w:r>
      </w:ins>
      <w:ins w:id="2987" w:author="Nguyễn Đình Kha" w:date="2024-07-02T06:25:00Z" w16du:dateUtc="2024-07-01T23:25:00Z">
        <w:r w:rsidRPr="00733D85">
          <w:rPr>
            <w:rFonts w:ascii="Times New Roman" w:hAnsi="Times New Roman" w:cs="Times New Roman"/>
            <w:szCs w:val="26"/>
            <w:lang w:val="en-US"/>
            <w:rPrChange w:id="2988" w:author="Nguyễn Đình Kha" w:date="2024-07-02T21:20:00Z" w16du:dateUtc="2024-07-02T14:20:00Z">
              <w:rPr/>
            </w:rPrChange>
          </w:rPr>
          <w:t xml:space="preserve"> </w:t>
        </w:r>
        <w:r w:rsidRPr="00733D85">
          <w:rPr>
            <w:rFonts w:ascii="Times New Roman" w:hAnsi="Times New Roman" w:cs="Times New Roman"/>
            <w:szCs w:val="26"/>
            <w:lang w:val="en-US"/>
            <w:rPrChange w:id="2989" w:author="Nguyễn Đình Kha" w:date="2024-07-02T21:20:00Z" w16du:dateUtc="2024-07-02T14:20:00Z">
              <w:rPr>
                <w:rStyle w:val="hljs-selector-tag"/>
              </w:rPr>
            </w:rPrChange>
          </w:rPr>
          <w:t>DQN</w:t>
        </w:r>
        <w:r w:rsidRPr="00733D85">
          <w:rPr>
            <w:rFonts w:ascii="Times New Roman" w:hAnsi="Times New Roman" w:cs="Times New Roman"/>
            <w:szCs w:val="26"/>
            <w:lang w:val="en-US"/>
            <w:rPrChange w:id="2990" w:author="Nguyễn Đình Kha" w:date="2024-07-02T21:20:00Z" w16du:dateUtc="2024-07-02T14:20:00Z">
              <w:rPr/>
            </w:rPrChange>
          </w:rPr>
          <w:t xml:space="preserve"> </w:t>
        </w:r>
        <w:r w:rsidRPr="00733D85">
          <w:rPr>
            <w:rFonts w:ascii="Times New Roman" w:hAnsi="Times New Roman" w:cs="Times New Roman"/>
            <w:szCs w:val="26"/>
            <w:lang w:val="en-US"/>
            <w:rPrChange w:id="2991"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2992" w:author="Nguyễn Đình Kha" w:date="2024-07-02T21:20:00Z" w16du:dateUtc="2024-07-02T14:20:00Z">
              <w:rPr/>
            </w:rPrChange>
          </w:rPr>
          <w:t xml:space="preserve">à </w:t>
        </w:r>
        <w:r w:rsidRPr="00733D85">
          <w:rPr>
            <w:rFonts w:ascii="Times New Roman" w:hAnsi="Times New Roman" w:cs="Times New Roman"/>
            <w:szCs w:val="26"/>
            <w:lang w:val="en-US"/>
            <w:rPrChange w:id="2993"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2994" w:author="Nguyễn Đình Kha" w:date="2024-07-02T21:20:00Z" w16du:dateUtc="2024-07-02T14:20:00Z">
              <w:rPr/>
            </w:rPrChange>
          </w:rPr>
          <w:t>ấ</w:t>
        </w:r>
        <w:r w:rsidRPr="00733D85">
          <w:rPr>
            <w:rFonts w:ascii="Times New Roman" w:hAnsi="Times New Roman" w:cs="Times New Roman"/>
            <w:szCs w:val="26"/>
            <w:lang w:val="en-US"/>
            <w:rPrChange w:id="2995"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2996" w:author="Nguyễn Đình Kha" w:date="2024-07-02T21:20:00Z" w16du:dateUtc="2024-07-02T14:20:00Z">
              <w:rPr/>
            </w:rPrChange>
          </w:rPr>
          <w:t xml:space="preserve"> </w:t>
        </w:r>
        <w:r w:rsidRPr="00733D85">
          <w:rPr>
            <w:rFonts w:ascii="Times New Roman" w:hAnsi="Times New Roman" w:cs="Times New Roman"/>
            <w:szCs w:val="26"/>
            <w:lang w:val="en-US"/>
            <w:rPrChange w:id="2997"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2998" w:author="Nguyễn Đình Kha" w:date="2024-07-02T21:20:00Z" w16du:dateUtc="2024-07-02T14:20:00Z">
              <w:rPr/>
            </w:rPrChange>
          </w:rPr>
          <w:t>ô</w:t>
        </w:r>
        <w:r w:rsidRPr="00733D85">
          <w:rPr>
            <w:rFonts w:ascii="Times New Roman" w:hAnsi="Times New Roman" w:cs="Times New Roman"/>
            <w:szCs w:val="26"/>
            <w:lang w:val="en-US"/>
            <w:rPrChange w:id="2999"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000" w:author="Nguyễn Đình Kha" w:date="2024-07-02T21:20:00Z" w16du:dateUtc="2024-07-02T14:20:00Z">
              <w:rPr/>
            </w:rPrChange>
          </w:rPr>
          <w:t xml:space="preserve">, </w:t>
        </w:r>
        <w:r w:rsidRPr="00733D85">
          <w:rPr>
            <w:rFonts w:ascii="Times New Roman" w:hAnsi="Times New Roman" w:cs="Times New Roman"/>
            <w:szCs w:val="26"/>
            <w:lang w:val="en-US"/>
            <w:rPrChange w:id="3001" w:author="Nguyễn Đình Kha" w:date="2024-07-02T21:20:00Z" w16du:dateUtc="2024-07-02T14:20:00Z">
              <w:rPr>
                <w:rStyle w:val="hljs-number"/>
              </w:rPr>
            </w:rPrChange>
          </w:rPr>
          <w:t>33.33%</w:t>
        </w:r>
        <w:r w:rsidRPr="00733D85">
          <w:rPr>
            <w:rFonts w:ascii="Times New Roman" w:hAnsi="Times New Roman" w:cs="Times New Roman"/>
            <w:szCs w:val="26"/>
            <w:lang w:val="en-US"/>
            <w:rPrChange w:id="3002" w:author="Nguyễn Đình Kha" w:date="2024-07-02T21:20:00Z" w16du:dateUtc="2024-07-02T14:20:00Z">
              <w:rPr/>
            </w:rPrChange>
          </w:rPr>
          <w:t xml:space="preserve"> </w:t>
        </w:r>
        <w:r w:rsidRPr="00733D85">
          <w:rPr>
            <w:rFonts w:ascii="Times New Roman" w:hAnsi="Times New Roman" w:cs="Times New Roman"/>
            <w:szCs w:val="26"/>
            <w:lang w:val="en-US"/>
            <w:rPrChange w:id="3003"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3004" w:author="Nguyễn Đình Kha" w:date="2024-07-02T21:20:00Z" w16du:dateUtc="2024-07-02T14:20:00Z">
              <w:rPr/>
            </w:rPrChange>
          </w:rPr>
          <w:t xml:space="preserve">à </w:t>
        </w:r>
        <w:r w:rsidRPr="00733D85">
          <w:rPr>
            <w:rFonts w:ascii="Times New Roman" w:hAnsi="Times New Roman" w:cs="Times New Roman"/>
            <w:szCs w:val="26"/>
            <w:lang w:val="en-US"/>
            <w:rPrChange w:id="3005" w:author="Nguyễn Đình Kha" w:date="2024-07-02T21:20:00Z" w16du:dateUtc="2024-07-02T14:20:00Z">
              <w:rPr>
                <w:rStyle w:val="hljs-selector-tag"/>
              </w:rPr>
            </w:rPrChange>
          </w:rPr>
          <w:t>ch</w:t>
        </w:r>
        <w:r w:rsidRPr="00733D85">
          <w:rPr>
            <w:rFonts w:ascii="Times New Roman" w:hAnsi="Times New Roman" w:cs="Times New Roman"/>
            <w:szCs w:val="26"/>
            <w:lang w:val="en-US"/>
            <w:rPrChange w:id="3006" w:author="Nguyễn Đình Kha" w:date="2024-07-02T21:20:00Z" w16du:dateUtc="2024-07-02T14:20:00Z">
              <w:rPr/>
            </w:rPrChange>
          </w:rPr>
          <w:t>í</w:t>
        </w:r>
        <w:r w:rsidRPr="00733D85">
          <w:rPr>
            <w:rFonts w:ascii="Times New Roman" w:hAnsi="Times New Roman" w:cs="Times New Roman"/>
            <w:szCs w:val="26"/>
            <w:lang w:val="en-US"/>
            <w:rPrChange w:id="3007"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3008" w:author="Nguyễn Đình Kha" w:date="2024-07-02T21:20:00Z" w16du:dateUtc="2024-07-02T14:20:00Z">
              <w:rPr/>
            </w:rPrChange>
          </w:rPr>
          <w:t xml:space="preserve"> </w:t>
        </w:r>
        <w:r w:rsidRPr="00733D85">
          <w:rPr>
            <w:rFonts w:ascii="Times New Roman" w:hAnsi="Times New Roman" w:cs="Times New Roman"/>
            <w:szCs w:val="26"/>
            <w:lang w:val="en-US"/>
            <w:rPrChange w:id="3009" w:author="Nguyễn Đình Kha" w:date="2024-07-02T21:20:00Z" w16du:dateUtc="2024-07-02T14:20:00Z">
              <w:rPr>
                <w:rStyle w:val="hljs-selector-tag"/>
              </w:rPr>
            </w:rPrChange>
          </w:rPr>
          <w:t>x</w:t>
        </w:r>
        <w:r w:rsidRPr="00733D85">
          <w:rPr>
            <w:rFonts w:ascii="Times New Roman" w:hAnsi="Times New Roman" w:cs="Times New Roman"/>
            <w:szCs w:val="26"/>
            <w:lang w:val="en-US"/>
            <w:rPrChange w:id="3010" w:author="Nguyễn Đình Kha" w:date="2024-07-02T21:20:00Z" w16du:dateUtc="2024-07-02T14:20:00Z">
              <w:rPr/>
            </w:rPrChange>
          </w:rPr>
          <w:t>á</w:t>
        </w:r>
        <w:r w:rsidRPr="00733D85">
          <w:rPr>
            <w:rFonts w:ascii="Times New Roman" w:hAnsi="Times New Roman" w:cs="Times New Roman"/>
            <w:szCs w:val="26"/>
            <w:lang w:val="en-US"/>
            <w:rPrChange w:id="3011"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12" w:author="Nguyễn Đình Kha" w:date="2024-07-02T21:20:00Z" w16du:dateUtc="2024-07-02T14:20:00Z">
              <w:rPr/>
            </w:rPrChange>
          </w:rPr>
          <w:t>.</w:t>
        </w:r>
      </w:ins>
    </w:p>
    <w:p w14:paraId="2F233149" w14:textId="77777777" w:rsidR="002963B5" w:rsidRPr="00733D85" w:rsidRDefault="002963B5" w:rsidP="002963B5">
      <w:pPr>
        <w:ind w:firstLine="227"/>
        <w:jc w:val="both"/>
        <w:rPr>
          <w:ins w:id="3013" w:author="Nguyễn Đình Kha" w:date="2024-07-02T06:26:00Z" w16du:dateUtc="2024-07-01T23:26:00Z"/>
          <w:rFonts w:ascii="Times New Roman" w:hAnsi="Times New Roman" w:cs="Times New Roman"/>
          <w:b/>
          <w:bCs/>
          <w:szCs w:val="26"/>
          <w:lang w:val="en-US"/>
          <w:rPrChange w:id="3014" w:author="Nguyễn Đình Kha" w:date="2024-07-02T21:20:00Z" w16du:dateUtc="2024-07-02T14:20:00Z">
            <w:rPr>
              <w:ins w:id="3015" w:author="Nguyễn Đình Kha" w:date="2024-07-02T06:26:00Z" w16du:dateUtc="2024-07-01T23:26:00Z"/>
              <w:rFonts w:ascii="Times New Roman" w:hAnsi="Times New Roman" w:cs="Times New Roman"/>
              <w:lang w:val="en-US"/>
            </w:rPr>
          </w:rPrChange>
        </w:rPr>
      </w:pPr>
      <w:ins w:id="3016" w:author="Nguyễn Đình Kha" w:date="2024-07-02T06:25:00Z" w16du:dateUtc="2024-07-01T23:25:00Z">
        <w:r w:rsidRPr="00733D85">
          <w:rPr>
            <w:rFonts w:ascii="Times New Roman" w:hAnsi="Times New Roman" w:cs="Times New Roman"/>
            <w:b/>
            <w:bCs/>
            <w:szCs w:val="26"/>
            <w:lang w:val="en-US"/>
            <w:rPrChange w:id="3017" w:author="Nguyễn Đình Kha" w:date="2024-07-02T21:20:00Z" w16du:dateUtc="2024-07-02T14:20:00Z">
              <w:rPr>
                <w:rStyle w:val="hljs-selector-tag"/>
              </w:rPr>
            </w:rPrChange>
          </w:rPr>
          <w:t>Recall</w:t>
        </w:r>
      </w:ins>
    </w:p>
    <w:p w14:paraId="79B0AC2B" w14:textId="29CDD330" w:rsidR="002963B5" w:rsidRPr="00733D85" w:rsidRDefault="002963B5" w:rsidP="002963B5">
      <w:pPr>
        <w:ind w:firstLine="227"/>
        <w:jc w:val="both"/>
        <w:rPr>
          <w:ins w:id="3018" w:author="Nguyễn Đình Kha" w:date="2024-07-02T06:26:00Z" w16du:dateUtc="2024-07-01T23:26:00Z"/>
          <w:rFonts w:ascii="Times New Roman" w:hAnsi="Times New Roman" w:cs="Times New Roman"/>
          <w:szCs w:val="26"/>
          <w:lang w:val="en-US"/>
        </w:rPr>
      </w:pPr>
      <w:ins w:id="3019" w:author="Nguyễn Đình Kha" w:date="2024-07-02T06:25:00Z" w16du:dateUtc="2024-07-01T23:25:00Z">
        <w:r w:rsidRPr="00733D85">
          <w:rPr>
            <w:rFonts w:ascii="Times New Roman" w:hAnsi="Times New Roman" w:cs="Times New Roman"/>
            <w:szCs w:val="26"/>
            <w:lang w:val="en-US"/>
            <w:rPrChange w:id="3020" w:author="Nguyễn Đình Kha" w:date="2024-07-02T21:20:00Z" w16du:dateUtc="2024-07-02T14:20:00Z">
              <w:rPr>
                <w:rStyle w:val="hljs-selector-tag"/>
              </w:rPr>
            </w:rPrChange>
          </w:rPr>
          <w:t>Kh</w:t>
        </w:r>
        <w:r w:rsidRPr="00733D85">
          <w:rPr>
            <w:rFonts w:ascii="Times New Roman" w:hAnsi="Times New Roman" w:cs="Times New Roman"/>
            <w:szCs w:val="26"/>
            <w:lang w:val="en-US"/>
            <w:rPrChange w:id="3021" w:author="Nguyễn Đình Kha" w:date="2024-07-02T21:20:00Z" w16du:dateUtc="2024-07-02T14:20:00Z">
              <w:rPr/>
            </w:rPrChange>
          </w:rPr>
          <w:t xml:space="preserve">ả </w:t>
        </w:r>
        <w:r w:rsidRPr="00733D85">
          <w:rPr>
            <w:rFonts w:ascii="Times New Roman" w:hAnsi="Times New Roman" w:cs="Times New Roman"/>
            <w:szCs w:val="26"/>
            <w:lang w:val="en-US"/>
            <w:rPrChange w:id="3022"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023" w:author="Nguyễn Đình Kha" w:date="2024-07-02T21:20:00Z" w16du:dateUtc="2024-07-02T14:20:00Z">
              <w:rPr/>
            </w:rPrChange>
          </w:rPr>
          <w:t>ă</w:t>
        </w:r>
        <w:r w:rsidRPr="00733D85">
          <w:rPr>
            <w:rFonts w:ascii="Times New Roman" w:hAnsi="Times New Roman" w:cs="Times New Roman"/>
            <w:szCs w:val="26"/>
            <w:lang w:val="en-US"/>
            <w:rPrChange w:id="3024"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025" w:author="Nguyễn Đình Kha" w:date="2024-07-02T21:20:00Z" w16du:dateUtc="2024-07-02T14:20:00Z">
              <w:rPr/>
            </w:rPrChange>
          </w:rPr>
          <w:t xml:space="preserve"> </w:t>
        </w:r>
        <w:r w:rsidRPr="00733D85">
          <w:rPr>
            <w:rFonts w:ascii="Times New Roman" w:hAnsi="Times New Roman" w:cs="Times New Roman"/>
            <w:szCs w:val="26"/>
            <w:lang w:val="en-US"/>
            <w:rPrChange w:id="3026" w:author="Nguyễn Đình Kha" w:date="2024-07-02T21:20:00Z" w16du:dateUtc="2024-07-02T14:20:00Z">
              <w:rPr>
                <w:rStyle w:val="hljs-selector-tag"/>
              </w:rPr>
            </w:rPrChange>
          </w:rPr>
          <w:t>thu</w:t>
        </w:r>
        <w:r w:rsidRPr="00733D85">
          <w:rPr>
            <w:rFonts w:ascii="Times New Roman" w:hAnsi="Times New Roman" w:cs="Times New Roman"/>
            <w:szCs w:val="26"/>
            <w:lang w:val="en-US"/>
            <w:rPrChange w:id="3027" w:author="Nguyễn Đình Kha" w:date="2024-07-02T21:20:00Z" w16du:dateUtc="2024-07-02T14:20:00Z">
              <w:rPr/>
            </w:rPrChange>
          </w:rPr>
          <w:t xml:space="preserve"> </w:t>
        </w:r>
        <w:r w:rsidRPr="00733D85">
          <w:rPr>
            <w:rFonts w:ascii="Times New Roman" w:hAnsi="Times New Roman" w:cs="Times New Roman"/>
            <w:szCs w:val="26"/>
            <w:lang w:val="en-US"/>
            <w:rPrChange w:id="3028" w:author="Nguyễn Đình Kha" w:date="2024-07-02T21:20:00Z" w16du:dateUtc="2024-07-02T14:20:00Z">
              <w:rPr>
                <w:rStyle w:val="hljs-selector-tag"/>
              </w:rPr>
            </w:rPrChange>
          </w:rPr>
          <w:t>h</w:t>
        </w:r>
        <w:r w:rsidRPr="00733D85">
          <w:rPr>
            <w:rFonts w:ascii="Times New Roman" w:hAnsi="Times New Roman" w:cs="Times New Roman"/>
            <w:szCs w:val="26"/>
            <w:lang w:val="en-US"/>
            <w:rPrChange w:id="3029" w:author="Nguyễn Đình Kha" w:date="2024-07-02T21:20:00Z" w16du:dateUtc="2024-07-02T14:20:00Z">
              <w:rPr/>
            </w:rPrChange>
          </w:rPr>
          <w:t>ồ</w:t>
        </w:r>
        <w:r w:rsidRPr="00733D85">
          <w:rPr>
            <w:rFonts w:ascii="Times New Roman" w:hAnsi="Times New Roman" w:cs="Times New Roman"/>
            <w:szCs w:val="26"/>
            <w:lang w:val="en-US"/>
            <w:rPrChange w:id="3030" w:author="Nguyễn Đình Kha" w:date="2024-07-02T21:20:00Z" w16du:dateUtc="2024-07-02T14:20:00Z">
              <w:rPr>
                <w:rStyle w:val="hljs-selector-tag"/>
              </w:rPr>
            </w:rPrChange>
          </w:rPr>
          <w:t>i</w:t>
        </w:r>
        <w:r w:rsidRPr="00733D85">
          <w:rPr>
            <w:rFonts w:ascii="Times New Roman" w:hAnsi="Times New Roman" w:cs="Times New Roman"/>
            <w:szCs w:val="26"/>
            <w:lang w:val="en-US"/>
            <w:rPrChange w:id="3031" w:author="Nguyễn Đình Kha" w:date="2024-07-02T21:20:00Z" w16du:dateUtc="2024-07-02T14:20:00Z">
              <w:rPr/>
            </w:rPrChange>
          </w:rPr>
          <w:t xml:space="preserve"> (Recall) </w:t>
        </w:r>
        <w:r w:rsidRPr="00733D85">
          <w:rPr>
            <w:rFonts w:ascii="Times New Roman" w:hAnsi="Times New Roman" w:cs="Times New Roman"/>
            <w:szCs w:val="26"/>
            <w:lang w:val="en-US"/>
            <w:rPrChange w:id="3032"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3033" w:author="Nguyễn Đình Kha" w:date="2024-07-02T21:20:00Z" w16du:dateUtc="2024-07-02T14:20:00Z">
              <w:rPr/>
            </w:rPrChange>
          </w:rPr>
          <w:t xml:space="preserve">à </w:t>
        </w:r>
        <w:r w:rsidRPr="00733D85">
          <w:rPr>
            <w:rFonts w:ascii="Times New Roman" w:hAnsi="Times New Roman" w:cs="Times New Roman"/>
            <w:szCs w:val="26"/>
            <w:lang w:val="en-US"/>
            <w:rPrChange w:id="3034" w:author="Nguyễn Đình Kha" w:date="2024-07-02T21:20:00Z" w16du:dateUtc="2024-07-02T14:20:00Z">
              <w:rPr>
                <w:rStyle w:val="hljs-number"/>
              </w:rPr>
            </w:rPrChange>
          </w:rPr>
          <w:t>1.0</w:t>
        </w:r>
        <w:r w:rsidRPr="00733D85">
          <w:rPr>
            <w:rFonts w:ascii="Times New Roman" w:hAnsi="Times New Roman" w:cs="Times New Roman"/>
            <w:szCs w:val="26"/>
            <w:lang w:val="en-US"/>
            <w:rPrChange w:id="3035" w:author="Nguyễn Đình Kha" w:date="2024-07-02T21:20:00Z" w16du:dateUtc="2024-07-02T14:20:00Z">
              <w:rPr/>
            </w:rPrChange>
          </w:rPr>
          <w:t xml:space="preserve">, </w:t>
        </w:r>
        <w:r w:rsidRPr="00733D85">
          <w:rPr>
            <w:rFonts w:ascii="Times New Roman" w:hAnsi="Times New Roman" w:cs="Times New Roman"/>
            <w:szCs w:val="26"/>
            <w:lang w:val="en-US"/>
            <w:rPrChange w:id="3036" w:author="Nguyễn Đình Kha" w:date="2024-07-02T21:20:00Z" w16du:dateUtc="2024-07-02T14:20:00Z">
              <w:rPr>
                <w:rStyle w:val="hljs-selector-tag"/>
              </w:rPr>
            </w:rPrChange>
          </w:rPr>
          <w:t>cho</w:t>
        </w:r>
        <w:r w:rsidRPr="00733D85">
          <w:rPr>
            <w:rFonts w:ascii="Times New Roman" w:hAnsi="Times New Roman" w:cs="Times New Roman"/>
            <w:szCs w:val="26"/>
            <w:lang w:val="en-US"/>
            <w:rPrChange w:id="3037" w:author="Nguyễn Đình Kha" w:date="2024-07-02T21:20:00Z" w16du:dateUtc="2024-07-02T14:20:00Z">
              <w:rPr/>
            </w:rPrChange>
          </w:rPr>
          <w:t xml:space="preserve"> </w:t>
        </w:r>
        <w:r w:rsidRPr="00733D85">
          <w:rPr>
            <w:rFonts w:ascii="Times New Roman" w:hAnsi="Times New Roman" w:cs="Times New Roman"/>
            <w:szCs w:val="26"/>
            <w:lang w:val="en-US"/>
            <w:rPrChange w:id="3038" w:author="Nguyễn Đình Kha" w:date="2024-07-02T21:20:00Z" w16du:dateUtc="2024-07-02T14:20:00Z">
              <w:rPr>
                <w:rStyle w:val="hljs-selector-tag"/>
              </w:rPr>
            </w:rPrChange>
          </w:rPr>
          <w:t>th</w:t>
        </w:r>
        <w:r w:rsidRPr="00733D85">
          <w:rPr>
            <w:rFonts w:ascii="Times New Roman" w:hAnsi="Times New Roman" w:cs="Times New Roman"/>
            <w:szCs w:val="26"/>
            <w:lang w:val="en-US"/>
            <w:rPrChange w:id="3039" w:author="Nguyễn Đình Kha" w:date="2024-07-02T21:20:00Z" w16du:dateUtc="2024-07-02T14:20:00Z">
              <w:rPr/>
            </w:rPrChange>
          </w:rPr>
          <w:t>ấ</w:t>
        </w:r>
        <w:r w:rsidRPr="00733D85">
          <w:rPr>
            <w:rFonts w:ascii="Times New Roman" w:hAnsi="Times New Roman" w:cs="Times New Roman"/>
            <w:szCs w:val="26"/>
            <w:lang w:val="en-US"/>
            <w:rPrChange w:id="3040" w:author="Nguyễn Đình Kha" w:date="2024-07-02T21:20:00Z" w16du:dateUtc="2024-07-02T14:20:00Z">
              <w:rPr>
                <w:rStyle w:val="hljs-selector-tag"/>
              </w:rPr>
            </w:rPrChange>
          </w:rPr>
          <w:t>y</w:t>
        </w:r>
        <w:r w:rsidRPr="00733D85">
          <w:rPr>
            <w:rFonts w:ascii="Times New Roman" w:hAnsi="Times New Roman" w:cs="Times New Roman"/>
            <w:szCs w:val="26"/>
            <w:lang w:val="en-US"/>
            <w:rPrChange w:id="3041" w:author="Nguyễn Đình Kha" w:date="2024-07-02T21:20:00Z" w16du:dateUtc="2024-07-02T14:20:00Z">
              <w:rPr/>
            </w:rPrChange>
          </w:rPr>
          <w:t xml:space="preserve"> </w:t>
        </w:r>
      </w:ins>
      <w:ins w:id="3042" w:author="Nguyễn Đình Kha" w:date="2024-07-02T20:56:00Z" w16du:dateUtc="2024-07-02T13:56:00Z">
        <w:r w:rsidR="006218DD" w:rsidRPr="00733D85">
          <w:rPr>
            <w:rFonts w:ascii="Times New Roman" w:hAnsi="Times New Roman" w:cs="Times New Roman"/>
            <w:szCs w:val="26"/>
            <w:lang w:val="en-US"/>
          </w:rPr>
          <w:t xml:space="preserve">agent </w:t>
        </w:r>
      </w:ins>
      <w:ins w:id="3043" w:author="Nguyễn Đình Kha" w:date="2024-07-02T06:25:00Z" w16du:dateUtc="2024-07-01T23:25:00Z">
        <w:r w:rsidRPr="00733D85">
          <w:rPr>
            <w:rFonts w:ascii="Times New Roman" w:hAnsi="Times New Roman" w:cs="Times New Roman"/>
            <w:szCs w:val="26"/>
            <w:lang w:val="en-US"/>
            <w:rPrChange w:id="3044" w:author="Nguyễn Đình Kha" w:date="2024-07-02T21:20:00Z" w16du:dateUtc="2024-07-02T14:20:00Z">
              <w:rPr>
                <w:rStyle w:val="hljs-selector-tag"/>
              </w:rPr>
            </w:rPrChange>
          </w:rPr>
          <w:t>DQN</w:t>
        </w:r>
        <w:r w:rsidRPr="00733D85">
          <w:rPr>
            <w:rFonts w:ascii="Times New Roman" w:hAnsi="Times New Roman" w:cs="Times New Roman"/>
            <w:szCs w:val="26"/>
            <w:lang w:val="en-US"/>
            <w:rPrChange w:id="3045" w:author="Nguyễn Đình Kha" w:date="2024-07-02T21:20:00Z" w16du:dateUtc="2024-07-02T14:20:00Z">
              <w:rPr/>
            </w:rPrChange>
          </w:rPr>
          <w:t xml:space="preserve"> đã </w:t>
        </w:r>
        <w:r w:rsidRPr="00733D85">
          <w:rPr>
            <w:rFonts w:ascii="Times New Roman" w:hAnsi="Times New Roman" w:cs="Times New Roman"/>
            <w:szCs w:val="26"/>
            <w:lang w:val="en-US"/>
            <w:rPrChange w:id="3046" w:author="Nguyễn Đình Kha" w:date="2024-07-02T21:20:00Z" w16du:dateUtc="2024-07-02T14:20:00Z">
              <w:rPr>
                <w:rStyle w:val="hljs-selector-tag"/>
              </w:rPr>
            </w:rPrChange>
          </w:rPr>
          <w:t>ph</w:t>
        </w:r>
        <w:r w:rsidRPr="00733D85">
          <w:rPr>
            <w:rFonts w:ascii="Times New Roman" w:hAnsi="Times New Roman" w:cs="Times New Roman"/>
            <w:szCs w:val="26"/>
            <w:lang w:val="en-US"/>
            <w:rPrChange w:id="3047" w:author="Nguyễn Đình Kha" w:date="2024-07-02T21:20:00Z" w16du:dateUtc="2024-07-02T14:20:00Z">
              <w:rPr/>
            </w:rPrChange>
          </w:rPr>
          <w:t>á</w:t>
        </w:r>
        <w:r w:rsidRPr="00733D85">
          <w:rPr>
            <w:rFonts w:ascii="Times New Roman" w:hAnsi="Times New Roman" w:cs="Times New Roman"/>
            <w:szCs w:val="26"/>
            <w:lang w:val="en-US"/>
            <w:rPrChange w:id="3048"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3049" w:author="Nguyễn Đình Kha" w:date="2024-07-02T21:20:00Z" w16du:dateUtc="2024-07-02T14:20:00Z">
              <w:rPr/>
            </w:rPrChange>
          </w:rPr>
          <w:t xml:space="preserve"> </w:t>
        </w:r>
        <w:r w:rsidRPr="00733D85">
          <w:rPr>
            <w:rFonts w:ascii="Times New Roman" w:hAnsi="Times New Roman" w:cs="Times New Roman"/>
            <w:szCs w:val="26"/>
            <w:lang w:val="en-US"/>
            <w:rPrChange w:id="3050"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51" w:author="Nguyễn Đình Kha" w:date="2024-07-02T21:20:00Z" w16du:dateUtc="2024-07-02T14:20:00Z">
              <w:rPr/>
            </w:rPrChange>
          </w:rPr>
          <w:t>á</w:t>
        </w:r>
        <w:r w:rsidRPr="00733D85">
          <w:rPr>
            <w:rFonts w:ascii="Times New Roman" w:hAnsi="Times New Roman" w:cs="Times New Roman"/>
            <w:szCs w:val="26"/>
            <w:lang w:val="en-US"/>
            <w:rPrChange w:id="3052"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53" w:author="Nguyễn Đình Kha" w:date="2024-07-02T21:20:00Z" w16du:dateUtc="2024-07-02T14:20:00Z">
              <w:rPr/>
            </w:rPrChange>
          </w:rPr>
          <w:t xml:space="preserve"> </w:t>
        </w:r>
        <w:r w:rsidRPr="00733D85">
          <w:rPr>
            <w:rFonts w:ascii="Times New Roman" w:hAnsi="Times New Roman" w:cs="Times New Roman"/>
            <w:szCs w:val="26"/>
            <w:lang w:val="en-US"/>
            <w:rPrChange w:id="3054" w:author="Nguyễn Đình Kha" w:date="2024-07-02T21:20:00Z" w16du:dateUtc="2024-07-02T14:20:00Z">
              <w:rPr>
                <w:rStyle w:val="hljs-selector-tag"/>
              </w:rPr>
            </w:rPrChange>
          </w:rPr>
          <w:t>cu</w:t>
        </w:r>
        <w:r w:rsidRPr="00733D85">
          <w:rPr>
            <w:rFonts w:ascii="Times New Roman" w:hAnsi="Times New Roman" w:cs="Times New Roman"/>
            <w:szCs w:val="26"/>
            <w:lang w:val="en-US"/>
            <w:rPrChange w:id="3055" w:author="Nguyễn Đình Kha" w:date="2024-07-02T21:20:00Z" w16du:dateUtc="2024-07-02T14:20:00Z">
              <w:rPr/>
            </w:rPrChange>
          </w:rPr>
          <w:t>ộ</w:t>
        </w:r>
        <w:r w:rsidRPr="00733D85">
          <w:rPr>
            <w:rFonts w:ascii="Times New Roman" w:hAnsi="Times New Roman" w:cs="Times New Roman"/>
            <w:szCs w:val="26"/>
            <w:lang w:val="en-US"/>
            <w:rPrChange w:id="3056"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57" w:author="Nguyễn Đình Kha" w:date="2024-07-02T21:20:00Z" w16du:dateUtc="2024-07-02T14:20:00Z">
              <w:rPr/>
            </w:rPrChange>
          </w:rPr>
          <w:t xml:space="preserve"> </w:t>
        </w:r>
        <w:r w:rsidRPr="00733D85">
          <w:rPr>
            <w:rFonts w:ascii="Times New Roman" w:hAnsi="Times New Roman" w:cs="Times New Roman"/>
            <w:szCs w:val="26"/>
            <w:lang w:val="en-US"/>
            <w:rPrChange w:id="3058"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3059" w:author="Nguyễn Đình Kha" w:date="2024-07-02T21:20:00Z" w16du:dateUtc="2024-07-02T14:20:00Z">
              <w:rPr/>
            </w:rPrChange>
          </w:rPr>
          <w:t>ấ</w:t>
        </w:r>
        <w:r w:rsidRPr="00733D85">
          <w:rPr>
            <w:rFonts w:ascii="Times New Roman" w:hAnsi="Times New Roman" w:cs="Times New Roman"/>
            <w:szCs w:val="26"/>
            <w:lang w:val="en-US"/>
            <w:rPrChange w:id="3060"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061" w:author="Nguyễn Đình Kha" w:date="2024-07-02T21:20:00Z" w16du:dateUtc="2024-07-02T14:20:00Z">
              <w:rPr/>
            </w:rPrChange>
          </w:rPr>
          <w:t xml:space="preserve"> </w:t>
        </w:r>
        <w:r w:rsidRPr="00733D85">
          <w:rPr>
            <w:rFonts w:ascii="Times New Roman" w:hAnsi="Times New Roman" w:cs="Times New Roman"/>
            <w:szCs w:val="26"/>
            <w:lang w:val="en-US"/>
            <w:rPrChange w:id="3062"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63" w:author="Nguyễn Đình Kha" w:date="2024-07-02T21:20:00Z" w16du:dateUtc="2024-07-02T14:20:00Z">
              <w:rPr/>
            </w:rPrChange>
          </w:rPr>
          <w:t>ô</w:t>
        </w:r>
        <w:r w:rsidRPr="00733D85">
          <w:rPr>
            <w:rFonts w:ascii="Times New Roman" w:hAnsi="Times New Roman" w:cs="Times New Roman"/>
            <w:szCs w:val="26"/>
            <w:lang w:val="en-US"/>
            <w:rPrChange w:id="3064"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065" w:author="Nguyễn Đình Kha" w:date="2024-07-02T21:20:00Z" w16du:dateUtc="2024-07-02T14:20:00Z">
              <w:rPr/>
            </w:rPrChange>
          </w:rPr>
          <w:t xml:space="preserve"> </w:t>
        </w:r>
        <w:r w:rsidRPr="00733D85">
          <w:rPr>
            <w:rFonts w:ascii="Times New Roman" w:hAnsi="Times New Roman" w:cs="Times New Roman"/>
            <w:szCs w:val="26"/>
            <w:lang w:val="en-US"/>
            <w:rPrChange w:id="3066" w:author="Nguyễn Đình Kha" w:date="2024-07-02T21:20:00Z" w16du:dateUtc="2024-07-02T14:20:00Z">
              <w:rPr>
                <w:rStyle w:val="hljs-selector-tag"/>
              </w:rPr>
            </w:rPrChange>
          </w:rPr>
          <w:t>SQL</w:t>
        </w:r>
        <w:r w:rsidRPr="00733D85">
          <w:rPr>
            <w:rFonts w:ascii="Times New Roman" w:hAnsi="Times New Roman" w:cs="Times New Roman"/>
            <w:szCs w:val="26"/>
            <w:lang w:val="en-US"/>
            <w:rPrChange w:id="3067" w:author="Nguyễn Đình Kha" w:date="2024-07-02T21:20:00Z" w16du:dateUtc="2024-07-02T14:20:00Z">
              <w:rPr/>
            </w:rPrChange>
          </w:rPr>
          <w:t xml:space="preserve"> </w:t>
        </w:r>
        <w:r w:rsidRPr="00733D85">
          <w:rPr>
            <w:rFonts w:ascii="Times New Roman" w:hAnsi="Times New Roman" w:cs="Times New Roman"/>
            <w:szCs w:val="26"/>
            <w:lang w:val="en-US"/>
            <w:rPrChange w:id="3068" w:author="Nguyễn Đình Kha" w:date="2024-07-02T21:20:00Z" w16du:dateUtc="2024-07-02T14:20:00Z">
              <w:rPr>
                <w:rStyle w:val="hljs-selector-tag"/>
              </w:rPr>
            </w:rPrChange>
          </w:rPr>
          <w:t>Injection</w:t>
        </w:r>
        <w:r w:rsidRPr="00733D85">
          <w:rPr>
            <w:rFonts w:ascii="Times New Roman" w:hAnsi="Times New Roman" w:cs="Times New Roman"/>
            <w:szCs w:val="26"/>
            <w:lang w:val="en-US"/>
            <w:rPrChange w:id="3069" w:author="Nguyễn Đình Kha" w:date="2024-07-02T21:20:00Z" w16du:dateUtc="2024-07-02T14:20:00Z">
              <w:rPr/>
            </w:rPrChange>
          </w:rPr>
          <w:t xml:space="preserve"> </w:t>
        </w:r>
        <w:r w:rsidRPr="00733D85">
          <w:rPr>
            <w:rFonts w:ascii="Times New Roman" w:hAnsi="Times New Roman" w:cs="Times New Roman"/>
            <w:szCs w:val="26"/>
            <w:lang w:val="en-US"/>
            <w:rPrChange w:id="3070"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071" w:author="Nguyễn Đình Kha" w:date="2024-07-02T21:20:00Z" w16du:dateUtc="2024-07-02T14:20:00Z">
              <w:rPr/>
            </w:rPrChange>
          </w:rPr>
          <w:t xml:space="preserve">ó </w:t>
        </w:r>
        <w:r w:rsidRPr="00733D85">
          <w:rPr>
            <w:rFonts w:ascii="Times New Roman" w:hAnsi="Times New Roman" w:cs="Times New Roman"/>
            <w:szCs w:val="26"/>
            <w:lang w:val="en-US"/>
            <w:rPrChange w:id="3072" w:author="Nguyễn Đình Kha" w:date="2024-07-02T21:20:00Z" w16du:dateUtc="2024-07-02T14:20:00Z">
              <w:rPr>
                <w:rStyle w:val="hljs-selector-tag"/>
              </w:rPr>
            </w:rPrChange>
          </w:rPr>
          <w:t>m</w:t>
        </w:r>
        <w:r w:rsidRPr="00733D85">
          <w:rPr>
            <w:rFonts w:ascii="Times New Roman" w:hAnsi="Times New Roman" w:cs="Times New Roman"/>
            <w:szCs w:val="26"/>
            <w:lang w:val="en-US"/>
            <w:rPrChange w:id="3073" w:author="Nguyễn Đình Kha" w:date="2024-07-02T21:20:00Z" w16du:dateUtc="2024-07-02T14:20:00Z">
              <w:rPr/>
            </w:rPrChange>
          </w:rPr>
          <w:t>ặ</w:t>
        </w:r>
        <w:r w:rsidRPr="00733D85">
          <w:rPr>
            <w:rFonts w:ascii="Times New Roman" w:hAnsi="Times New Roman" w:cs="Times New Roman"/>
            <w:szCs w:val="26"/>
            <w:lang w:val="en-US"/>
            <w:rPrChange w:id="3074"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3075" w:author="Nguyễn Đình Kha" w:date="2024-07-02T21:20:00Z" w16du:dateUtc="2024-07-02T14:20:00Z">
              <w:rPr/>
            </w:rPrChange>
          </w:rPr>
          <w:t xml:space="preserve"> </w:t>
        </w:r>
        <w:r w:rsidRPr="00733D85">
          <w:rPr>
            <w:rFonts w:ascii="Times New Roman" w:hAnsi="Times New Roman" w:cs="Times New Roman"/>
            <w:szCs w:val="26"/>
            <w:lang w:val="en-US"/>
            <w:rPrChange w:id="3076" w:author="Nguyễn Đình Kha" w:date="2024-07-02T21:20:00Z" w16du:dateUtc="2024-07-02T14:20:00Z">
              <w:rPr>
                <w:rStyle w:val="hljs-selector-tag"/>
              </w:rPr>
            </w:rPrChange>
          </w:rPr>
          <w:t>trong</w:t>
        </w:r>
        <w:r w:rsidRPr="00733D85">
          <w:rPr>
            <w:rFonts w:ascii="Times New Roman" w:hAnsi="Times New Roman" w:cs="Times New Roman"/>
            <w:szCs w:val="26"/>
            <w:lang w:val="en-US"/>
            <w:rPrChange w:id="3077" w:author="Nguyễn Đình Kha" w:date="2024-07-02T21:20:00Z" w16du:dateUtc="2024-07-02T14:20:00Z">
              <w:rPr/>
            </w:rPrChange>
          </w:rPr>
          <w:t xml:space="preserve"> </w:t>
        </w:r>
        <w:r w:rsidRPr="00733D85">
          <w:rPr>
            <w:rFonts w:ascii="Times New Roman" w:hAnsi="Times New Roman" w:cs="Times New Roman"/>
            <w:szCs w:val="26"/>
            <w:lang w:val="en-US"/>
            <w:rPrChange w:id="3078" w:author="Nguyễn Đình Kha" w:date="2024-07-02T21:20:00Z" w16du:dateUtc="2024-07-02T14:20:00Z">
              <w:rPr>
                <w:rStyle w:val="hljs-selector-tag"/>
              </w:rPr>
            </w:rPrChange>
          </w:rPr>
          <w:t>h</w:t>
        </w:r>
        <w:r w:rsidRPr="00733D85">
          <w:rPr>
            <w:rFonts w:ascii="Times New Roman" w:hAnsi="Times New Roman" w:cs="Times New Roman"/>
            <w:szCs w:val="26"/>
            <w:lang w:val="en-US"/>
            <w:rPrChange w:id="3079" w:author="Nguyễn Đình Kha" w:date="2024-07-02T21:20:00Z" w16du:dateUtc="2024-07-02T14:20:00Z">
              <w:rPr/>
            </w:rPrChange>
          </w:rPr>
          <w:t xml:space="preserve">ệ </w:t>
        </w:r>
        <w:r w:rsidRPr="00733D85">
          <w:rPr>
            <w:rFonts w:ascii="Times New Roman" w:hAnsi="Times New Roman" w:cs="Times New Roman"/>
            <w:szCs w:val="26"/>
            <w:lang w:val="en-US"/>
            <w:rPrChange w:id="3080" w:author="Nguyễn Đình Kha" w:date="2024-07-02T21:20:00Z" w16du:dateUtc="2024-07-02T14:20:00Z">
              <w:rPr>
                <w:rStyle w:val="hljs-selector-tag"/>
              </w:rPr>
            </w:rPrChange>
          </w:rPr>
          <w:t>th</w:t>
        </w:r>
        <w:r w:rsidRPr="00733D85">
          <w:rPr>
            <w:rFonts w:ascii="Times New Roman" w:hAnsi="Times New Roman" w:cs="Times New Roman"/>
            <w:szCs w:val="26"/>
            <w:lang w:val="en-US"/>
            <w:rPrChange w:id="3081" w:author="Nguyễn Đình Kha" w:date="2024-07-02T21:20:00Z" w16du:dateUtc="2024-07-02T14:20:00Z">
              <w:rPr/>
            </w:rPrChange>
          </w:rPr>
          <w:t>ố</w:t>
        </w:r>
        <w:r w:rsidRPr="00733D85">
          <w:rPr>
            <w:rFonts w:ascii="Times New Roman" w:hAnsi="Times New Roman" w:cs="Times New Roman"/>
            <w:szCs w:val="26"/>
            <w:lang w:val="en-US"/>
            <w:rPrChange w:id="3082"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083" w:author="Nguyễn Đình Kha" w:date="2024-07-02T21:20:00Z" w16du:dateUtc="2024-07-02T14:20:00Z">
              <w:rPr/>
            </w:rPrChange>
          </w:rPr>
          <w:t xml:space="preserve">. </w:t>
        </w:r>
      </w:ins>
    </w:p>
    <w:p w14:paraId="4FB99E2C" w14:textId="77777777" w:rsidR="002963B5" w:rsidRPr="00733D85" w:rsidRDefault="002963B5" w:rsidP="002963B5">
      <w:pPr>
        <w:jc w:val="both"/>
        <w:rPr>
          <w:ins w:id="3084" w:author="Nguyễn Đình Kha" w:date="2024-07-02T06:26:00Z" w16du:dateUtc="2024-07-01T23:26:00Z"/>
          <w:rFonts w:ascii="Times New Roman" w:hAnsi="Times New Roman" w:cs="Times New Roman"/>
          <w:b/>
          <w:bCs/>
          <w:szCs w:val="26"/>
          <w:lang w:val="en-US"/>
          <w:rPrChange w:id="3085" w:author="Nguyễn Đình Kha" w:date="2024-07-02T21:20:00Z" w16du:dateUtc="2024-07-02T14:20:00Z">
            <w:rPr>
              <w:ins w:id="3086" w:author="Nguyễn Đình Kha" w:date="2024-07-02T06:26:00Z" w16du:dateUtc="2024-07-01T23:26:00Z"/>
              <w:rFonts w:ascii="Times New Roman" w:hAnsi="Times New Roman" w:cs="Times New Roman"/>
              <w:lang w:val="en-US"/>
            </w:rPr>
          </w:rPrChange>
        </w:rPr>
      </w:pPr>
      <w:ins w:id="3087" w:author="Nguyễn Đình Kha" w:date="2024-07-02T06:25:00Z" w16du:dateUtc="2024-07-01T23:25:00Z">
        <w:r w:rsidRPr="00733D85">
          <w:rPr>
            <w:rFonts w:ascii="Times New Roman" w:hAnsi="Times New Roman" w:cs="Times New Roman"/>
            <w:b/>
            <w:bCs/>
            <w:szCs w:val="26"/>
            <w:lang w:val="en-US"/>
            <w:rPrChange w:id="3088" w:author="Nguyễn Đình Kha" w:date="2024-07-02T21:20:00Z" w16du:dateUtc="2024-07-02T14:20:00Z">
              <w:rPr>
                <w:rStyle w:val="hljs-selector-tag"/>
              </w:rPr>
            </w:rPrChange>
          </w:rPr>
          <w:t>F1</w:t>
        </w:r>
        <w:r w:rsidRPr="00733D85">
          <w:rPr>
            <w:rFonts w:ascii="Times New Roman" w:hAnsi="Times New Roman" w:cs="Times New Roman"/>
            <w:b/>
            <w:bCs/>
            <w:szCs w:val="26"/>
            <w:lang w:val="en-US"/>
            <w:rPrChange w:id="3089" w:author="Nguyễn Đình Kha" w:date="2024-07-02T21:20:00Z" w16du:dateUtc="2024-07-02T14:20:00Z">
              <w:rPr/>
            </w:rPrChange>
          </w:rPr>
          <w:t xml:space="preserve"> </w:t>
        </w:r>
        <w:r w:rsidRPr="00733D85">
          <w:rPr>
            <w:rFonts w:ascii="Times New Roman" w:hAnsi="Times New Roman" w:cs="Times New Roman"/>
            <w:b/>
            <w:bCs/>
            <w:szCs w:val="26"/>
            <w:lang w:val="en-US"/>
            <w:rPrChange w:id="3090" w:author="Nguyễn Đình Kha" w:date="2024-07-02T21:20:00Z" w16du:dateUtc="2024-07-02T14:20:00Z">
              <w:rPr>
                <w:rStyle w:val="hljs-selector-tag"/>
              </w:rPr>
            </w:rPrChange>
          </w:rPr>
          <w:t>Score</w:t>
        </w:r>
      </w:ins>
    </w:p>
    <w:p w14:paraId="479ACFC4" w14:textId="33CB0E06" w:rsidR="002963B5" w:rsidRPr="00733D85" w:rsidRDefault="002963B5">
      <w:pPr>
        <w:jc w:val="both"/>
        <w:rPr>
          <w:ins w:id="3091" w:author="Nguyễn Đình Kha" w:date="2024-07-01T15:38:00Z" w16du:dateUtc="2024-07-01T08:38:00Z"/>
          <w:szCs w:val="26"/>
          <w:lang w:val="en-US"/>
          <w:rPrChange w:id="3092" w:author="Nguyễn Đình Kha" w:date="2024-07-02T21:20:00Z" w16du:dateUtc="2024-07-02T14:20:00Z">
            <w:rPr>
              <w:ins w:id="3093" w:author="Nguyễn Đình Kha" w:date="2024-07-01T15:38:00Z" w16du:dateUtc="2024-07-01T08:38:00Z"/>
              <w:rFonts w:eastAsiaTheme="minorHAnsi"/>
              <w:sz w:val="26"/>
              <w:szCs w:val="26"/>
              <w:lang w:val="vi-VN"/>
            </w:rPr>
          </w:rPrChange>
        </w:rPr>
        <w:pPrChange w:id="3094" w:author="Nguyễn Đình Kha" w:date="2024-07-02T06:26:00Z" w16du:dateUtc="2024-07-01T23:26:00Z">
          <w:pPr>
            <w:pStyle w:val="NormalWeb"/>
            <w:jc w:val="center"/>
          </w:pPr>
        </w:pPrChange>
      </w:pPr>
      <w:ins w:id="3095" w:author="Nguyễn Đình Kha" w:date="2024-07-02T06:25:00Z" w16du:dateUtc="2024-07-01T23:25:00Z">
        <w:r w:rsidRPr="00733D85">
          <w:rPr>
            <w:szCs w:val="26"/>
            <w:rPrChange w:id="3096" w:author="Nguyễn Đình Kha" w:date="2024-07-02T21:20:00Z" w16du:dateUtc="2024-07-02T14:20:00Z">
              <w:rPr>
                <w:rStyle w:val="hljs-selector-tag"/>
              </w:rPr>
            </w:rPrChange>
          </w:rPr>
          <w:t>F1</w:t>
        </w:r>
        <w:r w:rsidRPr="00733D85">
          <w:rPr>
            <w:rFonts w:ascii="Times New Roman" w:hAnsi="Times New Roman" w:cs="Times New Roman"/>
            <w:szCs w:val="26"/>
            <w:lang w:val="en-US"/>
            <w:rPrChange w:id="3097" w:author="Nguyễn Đình Kha" w:date="2024-07-02T21:20:00Z" w16du:dateUtc="2024-07-02T14:20:00Z">
              <w:rPr/>
            </w:rPrChange>
          </w:rPr>
          <w:t xml:space="preserve"> </w:t>
        </w:r>
        <w:r w:rsidRPr="00733D85">
          <w:rPr>
            <w:szCs w:val="26"/>
            <w:rPrChange w:id="3098" w:author="Nguyễn Đình Kha" w:date="2024-07-02T21:20:00Z" w16du:dateUtc="2024-07-02T14:20:00Z">
              <w:rPr>
                <w:rStyle w:val="hljs-selector-tag"/>
              </w:rPr>
            </w:rPrChange>
          </w:rPr>
          <w:t>Score</w:t>
        </w:r>
        <w:r w:rsidRPr="00733D85">
          <w:rPr>
            <w:rFonts w:ascii="Times New Roman" w:hAnsi="Times New Roman" w:cs="Times New Roman"/>
            <w:szCs w:val="26"/>
            <w:lang w:val="en-US"/>
            <w:rPrChange w:id="3099" w:author="Nguyễn Đình Kha" w:date="2024-07-02T21:20:00Z" w16du:dateUtc="2024-07-02T14:20:00Z">
              <w:rPr/>
            </w:rPrChange>
          </w:rPr>
          <w:t xml:space="preserve"> </w:t>
        </w:r>
        <w:r w:rsidRPr="00733D85">
          <w:rPr>
            <w:szCs w:val="26"/>
            <w:rPrChange w:id="3100"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3101" w:author="Nguyễn Đình Kha" w:date="2024-07-02T21:20:00Z" w16du:dateUtc="2024-07-02T14:20:00Z">
              <w:rPr/>
            </w:rPrChange>
          </w:rPr>
          <w:t xml:space="preserve">à </w:t>
        </w:r>
        <w:r w:rsidRPr="00733D85">
          <w:rPr>
            <w:szCs w:val="26"/>
            <w:rPrChange w:id="3102" w:author="Nguyễn Đình Kha" w:date="2024-07-02T21:20:00Z" w16du:dateUtc="2024-07-02T14:20:00Z">
              <w:rPr>
                <w:rStyle w:val="hljs-number"/>
              </w:rPr>
            </w:rPrChange>
          </w:rPr>
          <w:t>0.5</w:t>
        </w:r>
        <w:r w:rsidRPr="00733D85">
          <w:rPr>
            <w:rFonts w:ascii="Times New Roman" w:hAnsi="Times New Roman" w:cs="Times New Roman"/>
            <w:szCs w:val="26"/>
            <w:lang w:val="en-US"/>
            <w:rPrChange w:id="3103" w:author="Nguyễn Đình Kha" w:date="2024-07-02T21:20:00Z" w16du:dateUtc="2024-07-02T14:20:00Z">
              <w:rPr/>
            </w:rPrChange>
          </w:rPr>
          <w:t xml:space="preserve">, </w:t>
        </w:r>
        <w:r w:rsidRPr="00733D85">
          <w:rPr>
            <w:szCs w:val="26"/>
            <w:rPrChange w:id="3104" w:author="Nguyễn Đình Kha" w:date="2024-07-02T21:20:00Z" w16du:dateUtc="2024-07-02T14:20:00Z">
              <w:rPr>
                <w:rStyle w:val="hljs-selector-tag"/>
              </w:rPr>
            </w:rPrChange>
          </w:rPr>
          <w:t>l</w:t>
        </w:r>
        <w:r w:rsidRPr="00733D85">
          <w:rPr>
            <w:rFonts w:ascii="Times New Roman" w:hAnsi="Times New Roman" w:cs="Times New Roman"/>
            <w:szCs w:val="26"/>
            <w:lang w:val="en-US"/>
            <w:rPrChange w:id="3105" w:author="Nguyễn Đình Kha" w:date="2024-07-02T21:20:00Z" w16du:dateUtc="2024-07-02T14:20:00Z">
              <w:rPr/>
            </w:rPrChange>
          </w:rPr>
          <w:t xml:space="preserve">à </w:t>
        </w:r>
        <w:r w:rsidRPr="00733D85">
          <w:rPr>
            <w:szCs w:val="26"/>
            <w:rPrChange w:id="3106" w:author="Nguyễn Đình Kha" w:date="2024-07-02T21:20:00Z" w16du:dateUtc="2024-07-02T14:20:00Z">
              <w:rPr>
                <w:rStyle w:val="hljs-selector-tag"/>
              </w:rPr>
            </w:rPrChange>
          </w:rPr>
          <w:t>trung</w:t>
        </w:r>
        <w:r w:rsidRPr="00733D85">
          <w:rPr>
            <w:rFonts w:ascii="Times New Roman" w:hAnsi="Times New Roman" w:cs="Times New Roman"/>
            <w:szCs w:val="26"/>
            <w:lang w:val="en-US"/>
            <w:rPrChange w:id="3107" w:author="Nguyễn Đình Kha" w:date="2024-07-02T21:20:00Z" w16du:dateUtc="2024-07-02T14:20:00Z">
              <w:rPr/>
            </w:rPrChange>
          </w:rPr>
          <w:t xml:space="preserve"> </w:t>
        </w:r>
        <w:r w:rsidRPr="00733D85">
          <w:rPr>
            <w:szCs w:val="26"/>
            <w:rPrChange w:id="3108" w:author="Nguyễn Đình Kha" w:date="2024-07-02T21:20:00Z" w16du:dateUtc="2024-07-02T14:20:00Z">
              <w:rPr>
                <w:rStyle w:val="hljs-selector-tag"/>
              </w:rPr>
            </w:rPrChange>
          </w:rPr>
          <w:t>b</w:t>
        </w:r>
        <w:r w:rsidRPr="00733D85">
          <w:rPr>
            <w:rFonts w:ascii="Times New Roman" w:hAnsi="Times New Roman" w:cs="Times New Roman"/>
            <w:szCs w:val="26"/>
            <w:lang w:val="en-US"/>
            <w:rPrChange w:id="3109" w:author="Nguyễn Đình Kha" w:date="2024-07-02T21:20:00Z" w16du:dateUtc="2024-07-02T14:20:00Z">
              <w:rPr/>
            </w:rPrChange>
          </w:rPr>
          <w:t>ì</w:t>
        </w:r>
        <w:r w:rsidRPr="00733D85">
          <w:rPr>
            <w:szCs w:val="26"/>
            <w:rPrChange w:id="3110"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3111" w:author="Nguyễn Đình Kha" w:date="2024-07-02T21:20:00Z" w16du:dateUtc="2024-07-02T14:20:00Z">
              <w:rPr/>
            </w:rPrChange>
          </w:rPr>
          <w:t xml:space="preserve"> đ</w:t>
        </w:r>
        <w:r w:rsidRPr="00733D85">
          <w:rPr>
            <w:szCs w:val="26"/>
            <w:rPrChange w:id="3112" w:author="Nguyễn Đình Kha" w:date="2024-07-02T21:20:00Z" w16du:dateUtc="2024-07-02T14:20:00Z">
              <w:rPr>
                <w:rStyle w:val="hljs-selector-tag"/>
              </w:rPr>
            </w:rPrChange>
          </w:rPr>
          <w:t>i</w:t>
        </w:r>
        <w:r w:rsidRPr="00733D85">
          <w:rPr>
            <w:rFonts w:ascii="Times New Roman" w:hAnsi="Times New Roman" w:cs="Times New Roman"/>
            <w:szCs w:val="26"/>
            <w:lang w:val="en-US"/>
            <w:rPrChange w:id="3113" w:author="Nguyễn Đình Kha" w:date="2024-07-02T21:20:00Z" w16du:dateUtc="2024-07-02T14:20:00Z">
              <w:rPr/>
            </w:rPrChange>
          </w:rPr>
          <w:t>ề</w:t>
        </w:r>
        <w:r w:rsidRPr="00733D85">
          <w:rPr>
            <w:szCs w:val="26"/>
            <w:rPrChange w:id="3114" w:author="Nguyễn Đình Kha" w:date="2024-07-02T21:20:00Z" w16du:dateUtc="2024-07-02T14:20:00Z">
              <w:rPr>
                <w:rStyle w:val="hljs-selector-tag"/>
              </w:rPr>
            </w:rPrChange>
          </w:rPr>
          <w:t>u</w:t>
        </w:r>
        <w:r w:rsidRPr="00733D85">
          <w:rPr>
            <w:rFonts w:ascii="Times New Roman" w:hAnsi="Times New Roman" w:cs="Times New Roman"/>
            <w:szCs w:val="26"/>
            <w:lang w:val="en-US"/>
            <w:rPrChange w:id="3115" w:author="Nguyễn Đình Kha" w:date="2024-07-02T21:20:00Z" w16du:dateUtc="2024-07-02T14:20:00Z">
              <w:rPr/>
            </w:rPrChange>
          </w:rPr>
          <w:t xml:space="preserve"> </w:t>
        </w:r>
        <w:r w:rsidRPr="00733D85">
          <w:rPr>
            <w:szCs w:val="26"/>
            <w:rPrChange w:id="3116" w:author="Nguyễn Đình Kha" w:date="2024-07-02T21:20:00Z" w16du:dateUtc="2024-07-02T14:20:00Z">
              <w:rPr>
                <w:rStyle w:val="hljs-selector-tag"/>
              </w:rPr>
            </w:rPrChange>
          </w:rPr>
          <w:t>h</w:t>
        </w:r>
        <w:r w:rsidRPr="00733D85">
          <w:rPr>
            <w:rFonts w:ascii="Times New Roman" w:hAnsi="Times New Roman" w:cs="Times New Roman"/>
            <w:szCs w:val="26"/>
            <w:lang w:val="en-US"/>
            <w:rPrChange w:id="3117" w:author="Nguyễn Đình Kha" w:date="2024-07-02T21:20:00Z" w16du:dateUtc="2024-07-02T14:20:00Z">
              <w:rPr/>
            </w:rPrChange>
          </w:rPr>
          <w:t>ò</w:t>
        </w:r>
        <w:r w:rsidRPr="00733D85">
          <w:rPr>
            <w:szCs w:val="26"/>
            <w:rPrChange w:id="3118" w:author="Nguyễn Đình Kha" w:date="2024-07-02T21:20:00Z" w16du:dateUtc="2024-07-02T14:20:00Z">
              <w:rPr>
                <w:rStyle w:val="hljs-selector-tag"/>
              </w:rPr>
            </w:rPrChange>
          </w:rPr>
          <w:t>a</w:t>
        </w:r>
        <w:r w:rsidRPr="00733D85">
          <w:rPr>
            <w:rFonts w:ascii="Times New Roman" w:hAnsi="Times New Roman" w:cs="Times New Roman"/>
            <w:szCs w:val="26"/>
            <w:lang w:val="en-US"/>
            <w:rPrChange w:id="3119" w:author="Nguyễn Đình Kha" w:date="2024-07-02T21:20:00Z" w16du:dateUtc="2024-07-02T14:20:00Z">
              <w:rPr/>
            </w:rPrChange>
          </w:rPr>
          <w:t xml:space="preserve"> </w:t>
        </w:r>
        <w:r w:rsidRPr="00733D85">
          <w:rPr>
            <w:szCs w:val="26"/>
            <w:rPrChange w:id="3120" w:author="Nguyễn Đình Kha" w:date="2024-07-02T21:20:00Z" w16du:dateUtc="2024-07-02T14:20:00Z">
              <w:rPr>
                <w:rStyle w:val="hljs-selector-tag"/>
              </w:rPr>
            </w:rPrChange>
          </w:rPr>
          <w:t>gi</w:t>
        </w:r>
        <w:r w:rsidRPr="00733D85">
          <w:rPr>
            <w:rFonts w:ascii="Times New Roman" w:hAnsi="Times New Roman" w:cs="Times New Roman"/>
            <w:szCs w:val="26"/>
            <w:lang w:val="en-US"/>
            <w:rPrChange w:id="3121" w:author="Nguyễn Đình Kha" w:date="2024-07-02T21:20:00Z" w16du:dateUtc="2024-07-02T14:20:00Z">
              <w:rPr/>
            </w:rPrChange>
          </w:rPr>
          <w:t>ữ</w:t>
        </w:r>
        <w:r w:rsidRPr="00733D85">
          <w:rPr>
            <w:szCs w:val="26"/>
            <w:rPrChange w:id="3122" w:author="Nguyễn Đình Kha" w:date="2024-07-02T21:20:00Z" w16du:dateUtc="2024-07-02T14:20:00Z">
              <w:rPr>
                <w:rStyle w:val="hljs-selector-tag"/>
              </w:rPr>
            </w:rPrChange>
          </w:rPr>
          <w:t>a</w:t>
        </w:r>
        <w:r w:rsidRPr="00733D85">
          <w:rPr>
            <w:rFonts w:ascii="Times New Roman" w:hAnsi="Times New Roman" w:cs="Times New Roman"/>
            <w:szCs w:val="26"/>
            <w:lang w:val="en-US"/>
            <w:rPrChange w:id="3123" w:author="Nguyễn Đình Kha" w:date="2024-07-02T21:20:00Z" w16du:dateUtc="2024-07-02T14:20:00Z">
              <w:rPr/>
            </w:rPrChange>
          </w:rPr>
          <w:t xml:space="preserve"> </w:t>
        </w:r>
        <w:r w:rsidRPr="00733D85">
          <w:rPr>
            <w:szCs w:val="26"/>
            <w:rPrChange w:id="3124" w:author="Nguyễn Đình Kha" w:date="2024-07-02T21:20:00Z" w16du:dateUtc="2024-07-02T14:20:00Z">
              <w:rPr>
                <w:rStyle w:val="hljs-selector-tag"/>
              </w:rPr>
            </w:rPrChange>
          </w:rPr>
          <w:t>Precision</w:t>
        </w:r>
        <w:r w:rsidRPr="00733D85">
          <w:rPr>
            <w:rFonts w:ascii="Times New Roman" w:hAnsi="Times New Roman" w:cs="Times New Roman"/>
            <w:szCs w:val="26"/>
            <w:lang w:val="en-US"/>
            <w:rPrChange w:id="3125" w:author="Nguyễn Đình Kha" w:date="2024-07-02T21:20:00Z" w16du:dateUtc="2024-07-02T14:20:00Z">
              <w:rPr/>
            </w:rPrChange>
          </w:rPr>
          <w:t xml:space="preserve"> </w:t>
        </w:r>
        <w:r w:rsidRPr="00733D85">
          <w:rPr>
            <w:szCs w:val="26"/>
            <w:rPrChange w:id="3126" w:author="Nguyễn Đình Kha" w:date="2024-07-02T21:20:00Z" w16du:dateUtc="2024-07-02T14:20:00Z">
              <w:rPr>
                <w:rStyle w:val="hljs-selector-tag"/>
              </w:rPr>
            </w:rPrChange>
          </w:rPr>
          <w:t>v</w:t>
        </w:r>
        <w:r w:rsidRPr="00733D85">
          <w:rPr>
            <w:rFonts w:ascii="Times New Roman" w:hAnsi="Times New Roman" w:cs="Times New Roman"/>
            <w:szCs w:val="26"/>
            <w:lang w:val="en-US"/>
            <w:rPrChange w:id="3127" w:author="Nguyễn Đình Kha" w:date="2024-07-02T21:20:00Z" w16du:dateUtc="2024-07-02T14:20:00Z">
              <w:rPr/>
            </w:rPrChange>
          </w:rPr>
          <w:t xml:space="preserve">à </w:t>
        </w:r>
        <w:r w:rsidRPr="00733D85">
          <w:rPr>
            <w:szCs w:val="26"/>
            <w:rPrChange w:id="3128" w:author="Nguyễn Đình Kha" w:date="2024-07-02T21:20:00Z" w16du:dateUtc="2024-07-02T14:20:00Z">
              <w:rPr>
                <w:rStyle w:val="hljs-selector-tag"/>
              </w:rPr>
            </w:rPrChange>
          </w:rPr>
          <w:t>Recall</w:t>
        </w:r>
        <w:r w:rsidRPr="00733D85">
          <w:rPr>
            <w:rFonts w:ascii="Times New Roman" w:hAnsi="Times New Roman" w:cs="Times New Roman"/>
            <w:szCs w:val="26"/>
            <w:lang w:val="en-US"/>
            <w:rPrChange w:id="3129" w:author="Nguyễn Đình Kha" w:date="2024-07-02T21:20:00Z" w16du:dateUtc="2024-07-02T14:20:00Z">
              <w:rPr/>
            </w:rPrChange>
          </w:rPr>
          <w:t xml:space="preserve">, </w:t>
        </w:r>
        <w:r w:rsidRPr="00733D85">
          <w:rPr>
            <w:szCs w:val="26"/>
            <w:rPrChange w:id="3130" w:author="Nguyễn Đình Kha" w:date="2024-07-02T21:20:00Z" w16du:dateUtc="2024-07-02T14:20:00Z">
              <w:rPr>
                <w:rStyle w:val="hljs-selector-tag"/>
              </w:rPr>
            </w:rPrChange>
          </w:rPr>
          <w:t>ph</w:t>
        </w:r>
        <w:r w:rsidRPr="00733D85">
          <w:rPr>
            <w:rFonts w:ascii="Times New Roman" w:hAnsi="Times New Roman" w:cs="Times New Roman"/>
            <w:szCs w:val="26"/>
            <w:lang w:val="en-US"/>
            <w:rPrChange w:id="3131" w:author="Nguyễn Đình Kha" w:date="2024-07-02T21:20:00Z" w16du:dateUtc="2024-07-02T14:20:00Z">
              <w:rPr/>
            </w:rPrChange>
          </w:rPr>
          <w:t>ả</w:t>
        </w:r>
        <w:r w:rsidRPr="00733D85">
          <w:rPr>
            <w:szCs w:val="26"/>
            <w:rPrChange w:id="3132"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133" w:author="Nguyễn Đình Kha" w:date="2024-07-02T21:20:00Z" w16du:dateUtc="2024-07-02T14:20:00Z">
              <w:rPr/>
            </w:rPrChange>
          </w:rPr>
          <w:t xml:space="preserve"> á</w:t>
        </w:r>
        <w:r w:rsidRPr="00733D85">
          <w:rPr>
            <w:szCs w:val="26"/>
            <w:rPrChange w:id="3134" w:author="Nguyễn Đình Kha" w:date="2024-07-02T21:20:00Z" w16du:dateUtc="2024-07-02T14:20:00Z">
              <w:rPr>
                <w:rStyle w:val="hljs-selector-tag"/>
              </w:rPr>
            </w:rPrChange>
          </w:rPr>
          <w:t>nh</w:t>
        </w:r>
        <w:r w:rsidRPr="00733D85">
          <w:rPr>
            <w:rFonts w:ascii="Times New Roman" w:hAnsi="Times New Roman" w:cs="Times New Roman"/>
            <w:szCs w:val="26"/>
            <w:lang w:val="en-US"/>
            <w:rPrChange w:id="3135" w:author="Nguyễn Đình Kha" w:date="2024-07-02T21:20:00Z" w16du:dateUtc="2024-07-02T14:20:00Z">
              <w:rPr/>
            </w:rPrChange>
          </w:rPr>
          <w:t xml:space="preserve"> </w:t>
        </w:r>
        <w:r w:rsidRPr="00733D85">
          <w:rPr>
            <w:szCs w:val="26"/>
            <w:rPrChange w:id="3136" w:author="Nguyễn Đình Kha" w:date="2024-07-02T21:20:00Z" w16du:dateUtc="2024-07-02T14:20:00Z">
              <w:rPr>
                <w:rStyle w:val="hljs-selector-tag"/>
              </w:rPr>
            </w:rPrChange>
          </w:rPr>
          <w:t>kh</w:t>
        </w:r>
        <w:r w:rsidRPr="00733D85">
          <w:rPr>
            <w:rFonts w:ascii="Times New Roman" w:hAnsi="Times New Roman" w:cs="Times New Roman"/>
            <w:szCs w:val="26"/>
            <w:lang w:val="en-US"/>
            <w:rPrChange w:id="3137" w:author="Nguyễn Đình Kha" w:date="2024-07-02T21:20:00Z" w16du:dateUtc="2024-07-02T14:20:00Z">
              <w:rPr/>
            </w:rPrChange>
          </w:rPr>
          <w:t xml:space="preserve">ả </w:t>
        </w:r>
        <w:r w:rsidRPr="00733D85">
          <w:rPr>
            <w:szCs w:val="26"/>
            <w:rPrChange w:id="3138"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139" w:author="Nguyễn Đình Kha" w:date="2024-07-02T21:20:00Z" w16du:dateUtc="2024-07-02T14:20:00Z">
              <w:rPr/>
            </w:rPrChange>
          </w:rPr>
          <w:t>ă</w:t>
        </w:r>
        <w:r w:rsidRPr="00733D85">
          <w:rPr>
            <w:szCs w:val="26"/>
            <w:rPrChange w:id="3140"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141" w:author="Nguyễn Đình Kha" w:date="2024-07-02T21:20:00Z" w16du:dateUtc="2024-07-02T14:20:00Z">
              <w:rPr/>
            </w:rPrChange>
          </w:rPr>
          <w:t xml:space="preserve"> </w:t>
        </w:r>
        <w:r w:rsidRPr="00733D85">
          <w:rPr>
            <w:szCs w:val="26"/>
            <w:rPrChange w:id="3142" w:author="Nguyễn Đình Kha" w:date="2024-07-02T21:20:00Z" w16du:dateUtc="2024-07-02T14:20:00Z">
              <w:rPr>
                <w:rStyle w:val="hljs-selector-tag"/>
              </w:rPr>
            </w:rPrChange>
          </w:rPr>
          <w:t>ph</w:t>
        </w:r>
        <w:r w:rsidRPr="00733D85">
          <w:rPr>
            <w:rFonts w:ascii="Times New Roman" w:hAnsi="Times New Roman" w:cs="Times New Roman"/>
            <w:szCs w:val="26"/>
            <w:lang w:val="en-US"/>
            <w:rPrChange w:id="3143" w:author="Nguyễn Đình Kha" w:date="2024-07-02T21:20:00Z" w16du:dateUtc="2024-07-02T14:20:00Z">
              <w:rPr/>
            </w:rPrChange>
          </w:rPr>
          <w:t>á</w:t>
        </w:r>
        <w:r w:rsidRPr="00733D85">
          <w:rPr>
            <w:szCs w:val="26"/>
            <w:rPrChange w:id="3144"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3145" w:author="Nguyễn Đình Kha" w:date="2024-07-02T21:20:00Z" w16du:dateUtc="2024-07-02T14:20:00Z">
              <w:rPr/>
            </w:rPrChange>
          </w:rPr>
          <w:t xml:space="preserve"> </w:t>
        </w:r>
        <w:r w:rsidRPr="00733D85">
          <w:rPr>
            <w:szCs w:val="26"/>
            <w:rPrChange w:id="3146" w:author="Nguyễn Đình Kha" w:date="2024-07-02T21:20:00Z" w16du:dateUtc="2024-07-02T14:20:00Z">
              <w:rPr>
                <w:rStyle w:val="hljs-selector-tag"/>
              </w:rPr>
            </w:rPrChange>
          </w:rPr>
          <w:t>hi</w:t>
        </w:r>
        <w:r w:rsidRPr="00733D85">
          <w:rPr>
            <w:rFonts w:ascii="Times New Roman" w:hAnsi="Times New Roman" w:cs="Times New Roman"/>
            <w:szCs w:val="26"/>
            <w:lang w:val="en-US"/>
            <w:rPrChange w:id="3147" w:author="Nguyễn Đình Kha" w:date="2024-07-02T21:20:00Z" w16du:dateUtc="2024-07-02T14:20:00Z">
              <w:rPr/>
            </w:rPrChange>
          </w:rPr>
          <w:t>ệ</w:t>
        </w:r>
        <w:r w:rsidRPr="00733D85">
          <w:rPr>
            <w:szCs w:val="26"/>
            <w:rPrChange w:id="3148"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149" w:author="Nguyễn Đình Kha" w:date="2024-07-02T21:20:00Z" w16du:dateUtc="2024-07-02T14:20:00Z">
              <w:rPr/>
            </w:rPrChange>
          </w:rPr>
          <w:t xml:space="preserve"> </w:t>
        </w:r>
        <w:r w:rsidRPr="00733D85">
          <w:rPr>
            <w:szCs w:val="26"/>
            <w:rPrChange w:id="3150" w:author="Nguyễn Đình Kha" w:date="2024-07-02T21:20:00Z" w16du:dateUtc="2024-07-02T14:20:00Z">
              <w:rPr>
                <w:rStyle w:val="hljs-selector-tag"/>
              </w:rPr>
            </w:rPrChange>
          </w:rPr>
          <w:t>v</w:t>
        </w:r>
        <w:r w:rsidRPr="00733D85">
          <w:rPr>
            <w:rFonts w:ascii="Times New Roman" w:hAnsi="Times New Roman" w:cs="Times New Roman"/>
            <w:szCs w:val="26"/>
            <w:lang w:val="en-US"/>
            <w:rPrChange w:id="3151" w:author="Nguyễn Đình Kha" w:date="2024-07-02T21:20:00Z" w16du:dateUtc="2024-07-02T14:20:00Z">
              <w:rPr/>
            </w:rPrChange>
          </w:rPr>
          <w:t xml:space="preserve">à </w:t>
        </w:r>
        <w:r w:rsidRPr="00733D85">
          <w:rPr>
            <w:szCs w:val="26"/>
            <w:rPrChange w:id="3152" w:author="Nguyễn Đình Kha" w:date="2024-07-02T21:20:00Z" w16du:dateUtc="2024-07-02T14:20:00Z">
              <w:rPr>
                <w:rStyle w:val="hljs-selector-tag"/>
              </w:rPr>
            </w:rPrChange>
          </w:rPr>
          <w:t>ph</w:t>
        </w:r>
        <w:r w:rsidRPr="00733D85">
          <w:rPr>
            <w:rFonts w:ascii="Times New Roman" w:hAnsi="Times New Roman" w:cs="Times New Roman"/>
            <w:szCs w:val="26"/>
            <w:lang w:val="en-US"/>
            <w:rPrChange w:id="3153" w:author="Nguyễn Đình Kha" w:date="2024-07-02T21:20:00Z" w16du:dateUtc="2024-07-02T14:20:00Z">
              <w:rPr/>
            </w:rPrChange>
          </w:rPr>
          <w:t>ả</w:t>
        </w:r>
        <w:r w:rsidRPr="00733D85">
          <w:rPr>
            <w:szCs w:val="26"/>
            <w:rPrChange w:id="3154" w:author="Nguyễn Đình Kha" w:date="2024-07-02T21:20:00Z" w16du:dateUtc="2024-07-02T14:20:00Z">
              <w:rPr>
                <w:rStyle w:val="hljs-selector-tag"/>
              </w:rPr>
            </w:rPrChange>
          </w:rPr>
          <w:t>n</w:t>
        </w:r>
        <w:r w:rsidRPr="00733D85">
          <w:rPr>
            <w:rFonts w:ascii="Times New Roman" w:hAnsi="Times New Roman" w:cs="Times New Roman"/>
            <w:szCs w:val="26"/>
            <w:lang w:val="en-US"/>
            <w:rPrChange w:id="3155" w:author="Nguyễn Đình Kha" w:date="2024-07-02T21:20:00Z" w16du:dateUtc="2024-07-02T14:20:00Z">
              <w:rPr/>
            </w:rPrChange>
          </w:rPr>
          <w:t xml:space="preserve"> ứ</w:t>
        </w:r>
        <w:r w:rsidRPr="00733D85">
          <w:rPr>
            <w:szCs w:val="26"/>
            <w:rPrChange w:id="3156"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157" w:author="Nguyễn Đình Kha" w:date="2024-07-02T21:20:00Z" w16du:dateUtc="2024-07-02T14:20:00Z">
              <w:rPr/>
            </w:rPrChange>
          </w:rPr>
          <w:t xml:space="preserve"> </w:t>
        </w:r>
        <w:r w:rsidRPr="00733D85">
          <w:rPr>
            <w:szCs w:val="26"/>
            <w:rPrChange w:id="3158" w:author="Nguyễn Đình Kha" w:date="2024-07-02T21:20:00Z" w16du:dateUtc="2024-07-02T14:20:00Z">
              <w:rPr>
                <w:rStyle w:val="hljs-selector-tag"/>
              </w:rPr>
            </w:rPrChange>
          </w:rPr>
          <w:t>t</w:t>
        </w:r>
        <w:r w:rsidRPr="00733D85">
          <w:rPr>
            <w:rFonts w:ascii="Times New Roman" w:hAnsi="Times New Roman" w:cs="Times New Roman"/>
            <w:szCs w:val="26"/>
            <w:lang w:val="en-US"/>
            <w:rPrChange w:id="3159" w:author="Nguyễn Đình Kha" w:date="2024-07-02T21:20:00Z" w16du:dateUtc="2024-07-02T14:20:00Z">
              <w:rPr/>
            </w:rPrChange>
          </w:rPr>
          <w:t>ổ</w:t>
        </w:r>
        <w:r w:rsidRPr="00733D85">
          <w:rPr>
            <w:szCs w:val="26"/>
            <w:rPrChange w:id="3160" w:author="Nguyễn Đình Kha" w:date="2024-07-02T21:20:00Z" w16du:dateUtc="2024-07-02T14:20:00Z">
              <w:rPr>
                <w:rStyle w:val="hljs-selector-tag"/>
              </w:rPr>
            </w:rPrChange>
          </w:rPr>
          <w:t>ng</w:t>
        </w:r>
        <w:r w:rsidRPr="00733D85">
          <w:rPr>
            <w:rFonts w:ascii="Times New Roman" w:hAnsi="Times New Roman" w:cs="Times New Roman"/>
            <w:szCs w:val="26"/>
            <w:lang w:val="en-US"/>
            <w:rPrChange w:id="3161" w:author="Nguyễn Đình Kha" w:date="2024-07-02T21:20:00Z" w16du:dateUtc="2024-07-02T14:20:00Z">
              <w:rPr/>
            </w:rPrChange>
          </w:rPr>
          <w:t xml:space="preserve"> </w:t>
        </w:r>
        <w:r w:rsidRPr="00733D85">
          <w:rPr>
            <w:szCs w:val="26"/>
            <w:rPrChange w:id="3162" w:author="Nguyễn Đình Kha" w:date="2024-07-02T21:20:00Z" w16du:dateUtc="2024-07-02T14:20:00Z">
              <w:rPr>
                <w:rStyle w:val="hljs-selector-tag"/>
              </w:rPr>
            </w:rPrChange>
          </w:rPr>
          <w:t>th</w:t>
        </w:r>
        <w:r w:rsidRPr="00733D85">
          <w:rPr>
            <w:rFonts w:ascii="Times New Roman" w:hAnsi="Times New Roman" w:cs="Times New Roman"/>
            <w:szCs w:val="26"/>
            <w:lang w:val="en-US"/>
            <w:rPrChange w:id="3163" w:author="Nguyễn Đình Kha" w:date="2024-07-02T21:20:00Z" w16du:dateUtc="2024-07-02T14:20:00Z">
              <w:rPr/>
            </w:rPrChange>
          </w:rPr>
          <w:t xml:space="preserve">ể </w:t>
        </w:r>
        <w:r w:rsidRPr="00733D85">
          <w:rPr>
            <w:szCs w:val="26"/>
            <w:rPrChange w:id="3164" w:author="Nguyễn Đình Kha" w:date="2024-07-02T21:20:00Z" w16du:dateUtc="2024-07-02T14:20:00Z">
              <w:rPr>
                <w:rStyle w:val="hljs-selector-tag"/>
              </w:rPr>
            </w:rPrChange>
          </w:rPr>
          <w:t>c</w:t>
        </w:r>
        <w:r w:rsidRPr="00733D85">
          <w:rPr>
            <w:rFonts w:ascii="Times New Roman" w:hAnsi="Times New Roman" w:cs="Times New Roman"/>
            <w:szCs w:val="26"/>
            <w:lang w:val="en-US"/>
            <w:rPrChange w:id="3165" w:author="Nguyễn Đình Kha" w:date="2024-07-02T21:20:00Z" w16du:dateUtc="2024-07-02T14:20:00Z">
              <w:rPr/>
            </w:rPrChange>
          </w:rPr>
          <w:t>ủ</w:t>
        </w:r>
        <w:r w:rsidRPr="00733D85">
          <w:rPr>
            <w:szCs w:val="26"/>
            <w:rPrChange w:id="3166" w:author="Nguyễn Đình Kha" w:date="2024-07-02T21:20:00Z" w16du:dateUtc="2024-07-02T14:20:00Z">
              <w:rPr>
                <w:rStyle w:val="hljs-selector-tag"/>
              </w:rPr>
            </w:rPrChange>
          </w:rPr>
          <w:t>a</w:t>
        </w:r>
        <w:r w:rsidRPr="00733D85">
          <w:rPr>
            <w:rFonts w:ascii="Times New Roman" w:hAnsi="Times New Roman" w:cs="Times New Roman"/>
            <w:szCs w:val="26"/>
            <w:lang w:val="en-US"/>
            <w:rPrChange w:id="3167" w:author="Nguyễn Đình Kha" w:date="2024-07-02T21:20:00Z" w16du:dateUtc="2024-07-02T14:20:00Z">
              <w:rPr/>
            </w:rPrChange>
          </w:rPr>
          <w:t xml:space="preserve"> </w:t>
        </w:r>
      </w:ins>
      <w:ins w:id="3168" w:author="Nguyễn Đình Kha" w:date="2024-07-02T20:56:00Z" w16du:dateUtc="2024-07-02T13:56:00Z">
        <w:r w:rsidR="006218DD" w:rsidRPr="00733D85">
          <w:rPr>
            <w:rFonts w:ascii="Times New Roman" w:hAnsi="Times New Roman" w:cs="Times New Roman"/>
            <w:szCs w:val="26"/>
            <w:lang w:val="en-US"/>
            <w:rPrChange w:id="3169" w:author="Nguyễn Đình Kha" w:date="2024-07-02T21:20:00Z" w16du:dateUtc="2024-07-02T14:20:00Z">
              <w:rPr>
                <w:szCs w:val="26"/>
              </w:rPr>
            </w:rPrChange>
          </w:rPr>
          <w:t>agent.</w:t>
        </w:r>
      </w:ins>
    </w:p>
    <w:p w14:paraId="46C5CC23" w14:textId="77777777" w:rsidR="006C27EF" w:rsidRPr="00733D85" w:rsidRDefault="006C27EF">
      <w:pPr>
        <w:ind w:firstLine="227"/>
        <w:jc w:val="both"/>
        <w:rPr>
          <w:ins w:id="3170" w:author="Nguyễn Đình Kha" w:date="2024-07-01T15:38:00Z" w16du:dateUtc="2024-07-01T08:38:00Z"/>
          <w:szCs w:val="26"/>
        </w:rPr>
        <w:pPrChange w:id="3171" w:author="Nguyễn Đình Kha" w:date="2024-07-01T15:51:00Z" w16du:dateUtc="2024-07-01T08:51:00Z">
          <w:pPr>
            <w:pStyle w:val="NormalWeb"/>
          </w:pPr>
        </w:pPrChange>
      </w:pPr>
    </w:p>
    <w:p w14:paraId="2D353DD9" w14:textId="77777777" w:rsidR="006C27EF" w:rsidRPr="00733D85" w:rsidRDefault="006C27EF">
      <w:pPr>
        <w:ind w:firstLine="227"/>
        <w:jc w:val="both"/>
        <w:rPr>
          <w:ins w:id="3172" w:author="Nguyễn Đình Kha" w:date="2024-07-01T15:38:00Z" w16du:dateUtc="2024-07-01T08:38:00Z"/>
          <w:rFonts w:ascii="Times New Roman" w:hAnsi="Times New Roman" w:cs="Times New Roman"/>
          <w:b/>
          <w:bCs/>
          <w:szCs w:val="26"/>
          <w:lang w:val="en-US"/>
        </w:rPr>
        <w:pPrChange w:id="3173" w:author="Nguyễn Đình Kha" w:date="2024-07-01T15:51:00Z" w16du:dateUtc="2024-07-01T08:51:00Z">
          <w:pPr>
            <w:tabs>
              <w:tab w:val="left" w:pos="720"/>
              <w:tab w:val="left" w:pos="1440"/>
              <w:tab w:val="left" w:pos="2200"/>
            </w:tabs>
            <w:jc w:val="both"/>
          </w:pPr>
        </w:pPrChange>
      </w:pPr>
      <w:ins w:id="3174" w:author="Nguyễn Đình Kha" w:date="2024-07-01T15:38:00Z" w16du:dateUtc="2024-07-01T08:38:00Z">
        <w:r w:rsidRPr="00733D85">
          <w:rPr>
            <w:rFonts w:ascii="Times New Roman" w:hAnsi="Times New Roman" w:cs="Times New Roman"/>
            <w:b/>
            <w:bCs/>
            <w:szCs w:val="26"/>
            <w:lang w:val="en-US"/>
          </w:rPr>
          <w:t>Tổng kết:</w:t>
        </w:r>
      </w:ins>
    </w:p>
    <w:p w14:paraId="6E926D38" w14:textId="77777777" w:rsidR="006C27EF" w:rsidRPr="00733D85" w:rsidRDefault="006C27EF">
      <w:pPr>
        <w:ind w:firstLine="227"/>
        <w:jc w:val="both"/>
        <w:rPr>
          <w:ins w:id="3175" w:author="Nguyễn Đình Kha" w:date="2024-07-01T15:38:00Z" w16du:dateUtc="2024-07-01T08:38:00Z"/>
          <w:rFonts w:ascii="Times New Roman" w:hAnsi="Times New Roman" w:cs="Times New Roman"/>
          <w:szCs w:val="26"/>
          <w:lang w:val="en-US"/>
        </w:rPr>
        <w:pPrChange w:id="3176" w:author="Nguyễn Đình Kha" w:date="2024-07-01T15:51:00Z" w16du:dateUtc="2024-07-01T08:51:00Z">
          <w:pPr>
            <w:tabs>
              <w:tab w:val="left" w:pos="720"/>
              <w:tab w:val="left" w:pos="1440"/>
              <w:tab w:val="left" w:pos="2200"/>
            </w:tabs>
            <w:jc w:val="both"/>
          </w:pPr>
        </w:pPrChange>
      </w:pPr>
      <w:ins w:id="3177" w:author="Nguyễn Đình Kha" w:date="2024-07-01T15:38:00Z" w16du:dateUtc="2024-07-01T08:38:00Z">
        <w:r w:rsidRPr="00733D85">
          <w:rPr>
            <w:rFonts w:ascii="Times New Roman" w:hAnsi="Times New Roman" w:cs="Times New Roman"/>
            <w:szCs w:val="26"/>
            <w:lang w:val="en-US"/>
          </w:rPr>
          <w:t>Mô hình DQN đã chứng tỏ khả năng phát hiện và phản ứng hiệu quả với các cuộc tấn công SQL Injection thông qua bốn kỹ thuật khác nhau. Kết quả cho thấy mô hình có độ nhớ (Recall) rất cao, đảm bảo rằng hầu hết các cuộc tấn công đều được phát hiện. Tuy nhiên, cần cải thiện độ chính xác (Precision) để giảm thiểu các dương tính giả.</w:t>
        </w:r>
      </w:ins>
    </w:p>
    <w:p w14:paraId="5B470B97" w14:textId="33656586" w:rsidR="006C27EF" w:rsidRPr="00733D85" w:rsidRDefault="006C27EF">
      <w:pPr>
        <w:ind w:firstLine="227"/>
        <w:jc w:val="both"/>
        <w:rPr>
          <w:ins w:id="3178" w:author="Nguyễn Đình Kha" w:date="2024-07-02T06:23:00Z" w16du:dateUtc="2024-07-01T23:23:00Z"/>
          <w:rFonts w:ascii="Times New Roman" w:hAnsi="Times New Roman" w:cs="Times New Roman"/>
          <w:szCs w:val="26"/>
          <w:lang w:val="en-US"/>
        </w:rPr>
      </w:pPr>
      <w:ins w:id="3179" w:author="Nguyễn Đình Kha" w:date="2024-07-01T15:38:00Z" w16du:dateUtc="2024-07-01T08:38:00Z">
        <w:r w:rsidRPr="00733D85">
          <w:rPr>
            <w:rFonts w:ascii="Times New Roman" w:hAnsi="Times New Roman" w:cs="Times New Roman"/>
            <w:szCs w:val="26"/>
            <w:lang w:val="en-US"/>
          </w:rPr>
          <w:t>Các bước tiến hành và kết quả đạt được cho thấy hệ thống honeypot tích hợp học tăng cường có thể là một công cụ hữu ích trong việc bảo vệ và nâng cao an ninh mạng.</w:t>
        </w:r>
      </w:ins>
    </w:p>
    <w:p w14:paraId="63AEB41C" w14:textId="77777777" w:rsidR="002963B5" w:rsidRPr="00733D85" w:rsidRDefault="002963B5">
      <w:pPr>
        <w:ind w:firstLine="227"/>
        <w:jc w:val="both"/>
        <w:rPr>
          <w:ins w:id="3180" w:author="Nguyễn Đình Kha" w:date="2024-07-01T15:38:00Z" w16du:dateUtc="2024-07-01T08:38:00Z"/>
          <w:rFonts w:ascii="Times New Roman" w:hAnsi="Times New Roman" w:cs="Times New Roman"/>
          <w:szCs w:val="26"/>
          <w:lang w:val="en-US"/>
        </w:rPr>
        <w:pPrChange w:id="3181" w:author="Nguyễn Đình Kha" w:date="2024-07-01T15:57:00Z" w16du:dateUtc="2024-07-01T08:57:00Z">
          <w:pPr>
            <w:tabs>
              <w:tab w:val="left" w:pos="720"/>
              <w:tab w:val="left" w:pos="1440"/>
              <w:tab w:val="left" w:pos="2200"/>
            </w:tabs>
            <w:jc w:val="both"/>
          </w:pPr>
        </w:pPrChange>
      </w:pPr>
    </w:p>
    <w:p w14:paraId="7695ABC9" w14:textId="403564D8" w:rsidR="00146C64" w:rsidRPr="00733D85" w:rsidRDefault="006C27EF" w:rsidP="00146C64">
      <w:pPr>
        <w:pStyle w:val="Heading4"/>
        <w:rPr>
          <w:ins w:id="3182" w:author="Nguyễn Đình Kha" w:date="2024-07-02T05:46:00Z" w16du:dateUtc="2024-07-01T22:46:00Z"/>
          <w:rFonts w:ascii="Times New Roman" w:hAnsi="Times New Roman" w:cs="Times New Roman"/>
          <w:szCs w:val="26"/>
          <w:lang w:val="en-US"/>
        </w:rPr>
      </w:pPr>
      <w:bookmarkStart w:id="3183" w:name="_Toc170710065"/>
      <w:bookmarkStart w:id="3184" w:name="_Toc171974923"/>
      <w:ins w:id="3185" w:author="Nguyễn Đình Kha" w:date="2024-07-01T15:38:00Z" w16du:dateUtc="2024-07-01T08:38:00Z">
        <w:r w:rsidRPr="00733D85">
          <w:rPr>
            <w:rFonts w:ascii="Times New Roman" w:hAnsi="Times New Roman" w:cs="Times New Roman"/>
            <w:szCs w:val="26"/>
            <w:lang w:val="en-US"/>
          </w:rPr>
          <w:t>Đối với tấn công XSS:</w:t>
        </w:r>
      </w:ins>
      <w:bookmarkEnd w:id="3183"/>
      <w:bookmarkEnd w:id="3184"/>
    </w:p>
    <w:p w14:paraId="1FFF0B77" w14:textId="07A6445D" w:rsidR="00146C64" w:rsidRPr="00733D85" w:rsidRDefault="00146C64">
      <w:pPr>
        <w:ind w:firstLine="227"/>
        <w:jc w:val="both"/>
        <w:rPr>
          <w:ins w:id="3186" w:author="Nguyễn Đình Kha" w:date="2024-07-02T05:46:00Z" w16du:dateUtc="2024-07-01T22:46:00Z"/>
          <w:rFonts w:ascii="Times New Roman" w:hAnsi="Times New Roman" w:cs="Times New Roman"/>
          <w:szCs w:val="26"/>
          <w:lang w:val="en-US"/>
          <w:rPrChange w:id="3187" w:author="Nguyễn Đình Kha" w:date="2024-07-02T21:20:00Z" w16du:dateUtc="2024-07-02T14:20:00Z">
            <w:rPr>
              <w:ins w:id="3188" w:author="Nguyễn Đình Kha" w:date="2024-07-02T05:46:00Z" w16du:dateUtc="2024-07-01T22:46:00Z"/>
              <w:lang w:val="en-US"/>
            </w:rPr>
          </w:rPrChange>
        </w:rPr>
        <w:pPrChange w:id="3189" w:author="Nguyễn Đình Kha" w:date="2024-07-02T05:46:00Z" w16du:dateUtc="2024-07-01T22:46:00Z">
          <w:pPr/>
        </w:pPrChange>
      </w:pPr>
      <w:ins w:id="3190" w:author="Nguyễn Đình Kha" w:date="2024-07-02T05:46:00Z" w16du:dateUtc="2024-07-01T22:46:00Z">
        <w:r w:rsidRPr="00733D85">
          <w:rPr>
            <w:rFonts w:ascii="Times New Roman" w:hAnsi="Times New Roman" w:cs="Times New Roman"/>
            <w:szCs w:val="26"/>
            <w:lang w:val="en-US"/>
          </w:rPr>
          <w:t xml:space="preserve">Để đánh giá hiệu quả của hệ thống honeypot thích ứng trong việc phát hiện và phản ứng với cuộc tấn công XSS, tôi đã thiết lập một kịch bản kiểm tra chi tiết. Kịch bản này bao gồm việc thực hiện tấn công XSS bằng công cụ Burp Suite </w:t>
        </w:r>
      </w:ins>
      <w:ins w:id="3191" w:author="Nguyễn Đình Kha" w:date="2024-07-02T05:47:00Z" w16du:dateUtc="2024-07-01T22:47:00Z">
        <w:r w:rsidRPr="00733D85">
          <w:rPr>
            <w:rFonts w:ascii="Times New Roman" w:hAnsi="Times New Roman" w:cs="Times New Roman"/>
            <w:szCs w:val="26"/>
            <w:lang w:val="en-US"/>
          </w:rPr>
          <w:t>sử dụng 120 payloads được chuẩn bị sẵn</w:t>
        </w:r>
      </w:ins>
    </w:p>
    <w:p w14:paraId="0F54937A" w14:textId="77777777" w:rsidR="00146C64" w:rsidRPr="00733D85" w:rsidRDefault="00146C64" w:rsidP="00146C64">
      <w:pPr>
        <w:rPr>
          <w:ins w:id="3192" w:author="Nguyễn Đình Kha" w:date="2024-07-02T05:42:00Z" w16du:dateUtc="2024-07-01T22:42:00Z"/>
          <w:rFonts w:ascii="Times New Roman" w:hAnsi="Times New Roman" w:cs="Times New Roman"/>
          <w:szCs w:val="26"/>
          <w:lang w:val="en-US"/>
          <w:rPrChange w:id="3193" w:author="Nguyễn Đình Kha" w:date="2024-07-02T21:20:00Z" w16du:dateUtc="2024-07-02T14:20:00Z">
            <w:rPr>
              <w:ins w:id="3194" w:author="Nguyễn Đình Kha" w:date="2024-07-02T05:42:00Z" w16du:dateUtc="2024-07-01T22:42:00Z"/>
              <w:lang w:val="en-US"/>
            </w:rPr>
          </w:rPrChange>
        </w:rPr>
      </w:pPr>
    </w:p>
    <w:p w14:paraId="4AFD4986" w14:textId="4D559229" w:rsidR="00146C64" w:rsidRPr="00733D85" w:rsidRDefault="00146C64" w:rsidP="00146C64">
      <w:pPr>
        <w:ind w:firstLine="227"/>
        <w:jc w:val="both"/>
        <w:rPr>
          <w:ins w:id="3195" w:author="Nguyễn Đình Kha" w:date="2024-07-02T06:20:00Z" w16du:dateUtc="2024-07-01T23:20:00Z"/>
          <w:rFonts w:ascii="Times New Roman" w:hAnsi="Times New Roman" w:cs="Times New Roman"/>
          <w:b/>
          <w:bCs/>
          <w:szCs w:val="26"/>
          <w:lang w:val="en-US"/>
        </w:rPr>
      </w:pPr>
      <w:ins w:id="3196" w:author="Nguyễn Đình Kha" w:date="2024-07-02T05:42:00Z" w16du:dateUtc="2024-07-01T22:42:00Z">
        <w:r w:rsidRPr="00733D85">
          <w:rPr>
            <w:rFonts w:ascii="Times New Roman" w:hAnsi="Times New Roman" w:cs="Times New Roman"/>
            <w:b/>
            <w:bCs/>
            <w:szCs w:val="26"/>
            <w:lang w:val="en-US"/>
            <w:rPrChange w:id="3197" w:author="Nguyễn Đình Kha" w:date="2024-07-02T21:20:00Z" w16du:dateUtc="2024-07-02T14:20:00Z">
              <w:rPr/>
            </w:rPrChange>
          </w:rPr>
          <w:lastRenderedPageBreak/>
          <w:t xml:space="preserve">Mô tả </w:t>
        </w:r>
      </w:ins>
      <w:ins w:id="3198" w:author="Nguyễn Đình Kha" w:date="2024-07-02T21:16:00Z" w16du:dateUtc="2024-07-02T14:16:00Z">
        <w:r w:rsidR="00733D85" w:rsidRPr="00733D85">
          <w:rPr>
            <w:rFonts w:ascii="Times New Roman" w:hAnsi="Times New Roman" w:cs="Times New Roman"/>
            <w:b/>
            <w:bCs/>
            <w:szCs w:val="26"/>
            <w:lang w:val="en-US"/>
          </w:rPr>
          <w:t>k</w:t>
        </w:r>
      </w:ins>
      <w:ins w:id="3199" w:author="Nguyễn Đình Kha" w:date="2024-07-02T05:42:00Z" w16du:dateUtc="2024-07-01T22:42:00Z">
        <w:r w:rsidRPr="00733D85">
          <w:rPr>
            <w:rFonts w:ascii="Times New Roman" w:hAnsi="Times New Roman" w:cs="Times New Roman"/>
            <w:b/>
            <w:bCs/>
            <w:szCs w:val="26"/>
            <w:lang w:val="en-US"/>
            <w:rPrChange w:id="3200" w:author="Nguyễn Đình Kha" w:date="2024-07-02T21:20:00Z" w16du:dateUtc="2024-07-02T14:20:00Z">
              <w:rPr/>
            </w:rPrChange>
          </w:rPr>
          <w:t xml:space="preserve">ịch </w:t>
        </w:r>
      </w:ins>
      <w:ins w:id="3201" w:author="Nguyễn Đình Kha" w:date="2024-07-02T21:16:00Z" w16du:dateUtc="2024-07-02T14:16:00Z">
        <w:r w:rsidR="00733D85" w:rsidRPr="00733D85">
          <w:rPr>
            <w:rFonts w:ascii="Times New Roman" w:hAnsi="Times New Roman" w:cs="Times New Roman"/>
            <w:b/>
            <w:bCs/>
            <w:szCs w:val="26"/>
            <w:lang w:val="en-US"/>
          </w:rPr>
          <w:t>b</w:t>
        </w:r>
      </w:ins>
      <w:ins w:id="3202" w:author="Nguyễn Đình Kha" w:date="2024-07-02T05:42:00Z" w16du:dateUtc="2024-07-01T22:42:00Z">
        <w:r w:rsidRPr="00733D85">
          <w:rPr>
            <w:rFonts w:ascii="Times New Roman" w:hAnsi="Times New Roman" w:cs="Times New Roman"/>
            <w:b/>
            <w:bCs/>
            <w:szCs w:val="26"/>
            <w:lang w:val="en-US"/>
            <w:rPrChange w:id="3203" w:author="Nguyễn Đình Kha" w:date="2024-07-02T21:20:00Z" w16du:dateUtc="2024-07-02T14:20:00Z">
              <w:rPr/>
            </w:rPrChange>
          </w:rPr>
          <w:t xml:space="preserve">ản </w:t>
        </w:r>
      </w:ins>
      <w:ins w:id="3204" w:author="Nguyễn Đình Kha" w:date="2024-07-02T21:16:00Z" w16du:dateUtc="2024-07-02T14:16:00Z">
        <w:r w:rsidR="00733D85" w:rsidRPr="00733D85">
          <w:rPr>
            <w:rFonts w:ascii="Times New Roman" w:hAnsi="Times New Roman" w:cs="Times New Roman"/>
            <w:b/>
            <w:bCs/>
            <w:szCs w:val="26"/>
            <w:lang w:val="en-US"/>
          </w:rPr>
          <w:t>t</w:t>
        </w:r>
      </w:ins>
      <w:ins w:id="3205" w:author="Nguyễn Đình Kha" w:date="2024-07-02T05:42:00Z" w16du:dateUtc="2024-07-01T22:42:00Z">
        <w:r w:rsidRPr="00733D85">
          <w:rPr>
            <w:rFonts w:ascii="Times New Roman" w:hAnsi="Times New Roman" w:cs="Times New Roman"/>
            <w:b/>
            <w:bCs/>
            <w:szCs w:val="26"/>
            <w:lang w:val="en-US"/>
            <w:rPrChange w:id="3206" w:author="Nguyễn Đình Kha" w:date="2024-07-02T21:20:00Z" w16du:dateUtc="2024-07-02T14:20:00Z">
              <w:rPr/>
            </w:rPrChange>
          </w:rPr>
          <w:t xml:space="preserve">ấn </w:t>
        </w:r>
      </w:ins>
      <w:ins w:id="3207" w:author="Nguyễn Đình Kha" w:date="2024-07-02T21:16:00Z" w16du:dateUtc="2024-07-02T14:16:00Z">
        <w:r w:rsidR="00733D85" w:rsidRPr="00733D85">
          <w:rPr>
            <w:rFonts w:ascii="Times New Roman" w:hAnsi="Times New Roman" w:cs="Times New Roman"/>
            <w:b/>
            <w:bCs/>
            <w:szCs w:val="26"/>
            <w:lang w:val="en-US"/>
          </w:rPr>
          <w:t>c</w:t>
        </w:r>
      </w:ins>
      <w:ins w:id="3208" w:author="Nguyễn Đình Kha" w:date="2024-07-02T05:42:00Z" w16du:dateUtc="2024-07-01T22:42:00Z">
        <w:r w:rsidRPr="00733D85">
          <w:rPr>
            <w:rFonts w:ascii="Times New Roman" w:hAnsi="Times New Roman" w:cs="Times New Roman"/>
            <w:b/>
            <w:bCs/>
            <w:szCs w:val="26"/>
            <w:lang w:val="en-US"/>
            <w:rPrChange w:id="3209" w:author="Nguyễn Đình Kha" w:date="2024-07-02T21:20:00Z" w16du:dateUtc="2024-07-02T14:20:00Z">
              <w:rPr/>
            </w:rPrChange>
          </w:rPr>
          <w:t>ông:</w:t>
        </w:r>
      </w:ins>
    </w:p>
    <w:p w14:paraId="551C8E4A" w14:textId="77777777" w:rsidR="00C870A2" w:rsidRPr="00733D85" w:rsidRDefault="002963B5">
      <w:pPr>
        <w:keepNext/>
        <w:ind w:firstLine="227"/>
        <w:jc w:val="center"/>
        <w:rPr>
          <w:ins w:id="3210" w:author="Nguyễn Đình Kha" w:date="2024-07-02T11:06:00Z" w16du:dateUtc="2024-07-02T04:06:00Z"/>
          <w:rFonts w:ascii="Times New Roman" w:hAnsi="Times New Roman" w:cs="Times New Roman"/>
          <w:szCs w:val="26"/>
          <w:rPrChange w:id="3211" w:author="Nguyễn Đình Kha" w:date="2024-07-02T21:20:00Z" w16du:dateUtc="2024-07-02T14:20:00Z">
            <w:rPr>
              <w:ins w:id="3212" w:author="Nguyễn Đình Kha" w:date="2024-07-02T11:06:00Z" w16du:dateUtc="2024-07-02T04:06:00Z"/>
            </w:rPr>
          </w:rPrChange>
        </w:rPr>
        <w:pPrChange w:id="3213" w:author="Nguyễn Đình Kha" w:date="2024-07-02T11:06:00Z" w16du:dateUtc="2024-07-02T04:06:00Z">
          <w:pPr>
            <w:ind w:firstLine="227"/>
            <w:jc w:val="center"/>
          </w:pPr>
        </w:pPrChange>
      </w:pPr>
      <w:ins w:id="3214" w:author="Nguyễn Đình Kha" w:date="2024-07-02T06:22:00Z" w16du:dateUtc="2024-07-01T23:22:00Z">
        <w:r w:rsidRPr="00733D85">
          <w:rPr>
            <w:rFonts w:ascii="Times New Roman" w:hAnsi="Times New Roman" w:cs="Times New Roman"/>
            <w:noProof/>
            <w:szCs w:val="26"/>
            <w:lang w:val="en-US"/>
            <w:rPrChange w:id="3215" w:author="Nguyễn Đình Kha" w:date="2024-07-02T21:20:00Z" w16du:dateUtc="2024-07-02T14:20:00Z">
              <w:rPr>
                <w:rFonts w:ascii="Times New Roman" w:hAnsi="Times New Roman" w:cs="Times New Roman"/>
                <w:b/>
                <w:bCs/>
                <w:noProof/>
                <w:lang w:val="en-US"/>
              </w:rPr>
            </w:rPrChange>
          </w:rPr>
          <w:drawing>
            <wp:inline distT="0" distB="0" distL="0" distR="0" wp14:anchorId="7450E85F" wp14:editId="79720508">
              <wp:extent cx="5579745" cy="2302510"/>
              <wp:effectExtent l="0" t="0" r="0" b="0"/>
              <wp:docPr id="1456531129"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31129" name="Picture 1" descr="A diagram of a computer&#10;&#10;Description automatically generated"/>
                      <pic:cNvPicPr/>
                    </pic:nvPicPr>
                    <pic:blipFill>
                      <a:blip r:embed="rId27"/>
                      <a:stretch>
                        <a:fillRect/>
                      </a:stretch>
                    </pic:blipFill>
                    <pic:spPr>
                      <a:xfrm>
                        <a:off x="0" y="0"/>
                        <a:ext cx="5579745" cy="2302510"/>
                      </a:xfrm>
                      <a:prstGeom prst="rect">
                        <a:avLst/>
                      </a:prstGeom>
                    </pic:spPr>
                  </pic:pic>
                </a:graphicData>
              </a:graphic>
            </wp:inline>
          </w:drawing>
        </w:r>
      </w:ins>
    </w:p>
    <w:p w14:paraId="0D5D929A" w14:textId="44953A39" w:rsidR="002963B5" w:rsidRPr="00733D85" w:rsidRDefault="00C870A2">
      <w:pPr>
        <w:pStyle w:val="Caption"/>
        <w:rPr>
          <w:ins w:id="3216" w:author="Nguyễn Đình Kha" w:date="2024-07-02T06:20:00Z" w16du:dateUtc="2024-07-01T23:20:00Z"/>
          <w:rFonts w:ascii="Times New Roman" w:hAnsi="Times New Roman" w:cs="Times New Roman"/>
          <w:bCs w:val="0"/>
          <w:szCs w:val="26"/>
          <w:lang w:val="en-US"/>
          <w:rPrChange w:id="3217" w:author="Nguyễn Đình Kha" w:date="2024-07-02T21:20:00Z" w16du:dateUtc="2024-07-02T14:20:00Z">
            <w:rPr>
              <w:ins w:id="3218" w:author="Nguyễn Đình Kha" w:date="2024-07-02T06:20:00Z" w16du:dateUtc="2024-07-01T23:20:00Z"/>
              <w:rFonts w:ascii="Times New Roman" w:hAnsi="Times New Roman" w:cs="Times New Roman"/>
              <w:b/>
              <w:bCs/>
              <w:lang w:val="en-US"/>
            </w:rPr>
          </w:rPrChange>
        </w:rPr>
        <w:pPrChange w:id="3219" w:author="Nguyễn Đình Kha" w:date="2024-07-02T11:06:00Z" w16du:dateUtc="2024-07-02T04:06:00Z">
          <w:pPr>
            <w:ind w:firstLine="227"/>
            <w:jc w:val="both"/>
          </w:pPr>
        </w:pPrChange>
      </w:pPr>
      <w:bookmarkStart w:id="3220" w:name="_Toc171974834"/>
      <w:ins w:id="3221" w:author="Nguyễn Đình Kha" w:date="2024-07-02T11:06:00Z" w16du:dateUtc="2024-07-02T04:06:00Z">
        <w:r w:rsidRPr="00733D85">
          <w:rPr>
            <w:rFonts w:ascii="Times New Roman" w:hAnsi="Times New Roman" w:cs="Times New Roman"/>
            <w:szCs w:val="26"/>
            <w:rPrChange w:id="3222" w:author="Nguyễn Đình Kha" w:date="2024-07-02T21:20:00Z" w16du:dateUtc="2024-07-02T14:20:00Z">
              <w:rPr/>
            </w:rPrChange>
          </w:rPr>
          <w:t xml:space="preserve">Hình </w:t>
        </w:r>
        <w:r w:rsidRPr="00733D85">
          <w:rPr>
            <w:rFonts w:ascii="Times New Roman" w:hAnsi="Times New Roman" w:cs="Times New Roman"/>
            <w:szCs w:val="26"/>
            <w:rPrChange w:id="3223" w:author="Nguyễn Đình Kha" w:date="2024-07-02T21:20:00Z" w16du:dateUtc="2024-07-02T14:20:00Z">
              <w:rPr/>
            </w:rPrChange>
          </w:rPr>
          <w:fldChar w:fldCharType="begin"/>
        </w:r>
        <w:r w:rsidRPr="00733D85">
          <w:rPr>
            <w:rFonts w:ascii="Times New Roman" w:hAnsi="Times New Roman" w:cs="Times New Roman"/>
            <w:szCs w:val="26"/>
            <w:rPrChange w:id="3224"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225" w:author="Nguyễn Đình Kha" w:date="2024-07-02T21:20:00Z" w16du:dateUtc="2024-07-02T14:20:00Z">
            <w:rPr/>
          </w:rPrChange>
        </w:rPr>
        <w:fldChar w:fldCharType="separate"/>
      </w:r>
      <w:r w:rsidR="000A3882">
        <w:rPr>
          <w:rFonts w:ascii="Times New Roman" w:hAnsi="Times New Roman" w:cs="Times New Roman"/>
          <w:noProof/>
          <w:szCs w:val="26"/>
        </w:rPr>
        <w:t>19</w:t>
      </w:r>
      <w:ins w:id="3226" w:author="Nguyễn Đình Kha" w:date="2024-07-02T11:06:00Z" w16du:dateUtc="2024-07-02T04:06:00Z">
        <w:r w:rsidRPr="00733D85">
          <w:rPr>
            <w:rFonts w:ascii="Times New Roman" w:hAnsi="Times New Roman" w:cs="Times New Roman"/>
            <w:szCs w:val="26"/>
            <w:rPrChange w:id="3227" w:author="Nguyễn Đình Kha" w:date="2024-07-02T21:20:00Z" w16du:dateUtc="2024-07-02T14:20:00Z">
              <w:rPr/>
            </w:rPrChange>
          </w:rPr>
          <w:fldChar w:fldCharType="end"/>
        </w:r>
        <w:r w:rsidRPr="00733D85">
          <w:rPr>
            <w:rFonts w:ascii="Times New Roman" w:hAnsi="Times New Roman" w:cs="Times New Roman"/>
            <w:szCs w:val="26"/>
            <w:lang w:val="en-US"/>
            <w:rPrChange w:id="3228" w:author="Nguyễn Đình Kha" w:date="2024-07-02T21:20:00Z" w16du:dateUtc="2024-07-02T14:20:00Z">
              <w:rPr>
                <w:lang w:val="en-US"/>
              </w:rPr>
            </w:rPrChange>
          </w:rPr>
          <w:t xml:space="preserve">. </w:t>
        </w:r>
        <w:r w:rsidRPr="00733D85">
          <w:rPr>
            <w:rFonts w:ascii="Times New Roman" w:hAnsi="Times New Roman" w:cs="Times New Roman"/>
            <w:noProof/>
            <w:szCs w:val="26"/>
            <w:rPrChange w:id="3229" w:author="Nguyễn Đình Kha" w:date="2024-07-02T21:20:00Z" w16du:dateUtc="2024-07-02T14:20:00Z">
              <w:rPr>
                <w:noProof/>
              </w:rPr>
            </w:rPrChange>
          </w:rPr>
          <w:t>Kịch bản tấn công XSS</w:t>
        </w:r>
      </w:ins>
      <w:bookmarkEnd w:id="3220"/>
    </w:p>
    <w:p w14:paraId="5EC881F6" w14:textId="77777777" w:rsidR="002963B5" w:rsidRPr="00733D85" w:rsidRDefault="002963B5">
      <w:pPr>
        <w:ind w:firstLine="227"/>
        <w:jc w:val="center"/>
        <w:rPr>
          <w:ins w:id="3230" w:author="Nguyễn Đình Kha" w:date="2024-07-02T05:42:00Z" w16du:dateUtc="2024-07-01T22:42:00Z"/>
          <w:rFonts w:ascii="Times New Roman" w:hAnsi="Times New Roman" w:cs="Times New Roman"/>
          <w:szCs w:val="26"/>
          <w:lang w:val="en-US"/>
          <w:rPrChange w:id="3231" w:author="Nguyễn Đình Kha" w:date="2024-07-02T21:20:00Z" w16du:dateUtc="2024-07-02T14:20:00Z">
            <w:rPr>
              <w:ins w:id="3232" w:author="Nguyễn Đình Kha" w:date="2024-07-02T05:42:00Z" w16du:dateUtc="2024-07-01T22:42:00Z"/>
              <w:rFonts w:ascii="Times New Roman" w:hAnsi="Times New Roman"/>
              <w:sz w:val="27"/>
            </w:rPr>
          </w:rPrChange>
        </w:rPr>
        <w:pPrChange w:id="3233" w:author="Nguyễn Đình Kha" w:date="2024-07-02T06:22:00Z" w16du:dateUtc="2024-07-01T23:22:00Z">
          <w:pPr>
            <w:pStyle w:val="Heading3"/>
          </w:pPr>
        </w:pPrChange>
      </w:pPr>
    </w:p>
    <w:p w14:paraId="71FA8400" w14:textId="4D5C4EC1" w:rsidR="00146C64" w:rsidRPr="00733D85" w:rsidRDefault="00146C64">
      <w:pPr>
        <w:ind w:firstLine="227"/>
        <w:jc w:val="both"/>
        <w:rPr>
          <w:ins w:id="3234" w:author="Nguyễn Đình Kha" w:date="2024-07-02T05:42:00Z" w16du:dateUtc="2024-07-01T22:42:00Z"/>
          <w:rFonts w:ascii="Times New Roman" w:hAnsi="Times New Roman" w:cs="Times New Roman"/>
          <w:szCs w:val="26"/>
          <w:lang w:val="en-US"/>
          <w:rPrChange w:id="3235" w:author="Nguyễn Đình Kha" w:date="2024-07-02T21:20:00Z" w16du:dateUtc="2024-07-02T14:20:00Z">
            <w:rPr>
              <w:ins w:id="3236" w:author="Nguyễn Đình Kha" w:date="2024-07-02T05:42:00Z" w16du:dateUtc="2024-07-01T22:42:00Z"/>
            </w:rPr>
          </w:rPrChange>
        </w:rPr>
        <w:pPrChange w:id="3237" w:author="Nguyễn Đình Kha" w:date="2024-07-02T05:42:00Z" w16du:dateUtc="2024-07-01T22:42:00Z">
          <w:pPr>
            <w:pStyle w:val="Heading4"/>
          </w:pPr>
        </w:pPrChange>
      </w:pPr>
      <w:ins w:id="3238" w:author="Nguyễn Đình Kha" w:date="2024-07-02T05:42:00Z" w16du:dateUtc="2024-07-01T22:42:00Z">
        <w:r w:rsidRPr="00733D85">
          <w:rPr>
            <w:rFonts w:ascii="Times New Roman" w:hAnsi="Times New Roman" w:cs="Times New Roman"/>
            <w:b/>
            <w:bCs/>
            <w:szCs w:val="26"/>
            <w:lang w:val="en-US"/>
            <w:rPrChange w:id="3239" w:author="Nguyễn Đình Kha" w:date="2024-07-02T21:20:00Z" w16du:dateUtc="2024-07-02T14:20:00Z">
              <w:rPr>
                <w:b w:val="0"/>
                <w:bCs w:val="0"/>
                <w:iCs w:val="0"/>
              </w:rPr>
            </w:rPrChange>
          </w:rPr>
          <w:t xml:space="preserve">Kẻ </w:t>
        </w:r>
      </w:ins>
      <w:ins w:id="3240" w:author="Nguyễn Đình Kha" w:date="2024-07-02T21:16:00Z" w16du:dateUtc="2024-07-02T14:16:00Z">
        <w:r w:rsidR="00733D85" w:rsidRPr="00733D85">
          <w:rPr>
            <w:rFonts w:ascii="Times New Roman" w:hAnsi="Times New Roman" w:cs="Times New Roman"/>
            <w:b/>
            <w:bCs/>
            <w:szCs w:val="26"/>
            <w:lang w:val="en-US"/>
            <w:rPrChange w:id="3241" w:author="Nguyễn Đình Kha" w:date="2024-07-02T21:20:00Z" w16du:dateUtc="2024-07-02T14:20:00Z">
              <w:rPr>
                <w:rFonts w:ascii="Times New Roman" w:hAnsi="Times New Roman" w:cs="Times New Roman"/>
                <w:iCs w:val="0"/>
                <w:szCs w:val="26"/>
                <w:lang w:val="en-US"/>
              </w:rPr>
            </w:rPrChange>
          </w:rPr>
          <w:t>t</w:t>
        </w:r>
      </w:ins>
      <w:ins w:id="3242" w:author="Nguyễn Đình Kha" w:date="2024-07-02T05:42:00Z" w16du:dateUtc="2024-07-01T22:42:00Z">
        <w:r w:rsidRPr="00733D85">
          <w:rPr>
            <w:rFonts w:ascii="Times New Roman" w:hAnsi="Times New Roman" w:cs="Times New Roman"/>
            <w:b/>
            <w:bCs/>
            <w:szCs w:val="26"/>
            <w:lang w:val="en-US"/>
            <w:rPrChange w:id="3243" w:author="Nguyễn Đình Kha" w:date="2024-07-02T21:20:00Z" w16du:dateUtc="2024-07-02T14:20:00Z">
              <w:rPr>
                <w:b w:val="0"/>
                <w:bCs w:val="0"/>
                <w:iCs w:val="0"/>
              </w:rPr>
            </w:rPrChange>
          </w:rPr>
          <w:t xml:space="preserve">ấn </w:t>
        </w:r>
      </w:ins>
      <w:ins w:id="3244" w:author="Nguyễn Đình Kha" w:date="2024-07-02T21:16:00Z" w16du:dateUtc="2024-07-02T14:16:00Z">
        <w:r w:rsidR="00733D85" w:rsidRPr="00733D85">
          <w:rPr>
            <w:rFonts w:ascii="Times New Roman" w:hAnsi="Times New Roman" w:cs="Times New Roman"/>
            <w:b/>
            <w:bCs/>
            <w:szCs w:val="26"/>
            <w:lang w:val="en-US"/>
            <w:rPrChange w:id="3245" w:author="Nguyễn Đình Kha" w:date="2024-07-02T21:20:00Z" w16du:dateUtc="2024-07-02T14:20:00Z">
              <w:rPr>
                <w:rFonts w:ascii="Times New Roman" w:hAnsi="Times New Roman" w:cs="Times New Roman"/>
                <w:iCs w:val="0"/>
                <w:szCs w:val="26"/>
                <w:lang w:val="en-US"/>
              </w:rPr>
            </w:rPrChange>
          </w:rPr>
          <w:t>c</w:t>
        </w:r>
      </w:ins>
      <w:ins w:id="3246" w:author="Nguyễn Đình Kha" w:date="2024-07-02T05:42:00Z" w16du:dateUtc="2024-07-01T22:42:00Z">
        <w:r w:rsidRPr="00733D85">
          <w:rPr>
            <w:rFonts w:ascii="Times New Roman" w:hAnsi="Times New Roman" w:cs="Times New Roman"/>
            <w:b/>
            <w:bCs/>
            <w:szCs w:val="26"/>
            <w:lang w:val="en-US"/>
            <w:rPrChange w:id="3247" w:author="Nguyễn Đình Kha" w:date="2024-07-02T21:20:00Z" w16du:dateUtc="2024-07-02T14:20:00Z">
              <w:rPr>
                <w:b w:val="0"/>
                <w:bCs w:val="0"/>
                <w:iCs w:val="0"/>
              </w:rPr>
            </w:rPrChange>
          </w:rPr>
          <w:t>ông (Attacker)</w:t>
        </w:r>
      </w:ins>
    </w:p>
    <w:p w14:paraId="72B2750C" w14:textId="7E48782C" w:rsidR="003F0C44" w:rsidRPr="00733D85" w:rsidRDefault="00146C64" w:rsidP="003F0C44">
      <w:pPr>
        <w:ind w:firstLine="227"/>
        <w:jc w:val="both"/>
        <w:rPr>
          <w:ins w:id="3248" w:author="Nguyễn Đình Kha" w:date="2024-07-02T06:22:00Z" w16du:dateUtc="2024-07-01T23:22:00Z"/>
          <w:rFonts w:ascii="Times New Roman" w:hAnsi="Times New Roman" w:cs="Times New Roman"/>
          <w:szCs w:val="26"/>
          <w:lang w:val="en-US"/>
        </w:rPr>
      </w:pPr>
      <w:ins w:id="3249" w:author="Nguyễn Đình Kha" w:date="2024-07-02T05:42:00Z" w16du:dateUtc="2024-07-01T22:42:00Z">
        <w:r w:rsidRPr="00733D85">
          <w:rPr>
            <w:rFonts w:ascii="Times New Roman" w:hAnsi="Times New Roman" w:cs="Times New Roman"/>
            <w:szCs w:val="26"/>
            <w:lang w:val="en-US"/>
            <w:rPrChange w:id="3250" w:author="Nguyễn Đình Kha" w:date="2024-07-02T21:20:00Z" w16du:dateUtc="2024-07-02T14:20:00Z">
              <w:rPr/>
            </w:rPrChange>
          </w:rPr>
          <w:t>Bob là kẻ tấn công trong kịch bản này, sử dụng Burp Suite để thực hiện các cuộc tấn công XSS nhằm vào hệ thống Honeypot.</w:t>
        </w:r>
      </w:ins>
    </w:p>
    <w:p w14:paraId="590873EF" w14:textId="77777777" w:rsidR="002963B5" w:rsidRPr="00733D85" w:rsidRDefault="002963B5">
      <w:pPr>
        <w:ind w:firstLine="227"/>
        <w:jc w:val="both"/>
        <w:rPr>
          <w:ins w:id="3251" w:author="Nguyễn Đình Kha" w:date="2024-07-02T05:42:00Z" w16du:dateUtc="2024-07-01T22:42:00Z"/>
          <w:szCs w:val="26"/>
        </w:rPr>
        <w:pPrChange w:id="3252" w:author="Nguyễn Đình Kha" w:date="2024-07-02T06:17:00Z" w16du:dateUtc="2024-07-01T23:17:00Z">
          <w:pPr>
            <w:pStyle w:val="NormalWeb"/>
          </w:pPr>
        </w:pPrChange>
      </w:pPr>
    </w:p>
    <w:p w14:paraId="48807165" w14:textId="377A31DD" w:rsidR="00146C64" w:rsidRPr="00733D85" w:rsidRDefault="00146C64">
      <w:pPr>
        <w:ind w:firstLine="227"/>
        <w:jc w:val="both"/>
        <w:rPr>
          <w:ins w:id="3253" w:author="Nguyễn Đình Kha" w:date="2024-07-02T05:42:00Z" w16du:dateUtc="2024-07-01T22:42:00Z"/>
          <w:rFonts w:ascii="Times New Roman" w:hAnsi="Times New Roman" w:cs="Times New Roman"/>
          <w:szCs w:val="26"/>
          <w:lang w:val="en-US"/>
          <w:rPrChange w:id="3254" w:author="Nguyễn Đình Kha" w:date="2024-07-02T21:20:00Z" w16du:dateUtc="2024-07-02T14:20:00Z">
            <w:rPr>
              <w:ins w:id="3255" w:author="Nguyễn Đình Kha" w:date="2024-07-02T05:42:00Z" w16du:dateUtc="2024-07-01T22:42:00Z"/>
            </w:rPr>
          </w:rPrChange>
        </w:rPr>
        <w:pPrChange w:id="3256" w:author="Nguyễn Đình Kha" w:date="2024-07-02T05:42:00Z" w16du:dateUtc="2024-07-01T22:42:00Z">
          <w:pPr>
            <w:pStyle w:val="Heading4"/>
          </w:pPr>
        </w:pPrChange>
      </w:pPr>
      <w:ins w:id="3257" w:author="Nguyễn Đình Kha" w:date="2024-07-02T05:42:00Z" w16du:dateUtc="2024-07-01T22:42:00Z">
        <w:r w:rsidRPr="00733D85">
          <w:rPr>
            <w:rFonts w:ascii="Times New Roman" w:hAnsi="Times New Roman" w:cs="Times New Roman"/>
            <w:b/>
            <w:bCs/>
            <w:szCs w:val="26"/>
            <w:lang w:val="en-US"/>
            <w:rPrChange w:id="3258" w:author="Nguyễn Đình Kha" w:date="2024-07-02T21:20:00Z" w16du:dateUtc="2024-07-02T14:20:00Z">
              <w:rPr>
                <w:b w:val="0"/>
                <w:bCs w:val="0"/>
                <w:iCs w:val="0"/>
              </w:rPr>
            </w:rPrChange>
          </w:rPr>
          <w:t xml:space="preserve">Công </w:t>
        </w:r>
      </w:ins>
      <w:ins w:id="3259" w:author="Nguyễn Đình Kha" w:date="2024-07-02T06:17:00Z" w16du:dateUtc="2024-07-01T23:17:00Z">
        <w:r w:rsidR="003F0C44" w:rsidRPr="00733D85">
          <w:rPr>
            <w:rFonts w:ascii="Times New Roman" w:hAnsi="Times New Roman" w:cs="Times New Roman"/>
            <w:b/>
            <w:bCs/>
            <w:szCs w:val="26"/>
            <w:lang w:val="en-US"/>
            <w:rPrChange w:id="3260" w:author="Nguyễn Đình Kha" w:date="2024-07-02T21:20:00Z" w16du:dateUtc="2024-07-02T14:20:00Z">
              <w:rPr>
                <w:rFonts w:ascii="Times New Roman" w:hAnsi="Times New Roman" w:cs="Times New Roman"/>
                <w:lang w:val="en-US"/>
              </w:rPr>
            </w:rPrChange>
          </w:rPr>
          <w:t>c</w:t>
        </w:r>
      </w:ins>
      <w:ins w:id="3261" w:author="Nguyễn Đình Kha" w:date="2024-07-02T05:42:00Z" w16du:dateUtc="2024-07-01T22:42:00Z">
        <w:r w:rsidRPr="00733D85">
          <w:rPr>
            <w:rFonts w:ascii="Times New Roman" w:hAnsi="Times New Roman" w:cs="Times New Roman"/>
            <w:b/>
            <w:bCs/>
            <w:szCs w:val="26"/>
            <w:lang w:val="en-US"/>
            <w:rPrChange w:id="3262" w:author="Nguyễn Đình Kha" w:date="2024-07-02T21:20:00Z" w16du:dateUtc="2024-07-02T14:20:00Z">
              <w:rPr>
                <w:b w:val="0"/>
                <w:bCs w:val="0"/>
                <w:iCs w:val="0"/>
              </w:rPr>
            </w:rPrChange>
          </w:rPr>
          <w:t xml:space="preserve">ụ </w:t>
        </w:r>
      </w:ins>
      <w:ins w:id="3263" w:author="Nguyễn Đình Kha" w:date="2024-07-02T06:17:00Z" w16du:dateUtc="2024-07-01T23:17:00Z">
        <w:r w:rsidR="003F0C44" w:rsidRPr="00733D85">
          <w:rPr>
            <w:rFonts w:ascii="Times New Roman" w:hAnsi="Times New Roman" w:cs="Times New Roman"/>
            <w:b/>
            <w:bCs/>
            <w:szCs w:val="26"/>
            <w:lang w:val="en-US"/>
            <w:rPrChange w:id="3264" w:author="Nguyễn Đình Kha" w:date="2024-07-02T21:20:00Z" w16du:dateUtc="2024-07-02T14:20:00Z">
              <w:rPr>
                <w:rFonts w:ascii="Times New Roman" w:hAnsi="Times New Roman" w:cs="Times New Roman"/>
                <w:lang w:val="en-US"/>
              </w:rPr>
            </w:rPrChange>
          </w:rPr>
          <w:t>s</w:t>
        </w:r>
      </w:ins>
      <w:ins w:id="3265" w:author="Nguyễn Đình Kha" w:date="2024-07-02T05:42:00Z" w16du:dateUtc="2024-07-01T22:42:00Z">
        <w:r w:rsidRPr="00733D85">
          <w:rPr>
            <w:rFonts w:ascii="Times New Roman" w:hAnsi="Times New Roman" w:cs="Times New Roman"/>
            <w:b/>
            <w:bCs/>
            <w:szCs w:val="26"/>
            <w:lang w:val="en-US"/>
            <w:rPrChange w:id="3266" w:author="Nguyễn Đình Kha" w:date="2024-07-02T21:20:00Z" w16du:dateUtc="2024-07-02T14:20:00Z">
              <w:rPr>
                <w:b w:val="0"/>
                <w:bCs w:val="0"/>
                <w:iCs w:val="0"/>
              </w:rPr>
            </w:rPrChange>
          </w:rPr>
          <w:t xml:space="preserve">ử </w:t>
        </w:r>
      </w:ins>
      <w:ins w:id="3267" w:author="Nguyễn Đình Kha" w:date="2024-07-02T06:17:00Z" w16du:dateUtc="2024-07-01T23:17:00Z">
        <w:r w:rsidR="003F0C44" w:rsidRPr="00733D85">
          <w:rPr>
            <w:rFonts w:ascii="Times New Roman" w:hAnsi="Times New Roman" w:cs="Times New Roman"/>
            <w:b/>
            <w:bCs/>
            <w:szCs w:val="26"/>
            <w:lang w:val="en-US"/>
            <w:rPrChange w:id="3268" w:author="Nguyễn Đình Kha" w:date="2024-07-02T21:20:00Z" w16du:dateUtc="2024-07-02T14:20:00Z">
              <w:rPr>
                <w:rFonts w:ascii="Times New Roman" w:hAnsi="Times New Roman" w:cs="Times New Roman"/>
                <w:lang w:val="en-US"/>
              </w:rPr>
            </w:rPrChange>
          </w:rPr>
          <w:t>d</w:t>
        </w:r>
      </w:ins>
      <w:ins w:id="3269" w:author="Nguyễn Đình Kha" w:date="2024-07-02T05:42:00Z" w16du:dateUtc="2024-07-01T22:42:00Z">
        <w:r w:rsidRPr="00733D85">
          <w:rPr>
            <w:rFonts w:ascii="Times New Roman" w:hAnsi="Times New Roman" w:cs="Times New Roman"/>
            <w:b/>
            <w:bCs/>
            <w:szCs w:val="26"/>
            <w:lang w:val="en-US"/>
            <w:rPrChange w:id="3270" w:author="Nguyễn Đình Kha" w:date="2024-07-02T21:20:00Z" w16du:dateUtc="2024-07-02T14:20:00Z">
              <w:rPr>
                <w:b w:val="0"/>
                <w:bCs w:val="0"/>
                <w:iCs w:val="0"/>
              </w:rPr>
            </w:rPrChange>
          </w:rPr>
          <w:t>ụng:</w:t>
        </w:r>
      </w:ins>
    </w:p>
    <w:p w14:paraId="31B13181" w14:textId="77777777" w:rsidR="00146C64" w:rsidRPr="00A07802" w:rsidRDefault="00146C64" w:rsidP="00146C64">
      <w:pPr>
        <w:ind w:firstLine="227"/>
        <w:jc w:val="both"/>
        <w:rPr>
          <w:ins w:id="3271" w:author="Nguyễn Đình Kha" w:date="2024-07-02T05:47:00Z" w16du:dateUtc="2024-07-01T22:47:00Z"/>
          <w:rFonts w:ascii="Times New Roman" w:hAnsi="Times New Roman" w:cs="Times New Roman"/>
          <w:b/>
          <w:bCs/>
          <w:szCs w:val="26"/>
          <w:lang w:val="en-US"/>
          <w:rPrChange w:id="3272" w:author="Nguyễn Đình Kha" w:date="2024-07-02T21:20:00Z" w16du:dateUtc="2024-07-02T14:20:00Z">
            <w:rPr>
              <w:ins w:id="3273" w:author="Nguyễn Đình Kha" w:date="2024-07-02T05:47:00Z" w16du:dateUtc="2024-07-01T22:47:00Z"/>
              <w:rFonts w:ascii="Times New Roman" w:hAnsi="Times New Roman" w:cs="Times New Roman"/>
              <w:lang w:val="en-US"/>
            </w:rPr>
          </w:rPrChange>
        </w:rPr>
      </w:pPr>
      <w:ins w:id="3274" w:author="Nguyễn Đình Kha" w:date="2024-07-02T05:42:00Z" w16du:dateUtc="2024-07-01T22:42:00Z">
        <w:r w:rsidRPr="00A07802">
          <w:rPr>
            <w:rFonts w:ascii="Times New Roman" w:hAnsi="Times New Roman" w:cs="Times New Roman"/>
            <w:b/>
            <w:bCs/>
            <w:szCs w:val="26"/>
            <w:lang w:val="en-US"/>
            <w:rPrChange w:id="3275" w:author="Nguyễn Đình Kha" w:date="2024-07-02T21:20:00Z" w16du:dateUtc="2024-07-02T14:20:00Z">
              <w:rPr>
                <w:rStyle w:val="Strong"/>
              </w:rPr>
            </w:rPrChange>
          </w:rPr>
          <w:t>Burp Suite</w:t>
        </w:r>
      </w:ins>
    </w:p>
    <w:p w14:paraId="028B118D" w14:textId="43626B0A" w:rsidR="00146C64" w:rsidRPr="00733D85" w:rsidRDefault="00146C64">
      <w:pPr>
        <w:ind w:firstLine="227"/>
        <w:jc w:val="both"/>
        <w:rPr>
          <w:ins w:id="3276" w:author="Nguyễn Đình Kha" w:date="2024-07-02T05:42:00Z" w16du:dateUtc="2024-07-01T22:42:00Z"/>
          <w:rFonts w:ascii="Times New Roman" w:hAnsi="Times New Roman" w:cs="Times New Roman"/>
          <w:szCs w:val="26"/>
          <w:lang w:val="en-US"/>
          <w:rPrChange w:id="3277" w:author="Nguyễn Đình Kha" w:date="2024-07-02T21:20:00Z" w16du:dateUtc="2024-07-02T14:20:00Z">
            <w:rPr>
              <w:ins w:id="3278" w:author="Nguyễn Đình Kha" w:date="2024-07-02T05:42:00Z" w16du:dateUtc="2024-07-01T22:42:00Z"/>
            </w:rPr>
          </w:rPrChange>
        </w:rPr>
        <w:pPrChange w:id="3279" w:author="Nguyễn Đình Kha" w:date="2024-07-02T05:42:00Z" w16du:dateUtc="2024-07-01T22:42:00Z">
          <w:pPr>
            <w:numPr>
              <w:numId w:val="111"/>
            </w:numPr>
            <w:tabs>
              <w:tab w:val="num" w:pos="720"/>
            </w:tabs>
            <w:spacing w:before="100" w:beforeAutospacing="1" w:after="100" w:afterAutospacing="1" w:line="240" w:lineRule="auto"/>
            <w:ind w:left="720" w:hanging="360"/>
          </w:pPr>
        </w:pPrChange>
      </w:pPr>
      <w:ins w:id="3280" w:author="Nguyễn Đình Kha" w:date="2024-07-02T05:42:00Z" w16du:dateUtc="2024-07-01T22:42:00Z">
        <w:r w:rsidRPr="00733D85">
          <w:rPr>
            <w:rFonts w:ascii="Times New Roman" w:hAnsi="Times New Roman" w:cs="Times New Roman"/>
            <w:szCs w:val="26"/>
            <w:lang w:val="en-US"/>
            <w:rPrChange w:id="3281" w:author="Nguyễn Đình Kha" w:date="2024-07-02T21:20:00Z" w16du:dateUtc="2024-07-02T14:20:00Z">
              <w:rPr/>
            </w:rPrChange>
          </w:rPr>
          <w:t>Một công cụ phổ biến cho việc kiểm thử bảo mật ứng dụng web, bao gồm các tính năng như Intercepting Proxy, Scanner, Intruder, và Repeater.</w:t>
        </w:r>
      </w:ins>
    </w:p>
    <w:p w14:paraId="69A72C22" w14:textId="4D283F9E" w:rsidR="00146C64" w:rsidRPr="00A07802" w:rsidRDefault="00146C64" w:rsidP="00146C64">
      <w:pPr>
        <w:ind w:firstLine="227"/>
        <w:jc w:val="both"/>
        <w:rPr>
          <w:ins w:id="3282" w:author="Nguyễn Đình Kha" w:date="2024-07-02T05:47:00Z" w16du:dateUtc="2024-07-01T22:47:00Z"/>
          <w:rFonts w:ascii="Times New Roman" w:hAnsi="Times New Roman" w:cs="Times New Roman"/>
          <w:b/>
          <w:bCs/>
          <w:szCs w:val="26"/>
          <w:lang w:val="en-US"/>
          <w:rPrChange w:id="3283" w:author="Nguyễn Đình Kha" w:date="2024-07-02T21:20:00Z" w16du:dateUtc="2024-07-02T14:20:00Z">
            <w:rPr>
              <w:ins w:id="3284" w:author="Nguyễn Đình Kha" w:date="2024-07-02T05:47:00Z" w16du:dateUtc="2024-07-01T22:47:00Z"/>
              <w:rFonts w:ascii="Times New Roman" w:hAnsi="Times New Roman" w:cs="Times New Roman"/>
              <w:lang w:val="en-US"/>
            </w:rPr>
          </w:rPrChange>
        </w:rPr>
      </w:pPr>
      <w:ins w:id="3285" w:author="Nguyễn Đình Kha" w:date="2024-07-02T05:42:00Z" w16du:dateUtc="2024-07-01T22:42:00Z">
        <w:r w:rsidRPr="00A07802">
          <w:rPr>
            <w:rFonts w:ascii="Times New Roman" w:hAnsi="Times New Roman" w:cs="Times New Roman"/>
            <w:b/>
            <w:bCs/>
            <w:szCs w:val="26"/>
            <w:lang w:val="en-US"/>
            <w:rPrChange w:id="3286" w:author="Nguyễn Đình Kha" w:date="2024-07-02T21:20:00Z" w16du:dateUtc="2024-07-02T14:20:00Z">
              <w:rPr>
                <w:rStyle w:val="Strong"/>
              </w:rPr>
            </w:rPrChange>
          </w:rPr>
          <w:t xml:space="preserve">Các </w:t>
        </w:r>
      </w:ins>
      <w:ins w:id="3287" w:author="Nguyễn Đình Kha" w:date="2024-07-02T21:17:00Z" w16du:dateUtc="2024-07-02T14:17:00Z">
        <w:r w:rsidR="00733D85" w:rsidRPr="00A07802">
          <w:rPr>
            <w:rFonts w:ascii="Times New Roman" w:hAnsi="Times New Roman" w:cs="Times New Roman"/>
            <w:b/>
            <w:bCs/>
            <w:szCs w:val="26"/>
            <w:lang w:val="en-US"/>
          </w:rPr>
          <w:t>p</w:t>
        </w:r>
      </w:ins>
      <w:ins w:id="3288" w:author="Nguyễn Đình Kha" w:date="2024-07-02T05:42:00Z" w16du:dateUtc="2024-07-01T22:42:00Z">
        <w:r w:rsidRPr="00A07802">
          <w:rPr>
            <w:rFonts w:ascii="Times New Roman" w:hAnsi="Times New Roman" w:cs="Times New Roman"/>
            <w:b/>
            <w:bCs/>
            <w:szCs w:val="26"/>
            <w:lang w:val="en-US"/>
            <w:rPrChange w:id="3289" w:author="Nguyễn Đình Kha" w:date="2024-07-02T21:20:00Z" w16du:dateUtc="2024-07-02T14:20:00Z">
              <w:rPr>
                <w:rStyle w:val="Strong"/>
              </w:rPr>
            </w:rPrChange>
          </w:rPr>
          <w:t>ayload XSS</w:t>
        </w:r>
      </w:ins>
    </w:p>
    <w:p w14:paraId="2C2D0A3E" w14:textId="268F7C7A" w:rsidR="00146C64" w:rsidRPr="00733D85" w:rsidRDefault="00146C64">
      <w:pPr>
        <w:ind w:firstLine="227"/>
        <w:jc w:val="both"/>
        <w:rPr>
          <w:ins w:id="3290" w:author="Nguyễn Đình Kha" w:date="2024-07-02T05:42:00Z" w16du:dateUtc="2024-07-01T22:42:00Z"/>
          <w:rFonts w:ascii="Times New Roman" w:hAnsi="Times New Roman" w:cs="Times New Roman"/>
          <w:szCs w:val="26"/>
          <w:lang w:val="en-US"/>
          <w:rPrChange w:id="3291" w:author="Nguyễn Đình Kha" w:date="2024-07-02T21:20:00Z" w16du:dateUtc="2024-07-02T14:20:00Z">
            <w:rPr>
              <w:ins w:id="3292" w:author="Nguyễn Đình Kha" w:date="2024-07-02T05:42:00Z" w16du:dateUtc="2024-07-01T22:42:00Z"/>
            </w:rPr>
          </w:rPrChange>
        </w:rPr>
        <w:pPrChange w:id="3293" w:author="Nguyễn Đình Kha" w:date="2024-07-02T05:42:00Z" w16du:dateUtc="2024-07-01T22:42:00Z">
          <w:pPr>
            <w:numPr>
              <w:numId w:val="111"/>
            </w:numPr>
            <w:tabs>
              <w:tab w:val="num" w:pos="720"/>
            </w:tabs>
            <w:spacing w:before="100" w:beforeAutospacing="1" w:after="100" w:afterAutospacing="1" w:line="240" w:lineRule="auto"/>
            <w:ind w:left="720" w:hanging="360"/>
          </w:pPr>
        </w:pPrChange>
      </w:pPr>
      <w:ins w:id="3294" w:author="Nguyễn Đình Kha" w:date="2024-07-02T05:42:00Z" w16du:dateUtc="2024-07-01T22:42:00Z">
        <w:r w:rsidRPr="00733D85">
          <w:rPr>
            <w:rFonts w:ascii="Times New Roman" w:hAnsi="Times New Roman" w:cs="Times New Roman"/>
            <w:szCs w:val="26"/>
            <w:lang w:val="en-US"/>
            <w:rPrChange w:id="3295" w:author="Nguyễn Đình Kha" w:date="2024-07-02T21:20:00Z" w16du:dateUtc="2024-07-02T14:20:00Z">
              <w:rPr/>
            </w:rPrChange>
          </w:rPr>
          <w:t>Chuỗi mã độc được sử dụng để khai thác lỗ hổng XSS trong ứng dụng web.</w:t>
        </w:r>
      </w:ins>
    </w:p>
    <w:p w14:paraId="56EEB2F5" w14:textId="77777777" w:rsidR="00146C64" w:rsidRPr="00733D85" w:rsidRDefault="00146C64">
      <w:pPr>
        <w:ind w:firstLine="227"/>
        <w:jc w:val="both"/>
        <w:rPr>
          <w:ins w:id="3296" w:author="Nguyễn Đình Kha" w:date="2024-07-02T05:42:00Z" w16du:dateUtc="2024-07-01T22:42:00Z"/>
          <w:rFonts w:ascii="Times New Roman" w:hAnsi="Times New Roman" w:cs="Times New Roman"/>
          <w:szCs w:val="26"/>
          <w:lang w:val="en-US"/>
          <w:rPrChange w:id="3297" w:author="Nguyễn Đình Kha" w:date="2024-07-02T21:20:00Z" w16du:dateUtc="2024-07-02T14:20:00Z">
            <w:rPr>
              <w:ins w:id="3298" w:author="Nguyễn Đình Kha" w:date="2024-07-02T05:42:00Z" w16du:dateUtc="2024-07-01T22:42:00Z"/>
            </w:rPr>
          </w:rPrChange>
        </w:rPr>
        <w:pPrChange w:id="3299" w:author="Nguyễn Đình Kha" w:date="2024-07-02T05:42:00Z" w16du:dateUtc="2024-07-01T22:42:00Z">
          <w:pPr>
            <w:pStyle w:val="Heading4"/>
          </w:pPr>
        </w:pPrChange>
      </w:pPr>
      <w:ins w:id="3300" w:author="Nguyễn Đình Kha" w:date="2024-07-02T05:42:00Z" w16du:dateUtc="2024-07-01T22:42:00Z">
        <w:r w:rsidRPr="00733D85">
          <w:rPr>
            <w:rFonts w:ascii="Times New Roman" w:hAnsi="Times New Roman" w:cs="Times New Roman"/>
            <w:b/>
            <w:bCs/>
            <w:szCs w:val="26"/>
            <w:lang w:val="en-US"/>
            <w:rPrChange w:id="3301" w:author="Nguyễn Đình Kha" w:date="2024-07-02T21:20:00Z" w16du:dateUtc="2024-07-02T14:20:00Z">
              <w:rPr>
                <w:b w:val="0"/>
                <w:bCs w:val="0"/>
                <w:iCs w:val="0"/>
              </w:rPr>
            </w:rPrChange>
          </w:rPr>
          <w:t>Mục tiêu:</w:t>
        </w:r>
      </w:ins>
    </w:p>
    <w:p w14:paraId="1E5447F5" w14:textId="77777777" w:rsidR="00146C64" w:rsidRPr="00733D85" w:rsidRDefault="00146C64">
      <w:pPr>
        <w:ind w:firstLine="227"/>
        <w:jc w:val="both"/>
        <w:rPr>
          <w:ins w:id="3302" w:author="Nguyễn Đình Kha" w:date="2024-07-02T05:42:00Z" w16du:dateUtc="2024-07-01T22:42:00Z"/>
          <w:szCs w:val="26"/>
        </w:rPr>
        <w:pPrChange w:id="3303" w:author="Nguyễn Đình Kha" w:date="2024-07-02T05:42:00Z" w16du:dateUtc="2024-07-01T22:42:00Z">
          <w:pPr>
            <w:pStyle w:val="NormalWeb"/>
          </w:pPr>
        </w:pPrChange>
      </w:pPr>
      <w:ins w:id="3304" w:author="Nguyễn Đình Kha" w:date="2024-07-02T05:42:00Z" w16du:dateUtc="2024-07-01T22:42:00Z">
        <w:r w:rsidRPr="00733D85">
          <w:rPr>
            <w:rFonts w:ascii="Times New Roman" w:hAnsi="Times New Roman" w:cs="Times New Roman"/>
            <w:szCs w:val="26"/>
            <w:lang w:val="en-US"/>
            <w:rPrChange w:id="3305" w:author="Nguyễn Đình Kha" w:date="2024-07-02T21:20:00Z" w16du:dateUtc="2024-07-02T14:20:00Z">
              <w:rPr/>
            </w:rPrChange>
          </w:rPr>
          <w:t>Mục tiêu của Bob là chèn mã JavaScript độc hại vào các trường đầu vào của hệ thống để thực hiện các cuộc tấn công XSS, với mục đích đánh cắp thông tin người dùng hoặc làm thay đổi nội dung trang web.</w:t>
        </w:r>
      </w:ins>
    </w:p>
    <w:p w14:paraId="22594B83" w14:textId="77777777" w:rsidR="00146C64" w:rsidRPr="00733D85" w:rsidRDefault="00146C64">
      <w:pPr>
        <w:ind w:firstLine="227"/>
        <w:jc w:val="both"/>
        <w:rPr>
          <w:ins w:id="3306" w:author="Nguyễn Đình Kha" w:date="2024-07-02T05:42:00Z" w16du:dateUtc="2024-07-01T22:42:00Z"/>
          <w:rFonts w:ascii="Times New Roman" w:hAnsi="Times New Roman" w:cs="Times New Roman"/>
          <w:szCs w:val="26"/>
          <w:lang w:val="en-US"/>
          <w:rPrChange w:id="3307" w:author="Nguyễn Đình Kha" w:date="2024-07-02T21:20:00Z" w16du:dateUtc="2024-07-02T14:20:00Z">
            <w:rPr>
              <w:ins w:id="3308" w:author="Nguyễn Đình Kha" w:date="2024-07-02T05:42:00Z" w16du:dateUtc="2024-07-01T22:42:00Z"/>
            </w:rPr>
          </w:rPrChange>
        </w:rPr>
        <w:pPrChange w:id="3309" w:author="Nguyễn Đình Kha" w:date="2024-07-02T05:42:00Z" w16du:dateUtc="2024-07-01T22:42:00Z">
          <w:pPr>
            <w:pStyle w:val="Heading3"/>
          </w:pPr>
        </w:pPrChange>
      </w:pPr>
      <w:ins w:id="3310" w:author="Nguyễn Đình Kha" w:date="2024-07-02T05:42:00Z" w16du:dateUtc="2024-07-01T22:42:00Z">
        <w:r w:rsidRPr="00733D85">
          <w:rPr>
            <w:rFonts w:ascii="Times New Roman" w:hAnsi="Times New Roman" w:cs="Times New Roman"/>
            <w:b/>
            <w:bCs/>
            <w:szCs w:val="26"/>
            <w:lang w:val="en-US"/>
            <w:rPrChange w:id="3311" w:author="Nguyễn Đình Kha" w:date="2024-07-02T21:20:00Z" w16du:dateUtc="2024-07-02T14:20:00Z">
              <w:rPr>
                <w:b w:val="0"/>
                <w:bCs w:val="0"/>
              </w:rPr>
            </w:rPrChange>
          </w:rPr>
          <w:lastRenderedPageBreak/>
          <w:t>Thiết lập môi trường:</w:t>
        </w:r>
      </w:ins>
    </w:p>
    <w:p w14:paraId="38759228" w14:textId="77777777" w:rsidR="00A1047E" w:rsidRPr="00A07802" w:rsidRDefault="00146C64" w:rsidP="00146C64">
      <w:pPr>
        <w:ind w:firstLine="227"/>
        <w:jc w:val="both"/>
        <w:rPr>
          <w:ins w:id="3312" w:author="Nguyễn Đình Kha" w:date="2024-07-02T05:48:00Z" w16du:dateUtc="2024-07-01T22:48:00Z"/>
          <w:rFonts w:ascii="Times New Roman" w:hAnsi="Times New Roman" w:cs="Times New Roman"/>
          <w:b/>
          <w:bCs/>
          <w:szCs w:val="26"/>
          <w:lang w:val="en-US"/>
        </w:rPr>
      </w:pPr>
      <w:ins w:id="3313" w:author="Nguyễn Đình Kha" w:date="2024-07-02T05:42:00Z" w16du:dateUtc="2024-07-01T22:42:00Z">
        <w:r w:rsidRPr="00A07802">
          <w:rPr>
            <w:rFonts w:ascii="Times New Roman" w:hAnsi="Times New Roman" w:cs="Times New Roman"/>
            <w:b/>
            <w:bCs/>
            <w:szCs w:val="26"/>
            <w:lang w:val="en-US"/>
            <w:rPrChange w:id="3314" w:author="Nguyễn Đình Kha" w:date="2024-07-02T21:20:00Z" w16du:dateUtc="2024-07-02T14:20:00Z">
              <w:rPr>
                <w:rStyle w:val="Strong"/>
              </w:rPr>
            </w:rPrChange>
          </w:rPr>
          <w:t>Hệ thống Honeypot</w:t>
        </w:r>
      </w:ins>
    </w:p>
    <w:p w14:paraId="56B29B55" w14:textId="5F28BA07" w:rsidR="00146C64" w:rsidRPr="00733D85" w:rsidRDefault="00146C64" w:rsidP="00146C64">
      <w:pPr>
        <w:ind w:firstLine="227"/>
        <w:jc w:val="both"/>
        <w:rPr>
          <w:ins w:id="3315" w:author="Nguyễn Đình Kha" w:date="2024-07-02T05:51:00Z" w16du:dateUtc="2024-07-01T22:51:00Z"/>
          <w:rFonts w:ascii="Times New Roman" w:hAnsi="Times New Roman" w:cs="Times New Roman"/>
          <w:szCs w:val="26"/>
          <w:lang w:val="en-US"/>
        </w:rPr>
      </w:pPr>
      <w:ins w:id="3316" w:author="Nguyễn Đình Kha" w:date="2024-07-02T05:42:00Z" w16du:dateUtc="2024-07-01T22:42:00Z">
        <w:r w:rsidRPr="00733D85">
          <w:rPr>
            <w:rFonts w:ascii="Times New Roman" w:hAnsi="Times New Roman" w:cs="Times New Roman"/>
            <w:szCs w:val="26"/>
            <w:lang w:val="en-US"/>
            <w:rPrChange w:id="3317" w:author="Nguyễn Đình Kha" w:date="2024-07-02T21:20:00Z" w16du:dateUtc="2024-07-02T14:20:00Z">
              <w:rPr/>
            </w:rPrChange>
          </w:rPr>
          <w:t>Một hệ thống giả lập với các thành phần frontend và backend được thiết kế để phát hiện và ghi nhận cuộc tấn công XSS.</w:t>
        </w:r>
      </w:ins>
    </w:p>
    <w:p w14:paraId="4D5A0198" w14:textId="77777777" w:rsidR="004878A2" w:rsidRPr="00733D85" w:rsidRDefault="004878A2">
      <w:pPr>
        <w:ind w:firstLine="227"/>
        <w:jc w:val="both"/>
        <w:rPr>
          <w:ins w:id="3318" w:author="Nguyễn Đình Kha" w:date="2024-07-02T05:42:00Z" w16du:dateUtc="2024-07-01T22:42:00Z"/>
          <w:rFonts w:ascii="Times New Roman" w:hAnsi="Times New Roman" w:cs="Times New Roman"/>
          <w:szCs w:val="26"/>
          <w:lang w:val="en-US"/>
          <w:rPrChange w:id="3319" w:author="Nguyễn Đình Kha" w:date="2024-07-02T21:20:00Z" w16du:dateUtc="2024-07-02T14:20:00Z">
            <w:rPr>
              <w:ins w:id="3320" w:author="Nguyễn Đình Kha" w:date="2024-07-02T05:42:00Z" w16du:dateUtc="2024-07-01T22:42:00Z"/>
            </w:rPr>
          </w:rPrChange>
        </w:rPr>
        <w:pPrChange w:id="3321" w:author="Nguyễn Đình Kha" w:date="2024-07-02T05:42:00Z" w16du:dateUtc="2024-07-01T22:42:00Z">
          <w:pPr>
            <w:numPr>
              <w:numId w:val="112"/>
            </w:numPr>
            <w:tabs>
              <w:tab w:val="num" w:pos="720"/>
            </w:tabs>
            <w:spacing w:before="100" w:beforeAutospacing="1" w:after="100" w:afterAutospacing="1" w:line="240" w:lineRule="auto"/>
            <w:ind w:left="720" w:hanging="360"/>
          </w:pPr>
        </w:pPrChange>
      </w:pPr>
    </w:p>
    <w:p w14:paraId="525E61EB" w14:textId="77777777" w:rsidR="00A1047E" w:rsidRPr="00A07802" w:rsidRDefault="00146C64" w:rsidP="00146C64">
      <w:pPr>
        <w:ind w:firstLine="227"/>
        <w:jc w:val="both"/>
        <w:rPr>
          <w:ins w:id="3322" w:author="Nguyễn Đình Kha" w:date="2024-07-02T05:48:00Z" w16du:dateUtc="2024-07-01T22:48:00Z"/>
          <w:rFonts w:ascii="Times New Roman" w:hAnsi="Times New Roman" w:cs="Times New Roman"/>
          <w:b/>
          <w:bCs/>
          <w:szCs w:val="26"/>
          <w:lang w:val="en-US"/>
          <w:rPrChange w:id="3323" w:author="Nguyễn Đình Kha" w:date="2024-07-02T21:20:00Z" w16du:dateUtc="2024-07-02T14:20:00Z">
            <w:rPr>
              <w:ins w:id="3324" w:author="Nguyễn Đình Kha" w:date="2024-07-02T05:48:00Z" w16du:dateUtc="2024-07-01T22:48:00Z"/>
              <w:rFonts w:ascii="Times New Roman" w:hAnsi="Times New Roman" w:cs="Times New Roman"/>
              <w:lang w:val="en-US"/>
            </w:rPr>
          </w:rPrChange>
        </w:rPr>
      </w:pPr>
      <w:ins w:id="3325" w:author="Nguyễn Đình Kha" w:date="2024-07-02T05:42:00Z" w16du:dateUtc="2024-07-01T22:42:00Z">
        <w:r w:rsidRPr="00A07802">
          <w:rPr>
            <w:rFonts w:ascii="Times New Roman" w:hAnsi="Times New Roman" w:cs="Times New Roman"/>
            <w:b/>
            <w:bCs/>
            <w:szCs w:val="26"/>
            <w:lang w:val="en-US"/>
            <w:rPrChange w:id="3326" w:author="Nguyễn Đình Kha" w:date="2024-07-02T21:20:00Z" w16du:dateUtc="2024-07-02T14:20:00Z">
              <w:rPr>
                <w:rStyle w:val="Strong"/>
              </w:rPr>
            </w:rPrChange>
          </w:rPr>
          <w:t>Cấu hình Agent DQN</w:t>
        </w:r>
      </w:ins>
    </w:p>
    <w:p w14:paraId="1CFDF54E" w14:textId="11AA6E83" w:rsidR="00146C64" w:rsidRPr="00733D85" w:rsidRDefault="00146C64" w:rsidP="00146C64">
      <w:pPr>
        <w:ind w:firstLine="227"/>
        <w:jc w:val="both"/>
        <w:rPr>
          <w:ins w:id="3327" w:author="Nguyễn Đình Kha" w:date="2024-07-02T05:51:00Z" w16du:dateUtc="2024-07-01T22:51:00Z"/>
          <w:rFonts w:ascii="Times New Roman" w:hAnsi="Times New Roman" w:cs="Times New Roman"/>
          <w:szCs w:val="26"/>
          <w:lang w:val="en-US"/>
        </w:rPr>
      </w:pPr>
      <w:ins w:id="3328" w:author="Nguyễn Đình Kha" w:date="2024-07-02T05:42:00Z" w16du:dateUtc="2024-07-01T22:42:00Z">
        <w:r w:rsidRPr="00733D85">
          <w:rPr>
            <w:rFonts w:ascii="Times New Roman" w:hAnsi="Times New Roman" w:cs="Times New Roman"/>
            <w:szCs w:val="26"/>
            <w:lang w:val="en-US"/>
            <w:rPrChange w:id="3329" w:author="Nguyễn Đình Kha" w:date="2024-07-02T21:20:00Z" w16du:dateUtc="2024-07-02T14:20:00Z">
              <w:rPr/>
            </w:rPrChange>
          </w:rPr>
          <w:t>Một agent sử dụng Deep Q-Network (DQN) để phát hiện và phản hồi các cuộc tấn công, với bộ nhớ lưu trữ tối đa 5000 trải nghiệm.</w:t>
        </w:r>
      </w:ins>
    </w:p>
    <w:p w14:paraId="1F8F1A61" w14:textId="77777777" w:rsidR="004878A2" w:rsidRPr="00733D85" w:rsidRDefault="004878A2">
      <w:pPr>
        <w:ind w:firstLine="227"/>
        <w:jc w:val="both"/>
        <w:rPr>
          <w:ins w:id="3330" w:author="Nguyễn Đình Kha" w:date="2024-07-02T05:42:00Z" w16du:dateUtc="2024-07-01T22:42:00Z"/>
          <w:rFonts w:ascii="Times New Roman" w:hAnsi="Times New Roman" w:cs="Times New Roman"/>
          <w:szCs w:val="26"/>
          <w:lang w:val="en-US"/>
          <w:rPrChange w:id="3331" w:author="Nguyễn Đình Kha" w:date="2024-07-02T21:20:00Z" w16du:dateUtc="2024-07-02T14:20:00Z">
            <w:rPr>
              <w:ins w:id="3332" w:author="Nguyễn Đình Kha" w:date="2024-07-02T05:42:00Z" w16du:dateUtc="2024-07-01T22:42:00Z"/>
            </w:rPr>
          </w:rPrChange>
        </w:rPr>
        <w:pPrChange w:id="3333" w:author="Nguyễn Đình Kha" w:date="2024-07-02T05:42:00Z" w16du:dateUtc="2024-07-01T22:42:00Z">
          <w:pPr>
            <w:numPr>
              <w:numId w:val="112"/>
            </w:numPr>
            <w:tabs>
              <w:tab w:val="num" w:pos="720"/>
            </w:tabs>
            <w:spacing w:before="100" w:beforeAutospacing="1" w:after="100" w:afterAutospacing="1" w:line="240" w:lineRule="auto"/>
            <w:ind w:left="720" w:hanging="360"/>
          </w:pPr>
        </w:pPrChange>
      </w:pPr>
    </w:p>
    <w:p w14:paraId="55B87A9D" w14:textId="77777777" w:rsidR="00146C64" w:rsidRPr="00733D85" w:rsidRDefault="00146C64" w:rsidP="00146C64">
      <w:pPr>
        <w:ind w:firstLine="227"/>
        <w:jc w:val="both"/>
        <w:rPr>
          <w:ins w:id="3334" w:author="Nguyễn Đình Kha" w:date="2024-07-02T05:50:00Z" w16du:dateUtc="2024-07-01T22:50:00Z"/>
          <w:rFonts w:ascii="Times New Roman" w:hAnsi="Times New Roman" w:cs="Times New Roman"/>
          <w:b/>
          <w:bCs/>
          <w:szCs w:val="26"/>
          <w:lang w:val="en-US"/>
        </w:rPr>
      </w:pPr>
      <w:ins w:id="3335" w:author="Nguyễn Đình Kha" w:date="2024-07-02T05:42:00Z" w16du:dateUtc="2024-07-01T22:42:00Z">
        <w:r w:rsidRPr="00733D85">
          <w:rPr>
            <w:rFonts w:ascii="Times New Roman" w:hAnsi="Times New Roman" w:cs="Times New Roman"/>
            <w:b/>
            <w:bCs/>
            <w:szCs w:val="26"/>
            <w:lang w:val="en-US"/>
            <w:rPrChange w:id="3336" w:author="Nguyễn Đình Kha" w:date="2024-07-02T21:20:00Z" w16du:dateUtc="2024-07-02T14:20:00Z">
              <w:rPr/>
            </w:rPrChange>
          </w:rPr>
          <w:t>Chuẩn bị các payload:</w:t>
        </w:r>
      </w:ins>
    </w:p>
    <w:p w14:paraId="35880FB8" w14:textId="4162F443" w:rsidR="004878A2" w:rsidRPr="00733D85" w:rsidRDefault="004878A2" w:rsidP="00E900D4">
      <w:pPr>
        <w:ind w:firstLine="227"/>
        <w:jc w:val="both"/>
        <w:rPr>
          <w:ins w:id="3337" w:author="Nguyễn Đình Kha" w:date="2024-07-02T21:17:00Z" w16du:dateUtc="2024-07-02T14:17:00Z"/>
          <w:rFonts w:ascii="Times New Roman" w:hAnsi="Times New Roman" w:cs="Times New Roman"/>
          <w:szCs w:val="26"/>
          <w:lang w:val="en-US"/>
        </w:rPr>
      </w:pPr>
      <w:ins w:id="3338" w:author="Nguyễn Đình Kha" w:date="2024-07-02T05:50:00Z" w16du:dateUtc="2024-07-01T22:50:00Z">
        <w:r w:rsidRPr="00733D85">
          <w:rPr>
            <w:rFonts w:ascii="Times New Roman" w:hAnsi="Times New Roman" w:cs="Times New Roman"/>
            <w:szCs w:val="26"/>
            <w:lang w:val="en-US"/>
            <w:rPrChange w:id="3339" w:author="Nguyễn Đình Kha" w:date="2024-07-02T21:20:00Z" w16du:dateUtc="2024-07-02T14:20:00Z">
              <w:rPr/>
            </w:rPrChange>
          </w:rPr>
          <w:t xml:space="preserve">Bob chuẩn bị </w:t>
        </w:r>
      </w:ins>
      <w:ins w:id="3340" w:author="Nguyễn Đình Kha" w:date="2024-07-02T05:51:00Z" w16du:dateUtc="2024-07-01T22:51:00Z">
        <w:r w:rsidRPr="00733D85">
          <w:rPr>
            <w:rFonts w:ascii="Times New Roman" w:hAnsi="Times New Roman" w:cs="Times New Roman"/>
            <w:szCs w:val="26"/>
            <w:lang w:val="en-US"/>
          </w:rPr>
          <w:t xml:space="preserve">120 payload XSS </w:t>
        </w:r>
      </w:ins>
      <w:ins w:id="3341" w:author="Nguyễn Đình Kha" w:date="2024-07-02T05:50:00Z" w16du:dateUtc="2024-07-01T22:50:00Z">
        <w:r w:rsidRPr="00733D85">
          <w:rPr>
            <w:rFonts w:ascii="Times New Roman" w:hAnsi="Times New Roman" w:cs="Times New Roman"/>
            <w:szCs w:val="26"/>
            <w:lang w:val="en-US"/>
            <w:rPrChange w:id="3342" w:author="Nguyễn Đình Kha" w:date="2024-07-02T21:20:00Z" w16du:dateUtc="2024-07-02T14:20:00Z">
              <w:rPr/>
            </w:rPrChange>
          </w:rPr>
          <w:t>từ nguồn</w:t>
        </w:r>
      </w:ins>
      <w:r w:rsidR="00E900D4">
        <w:rPr>
          <w:rFonts w:ascii="Times New Roman" w:hAnsi="Times New Roman" w:cs="Times New Roman"/>
          <w:szCs w:val="26"/>
          <w:lang w:val="en-US"/>
        </w:rPr>
        <w:t xml:space="preserve"> </w:t>
      </w:r>
      <m:oMath>
        <m:sSup>
          <m:sSupPr>
            <m:ctrlPr>
              <w:rPr>
                <w:rFonts w:ascii="Cambria Math" w:hAnsi="Cambria Math" w:cs="Times New Roman"/>
                <w:iCs/>
                <w:szCs w:val="26"/>
                <w:lang w:val="en-US"/>
              </w:rPr>
            </m:ctrlPr>
          </m:sSupPr>
          <m:e>
            <m:r>
              <m:rPr>
                <m:sty m:val="p"/>
              </m:rPr>
              <w:rPr>
                <w:rFonts w:ascii="Cambria Math" w:hAnsi="Cambria Math" w:cs="Times New Roman"/>
                <w:szCs w:val="26"/>
                <w:lang w:val="en-US"/>
              </w:rPr>
              <m:t>Github</m:t>
            </m:r>
          </m:e>
          <m:sup>
            <w:hyperlink w:anchor="Ref9" w:history="1">
              <m:r>
                <m:rPr>
                  <m:sty m:val="p"/>
                </m:rPr>
                <w:rPr>
                  <w:rStyle w:val="Hyperlink"/>
                  <w:rFonts w:ascii="Cambria Math" w:hAnsi="Cambria Math" w:cs="Times New Roman"/>
                  <w:color w:val="auto"/>
                  <w:szCs w:val="26"/>
                  <w:lang w:val="en-US"/>
                </w:rPr>
                <m:t>[9]</m:t>
              </m:r>
            </w:hyperlink>
          </m:sup>
        </m:sSup>
      </m:oMath>
      <w:r w:rsidR="00E900D4">
        <w:rPr>
          <w:rFonts w:ascii="Times New Roman" w:hAnsi="Times New Roman" w:cs="Times New Roman"/>
          <w:szCs w:val="26"/>
          <w:lang w:val="en-US"/>
        </w:rPr>
        <w:t xml:space="preserve"> </w:t>
      </w:r>
      <w:ins w:id="3343" w:author="Nguyễn Đình Kha" w:date="2024-07-02T05:50:00Z" w16du:dateUtc="2024-07-01T22:50:00Z">
        <w:r w:rsidRPr="00733D85">
          <w:rPr>
            <w:rFonts w:ascii="Times New Roman" w:hAnsi="Times New Roman" w:cs="Times New Roman"/>
            <w:szCs w:val="26"/>
            <w:lang w:val="en-US"/>
            <w:rPrChange w:id="3344" w:author="Nguyễn Đình Kha" w:date="2024-07-02T21:20:00Z" w16du:dateUtc="2024-07-02T14:20:00Z">
              <w:rPr>
                <w:rFonts w:ascii="Times New Roman" w:eastAsia="Times New Roman" w:hAnsi="Times New Roman" w:cs="Times New Roman"/>
                <w:sz w:val="24"/>
                <w:szCs w:val="24"/>
                <w:lang w:val="en-US"/>
              </w:rPr>
            </w:rPrChange>
          </w:rPr>
          <w:t>sử dụng trong mỗi phiên tấn công.</w:t>
        </w:r>
      </w:ins>
      <w:ins w:id="3345" w:author="Nguyễn Đình Kha" w:date="2024-07-02T05:51:00Z" w16du:dateUtc="2024-07-01T22:51:00Z">
        <w:r w:rsidRPr="00733D85">
          <w:rPr>
            <w:rFonts w:ascii="Times New Roman" w:hAnsi="Times New Roman" w:cs="Times New Roman"/>
            <w:szCs w:val="26"/>
            <w:lang w:val="en-US"/>
            <w:rPrChange w:id="3346" w:author="Nguyễn Đình Kha" w:date="2024-07-02T21:20:00Z" w16du:dateUtc="2024-07-02T14:20:00Z">
              <w:rPr>
                <w:rFonts w:ascii="Times New Roman" w:eastAsia="Times New Roman" w:hAnsi="Times New Roman" w:cs="Times New Roman"/>
                <w:sz w:val="24"/>
                <w:szCs w:val="24"/>
                <w:lang w:val="en-US"/>
              </w:rPr>
            </w:rPrChange>
          </w:rPr>
          <w:t xml:space="preserve"> </w:t>
        </w:r>
      </w:ins>
      <w:ins w:id="3347" w:author="Nguyễn Đình Kha" w:date="2024-07-02T05:42:00Z" w16du:dateUtc="2024-07-01T22:42:00Z">
        <w:r w:rsidR="00146C64" w:rsidRPr="00733D85">
          <w:rPr>
            <w:rFonts w:ascii="Times New Roman" w:hAnsi="Times New Roman" w:cs="Times New Roman"/>
            <w:szCs w:val="26"/>
            <w:lang w:val="en-US"/>
            <w:rPrChange w:id="3348" w:author="Nguyễn Đình Kha" w:date="2024-07-02T21:20:00Z" w16du:dateUtc="2024-07-02T14:20:00Z">
              <w:rPr>
                <w:rFonts w:ascii="Times New Roman" w:eastAsia="Times New Roman" w:hAnsi="Times New Roman" w:cs="Times New Roman"/>
                <w:sz w:val="24"/>
                <w:szCs w:val="24"/>
                <w:lang w:val="en-US"/>
              </w:rPr>
            </w:rPrChange>
          </w:rPr>
          <w:t>Các payload này được thiết kế để khai thác lỗ hổng XSS trong các trường đầu vào của hệ thống Honeypot</w:t>
        </w:r>
      </w:ins>
      <w:ins w:id="3349" w:author="Nguyễn Đình Kha" w:date="2024-07-02T06:22:00Z" w16du:dateUtc="2024-07-01T23:22:00Z">
        <w:r w:rsidR="002963B5" w:rsidRPr="00733D85">
          <w:rPr>
            <w:rFonts w:ascii="Times New Roman" w:hAnsi="Times New Roman" w:cs="Times New Roman"/>
            <w:szCs w:val="26"/>
            <w:lang w:val="en-US"/>
            <w:rPrChange w:id="3350" w:author="Nguyễn Đình Kha" w:date="2024-07-02T21:20:00Z" w16du:dateUtc="2024-07-02T14:20:00Z">
              <w:rPr>
                <w:rFonts w:ascii="Times New Roman" w:eastAsia="Times New Roman" w:hAnsi="Times New Roman" w:cs="Times New Roman"/>
                <w:sz w:val="24"/>
                <w:szCs w:val="24"/>
                <w:lang w:val="en-US"/>
              </w:rPr>
            </w:rPrChange>
          </w:rPr>
          <w:t>.</w:t>
        </w:r>
      </w:ins>
    </w:p>
    <w:p w14:paraId="161873F8" w14:textId="77777777" w:rsidR="00733D85" w:rsidRPr="00733D85" w:rsidRDefault="00733D85">
      <w:pPr>
        <w:ind w:firstLine="227"/>
        <w:jc w:val="both"/>
        <w:rPr>
          <w:ins w:id="3351" w:author="Nguyễn Đình Kha" w:date="2024-07-02T05:42:00Z" w16du:dateUtc="2024-07-01T22:42:00Z"/>
          <w:szCs w:val="26"/>
        </w:rPr>
        <w:pPrChange w:id="3352" w:author="Nguyễn Đình Kha" w:date="2024-07-02T06:22:00Z" w16du:dateUtc="2024-07-01T23:22:00Z">
          <w:pPr>
            <w:pStyle w:val="NormalWeb"/>
          </w:pPr>
        </w:pPrChange>
      </w:pPr>
    </w:p>
    <w:p w14:paraId="6743A25E" w14:textId="0AB26BBF" w:rsidR="00146C64" w:rsidRPr="00733D85" w:rsidRDefault="00146C64">
      <w:pPr>
        <w:ind w:firstLine="227"/>
        <w:jc w:val="both"/>
        <w:rPr>
          <w:ins w:id="3353" w:author="Nguyễn Đình Kha" w:date="2024-07-02T05:42:00Z" w16du:dateUtc="2024-07-01T22:42:00Z"/>
          <w:rFonts w:ascii="Times New Roman" w:hAnsi="Times New Roman" w:cs="Times New Roman"/>
          <w:szCs w:val="26"/>
          <w:lang w:val="en-US"/>
          <w:rPrChange w:id="3354" w:author="Nguyễn Đình Kha" w:date="2024-07-02T21:20:00Z" w16du:dateUtc="2024-07-02T14:20:00Z">
            <w:rPr>
              <w:ins w:id="3355" w:author="Nguyễn Đình Kha" w:date="2024-07-02T05:42:00Z" w16du:dateUtc="2024-07-01T22:42:00Z"/>
            </w:rPr>
          </w:rPrChange>
        </w:rPr>
        <w:pPrChange w:id="3356" w:author="Nguyễn Đình Kha" w:date="2024-07-02T05:42:00Z" w16du:dateUtc="2024-07-01T22:42:00Z">
          <w:pPr>
            <w:pStyle w:val="Heading3"/>
          </w:pPr>
        </w:pPrChange>
      </w:pPr>
      <w:ins w:id="3357" w:author="Nguyễn Đình Kha" w:date="2024-07-02T05:42:00Z" w16du:dateUtc="2024-07-01T22:42:00Z">
        <w:r w:rsidRPr="00733D85">
          <w:rPr>
            <w:rFonts w:ascii="Times New Roman" w:hAnsi="Times New Roman" w:cs="Times New Roman"/>
            <w:b/>
            <w:bCs/>
            <w:szCs w:val="26"/>
            <w:lang w:val="en-US"/>
            <w:rPrChange w:id="3358" w:author="Nguyễn Đình Kha" w:date="2024-07-02T21:20:00Z" w16du:dateUtc="2024-07-02T14:20:00Z">
              <w:rPr>
                <w:b w:val="0"/>
                <w:bCs w:val="0"/>
              </w:rPr>
            </w:rPrChange>
          </w:rPr>
          <w:t xml:space="preserve">Các </w:t>
        </w:r>
      </w:ins>
      <w:ins w:id="3359" w:author="Nguyễn Đình Kha" w:date="2024-07-02T21:17:00Z" w16du:dateUtc="2024-07-02T14:17:00Z">
        <w:r w:rsidR="00733D85" w:rsidRPr="00733D85">
          <w:rPr>
            <w:rFonts w:ascii="Times New Roman" w:hAnsi="Times New Roman" w:cs="Times New Roman"/>
            <w:b/>
            <w:bCs/>
            <w:szCs w:val="26"/>
            <w:lang w:val="en-US"/>
            <w:rPrChange w:id="3360" w:author="Nguyễn Đình Kha" w:date="2024-07-02T21:20:00Z" w16du:dateUtc="2024-07-02T14:20:00Z">
              <w:rPr>
                <w:rFonts w:ascii="Times New Roman" w:hAnsi="Times New Roman" w:cs="Times New Roman"/>
                <w:szCs w:val="26"/>
                <w:lang w:val="en-US"/>
              </w:rPr>
            </w:rPrChange>
          </w:rPr>
          <w:t>b</w:t>
        </w:r>
      </w:ins>
      <w:ins w:id="3361" w:author="Nguyễn Đình Kha" w:date="2024-07-02T05:42:00Z" w16du:dateUtc="2024-07-01T22:42:00Z">
        <w:r w:rsidRPr="00733D85">
          <w:rPr>
            <w:rFonts w:ascii="Times New Roman" w:hAnsi="Times New Roman" w:cs="Times New Roman"/>
            <w:b/>
            <w:bCs/>
            <w:szCs w:val="26"/>
            <w:lang w:val="en-US"/>
            <w:rPrChange w:id="3362" w:author="Nguyễn Đình Kha" w:date="2024-07-02T21:20:00Z" w16du:dateUtc="2024-07-02T14:20:00Z">
              <w:rPr>
                <w:b w:val="0"/>
                <w:bCs w:val="0"/>
              </w:rPr>
            </w:rPrChange>
          </w:rPr>
          <w:t xml:space="preserve">ước </w:t>
        </w:r>
      </w:ins>
      <w:ins w:id="3363" w:author="Nguyễn Đình Kha" w:date="2024-07-02T21:17:00Z" w16du:dateUtc="2024-07-02T14:17:00Z">
        <w:r w:rsidR="00733D85" w:rsidRPr="00733D85">
          <w:rPr>
            <w:rFonts w:ascii="Times New Roman" w:hAnsi="Times New Roman" w:cs="Times New Roman"/>
            <w:b/>
            <w:bCs/>
            <w:szCs w:val="26"/>
            <w:lang w:val="en-US"/>
            <w:rPrChange w:id="3364" w:author="Nguyễn Đình Kha" w:date="2024-07-02T21:20:00Z" w16du:dateUtc="2024-07-02T14:20:00Z">
              <w:rPr>
                <w:rFonts w:ascii="Times New Roman" w:hAnsi="Times New Roman" w:cs="Times New Roman"/>
                <w:szCs w:val="26"/>
                <w:lang w:val="en-US"/>
              </w:rPr>
            </w:rPrChange>
          </w:rPr>
          <w:t>t</w:t>
        </w:r>
      </w:ins>
      <w:ins w:id="3365" w:author="Nguyễn Đình Kha" w:date="2024-07-02T05:42:00Z" w16du:dateUtc="2024-07-01T22:42:00Z">
        <w:r w:rsidRPr="00733D85">
          <w:rPr>
            <w:rFonts w:ascii="Times New Roman" w:hAnsi="Times New Roman" w:cs="Times New Roman"/>
            <w:b/>
            <w:bCs/>
            <w:szCs w:val="26"/>
            <w:lang w:val="en-US"/>
            <w:rPrChange w:id="3366" w:author="Nguyễn Đình Kha" w:date="2024-07-02T21:20:00Z" w16du:dateUtc="2024-07-02T14:20:00Z">
              <w:rPr>
                <w:b w:val="0"/>
                <w:bCs w:val="0"/>
              </w:rPr>
            </w:rPrChange>
          </w:rPr>
          <w:t xml:space="preserve">hực </w:t>
        </w:r>
      </w:ins>
      <w:ins w:id="3367" w:author="Nguyễn Đình Kha" w:date="2024-07-02T21:17:00Z" w16du:dateUtc="2024-07-02T14:17:00Z">
        <w:r w:rsidR="00733D85" w:rsidRPr="00733D85">
          <w:rPr>
            <w:rFonts w:ascii="Times New Roman" w:hAnsi="Times New Roman" w:cs="Times New Roman"/>
            <w:b/>
            <w:bCs/>
            <w:szCs w:val="26"/>
            <w:lang w:val="en-US"/>
            <w:rPrChange w:id="3368" w:author="Nguyễn Đình Kha" w:date="2024-07-02T21:20:00Z" w16du:dateUtc="2024-07-02T14:20:00Z">
              <w:rPr>
                <w:rFonts w:ascii="Times New Roman" w:hAnsi="Times New Roman" w:cs="Times New Roman"/>
                <w:szCs w:val="26"/>
                <w:lang w:val="en-US"/>
              </w:rPr>
            </w:rPrChange>
          </w:rPr>
          <w:t>h</w:t>
        </w:r>
      </w:ins>
      <w:ins w:id="3369" w:author="Nguyễn Đình Kha" w:date="2024-07-02T05:42:00Z" w16du:dateUtc="2024-07-01T22:42:00Z">
        <w:r w:rsidRPr="00733D85">
          <w:rPr>
            <w:rFonts w:ascii="Times New Roman" w:hAnsi="Times New Roman" w:cs="Times New Roman"/>
            <w:b/>
            <w:bCs/>
            <w:szCs w:val="26"/>
            <w:lang w:val="en-US"/>
            <w:rPrChange w:id="3370" w:author="Nguyễn Đình Kha" w:date="2024-07-02T21:20:00Z" w16du:dateUtc="2024-07-02T14:20:00Z">
              <w:rPr>
                <w:b w:val="0"/>
                <w:bCs w:val="0"/>
              </w:rPr>
            </w:rPrChange>
          </w:rPr>
          <w:t>iện:</w:t>
        </w:r>
      </w:ins>
    </w:p>
    <w:p w14:paraId="28B8DEAB" w14:textId="2E70C862" w:rsidR="00146C64" w:rsidRPr="00733D85" w:rsidRDefault="00146C64">
      <w:pPr>
        <w:ind w:firstLine="227"/>
        <w:jc w:val="both"/>
        <w:rPr>
          <w:ins w:id="3371" w:author="Nguyễn Đình Kha" w:date="2024-07-02T05:42:00Z" w16du:dateUtc="2024-07-01T22:42:00Z"/>
          <w:rFonts w:ascii="Times New Roman" w:hAnsi="Times New Roman" w:cs="Times New Roman"/>
          <w:szCs w:val="26"/>
          <w:lang w:val="en-US"/>
          <w:rPrChange w:id="3372" w:author="Nguyễn Đình Kha" w:date="2024-07-02T21:20:00Z" w16du:dateUtc="2024-07-02T14:20:00Z">
            <w:rPr>
              <w:ins w:id="3373" w:author="Nguyễn Đình Kha" w:date="2024-07-02T05:42:00Z" w16du:dateUtc="2024-07-01T22:42:00Z"/>
            </w:rPr>
          </w:rPrChange>
        </w:rPr>
        <w:pPrChange w:id="3374" w:author="Nguyễn Đình Kha" w:date="2024-07-02T05:42:00Z" w16du:dateUtc="2024-07-01T22:42:00Z">
          <w:pPr>
            <w:pStyle w:val="Heading4"/>
          </w:pPr>
        </w:pPrChange>
      </w:pPr>
      <w:ins w:id="3375" w:author="Nguyễn Đình Kha" w:date="2024-07-02T05:42:00Z" w16du:dateUtc="2024-07-01T22:42:00Z">
        <w:r w:rsidRPr="00733D85">
          <w:rPr>
            <w:rFonts w:ascii="Times New Roman" w:hAnsi="Times New Roman" w:cs="Times New Roman"/>
            <w:b/>
            <w:bCs/>
            <w:szCs w:val="26"/>
            <w:lang w:val="en-US"/>
            <w:rPrChange w:id="3376" w:author="Nguyễn Đình Kha" w:date="2024-07-02T21:20:00Z" w16du:dateUtc="2024-07-02T14:20:00Z">
              <w:rPr>
                <w:b w:val="0"/>
                <w:bCs w:val="0"/>
                <w:iCs w:val="0"/>
              </w:rPr>
            </w:rPrChange>
          </w:rPr>
          <w:t xml:space="preserve">Chuẩn </w:t>
        </w:r>
      </w:ins>
      <w:ins w:id="3377" w:author="Nguyễn Đình Kha" w:date="2024-07-02T21:17:00Z" w16du:dateUtc="2024-07-02T14:17:00Z">
        <w:r w:rsidR="00733D85" w:rsidRPr="00733D85">
          <w:rPr>
            <w:rFonts w:ascii="Times New Roman" w:hAnsi="Times New Roman" w:cs="Times New Roman"/>
            <w:b/>
            <w:bCs/>
            <w:szCs w:val="26"/>
            <w:lang w:val="en-US"/>
            <w:rPrChange w:id="3378" w:author="Nguyễn Đình Kha" w:date="2024-07-02T21:20:00Z" w16du:dateUtc="2024-07-02T14:20:00Z">
              <w:rPr>
                <w:rFonts w:ascii="Times New Roman" w:hAnsi="Times New Roman" w:cs="Times New Roman"/>
                <w:iCs w:val="0"/>
                <w:szCs w:val="26"/>
                <w:lang w:val="en-US"/>
              </w:rPr>
            </w:rPrChange>
          </w:rPr>
          <w:t>b</w:t>
        </w:r>
      </w:ins>
      <w:ins w:id="3379" w:author="Nguyễn Đình Kha" w:date="2024-07-02T05:42:00Z" w16du:dateUtc="2024-07-01T22:42:00Z">
        <w:r w:rsidRPr="00733D85">
          <w:rPr>
            <w:rFonts w:ascii="Times New Roman" w:hAnsi="Times New Roman" w:cs="Times New Roman"/>
            <w:b/>
            <w:bCs/>
            <w:szCs w:val="26"/>
            <w:lang w:val="en-US"/>
            <w:rPrChange w:id="3380" w:author="Nguyễn Đình Kha" w:date="2024-07-02T21:20:00Z" w16du:dateUtc="2024-07-02T14:20:00Z">
              <w:rPr>
                <w:b w:val="0"/>
                <w:bCs w:val="0"/>
                <w:iCs w:val="0"/>
              </w:rPr>
            </w:rPrChange>
          </w:rPr>
          <w:t xml:space="preserve">ị </w:t>
        </w:r>
      </w:ins>
      <w:ins w:id="3381" w:author="Nguyễn Đình Kha" w:date="2024-07-02T21:17:00Z" w16du:dateUtc="2024-07-02T14:17:00Z">
        <w:r w:rsidR="00733D85" w:rsidRPr="00733D85">
          <w:rPr>
            <w:rFonts w:ascii="Times New Roman" w:hAnsi="Times New Roman" w:cs="Times New Roman"/>
            <w:b/>
            <w:bCs/>
            <w:szCs w:val="26"/>
            <w:lang w:val="en-US"/>
            <w:rPrChange w:id="3382" w:author="Nguyễn Đình Kha" w:date="2024-07-02T21:20:00Z" w16du:dateUtc="2024-07-02T14:20:00Z">
              <w:rPr>
                <w:rFonts w:ascii="Times New Roman" w:hAnsi="Times New Roman" w:cs="Times New Roman"/>
                <w:iCs w:val="0"/>
                <w:szCs w:val="26"/>
                <w:lang w:val="en-US"/>
              </w:rPr>
            </w:rPrChange>
          </w:rPr>
          <w:t>t</w:t>
        </w:r>
      </w:ins>
      <w:ins w:id="3383" w:author="Nguyễn Đình Kha" w:date="2024-07-02T05:42:00Z" w16du:dateUtc="2024-07-01T22:42:00Z">
        <w:r w:rsidRPr="00733D85">
          <w:rPr>
            <w:rFonts w:ascii="Times New Roman" w:hAnsi="Times New Roman" w:cs="Times New Roman"/>
            <w:b/>
            <w:bCs/>
            <w:szCs w:val="26"/>
            <w:lang w:val="en-US"/>
            <w:rPrChange w:id="3384" w:author="Nguyễn Đình Kha" w:date="2024-07-02T21:20:00Z" w16du:dateUtc="2024-07-02T14:20:00Z">
              <w:rPr>
                <w:b w:val="0"/>
                <w:bCs w:val="0"/>
                <w:iCs w:val="0"/>
              </w:rPr>
            </w:rPrChange>
          </w:rPr>
          <w:t xml:space="preserve">ấn </w:t>
        </w:r>
      </w:ins>
      <w:ins w:id="3385" w:author="Nguyễn Đình Kha" w:date="2024-07-02T21:17:00Z" w16du:dateUtc="2024-07-02T14:17:00Z">
        <w:r w:rsidR="00733D85" w:rsidRPr="00733D85">
          <w:rPr>
            <w:rFonts w:ascii="Times New Roman" w:hAnsi="Times New Roman" w:cs="Times New Roman"/>
            <w:b/>
            <w:bCs/>
            <w:szCs w:val="26"/>
            <w:lang w:val="en-US"/>
            <w:rPrChange w:id="3386" w:author="Nguyễn Đình Kha" w:date="2024-07-02T21:20:00Z" w16du:dateUtc="2024-07-02T14:20:00Z">
              <w:rPr>
                <w:rFonts w:ascii="Times New Roman" w:hAnsi="Times New Roman" w:cs="Times New Roman"/>
                <w:iCs w:val="0"/>
                <w:szCs w:val="26"/>
                <w:lang w:val="en-US"/>
              </w:rPr>
            </w:rPrChange>
          </w:rPr>
          <w:t>c</w:t>
        </w:r>
      </w:ins>
      <w:ins w:id="3387" w:author="Nguyễn Đình Kha" w:date="2024-07-02T05:42:00Z" w16du:dateUtc="2024-07-01T22:42:00Z">
        <w:r w:rsidRPr="00733D85">
          <w:rPr>
            <w:rFonts w:ascii="Times New Roman" w:hAnsi="Times New Roman" w:cs="Times New Roman"/>
            <w:b/>
            <w:bCs/>
            <w:szCs w:val="26"/>
            <w:lang w:val="en-US"/>
            <w:rPrChange w:id="3388" w:author="Nguyễn Đình Kha" w:date="2024-07-02T21:20:00Z" w16du:dateUtc="2024-07-02T14:20:00Z">
              <w:rPr>
                <w:b w:val="0"/>
                <w:bCs w:val="0"/>
                <w:iCs w:val="0"/>
              </w:rPr>
            </w:rPrChange>
          </w:rPr>
          <w:t>ông:</w:t>
        </w:r>
      </w:ins>
    </w:p>
    <w:p w14:paraId="4D33895B" w14:textId="77777777" w:rsidR="00A1047E" w:rsidRPr="00733D85" w:rsidRDefault="00146C64" w:rsidP="00146C64">
      <w:pPr>
        <w:ind w:firstLine="227"/>
        <w:jc w:val="both"/>
        <w:rPr>
          <w:ins w:id="3389" w:author="Nguyễn Đình Kha" w:date="2024-07-02T05:54:00Z" w16du:dateUtc="2024-07-01T22:54:00Z"/>
          <w:rFonts w:ascii="Times New Roman" w:hAnsi="Times New Roman" w:cs="Times New Roman"/>
          <w:b/>
          <w:bCs/>
          <w:szCs w:val="26"/>
          <w:lang w:val="en-US"/>
        </w:rPr>
      </w:pPr>
      <w:ins w:id="3390" w:author="Nguyễn Đình Kha" w:date="2024-07-02T05:42:00Z" w16du:dateUtc="2024-07-01T22:42:00Z">
        <w:r w:rsidRPr="00733D85">
          <w:rPr>
            <w:rFonts w:ascii="Times New Roman" w:hAnsi="Times New Roman" w:cs="Times New Roman"/>
            <w:szCs w:val="26"/>
            <w:lang w:val="en-US"/>
            <w:rPrChange w:id="3391" w:author="Nguyễn Đình Kha" w:date="2024-07-02T21:20:00Z" w16du:dateUtc="2024-07-02T14:20:00Z">
              <w:rPr>
                <w:rStyle w:val="Strong"/>
              </w:rPr>
            </w:rPrChange>
          </w:rPr>
          <w:t>Thiết lập công cụ</w:t>
        </w:r>
      </w:ins>
    </w:p>
    <w:p w14:paraId="362DACFB" w14:textId="77777777" w:rsidR="00C870A2" w:rsidRPr="00733D85" w:rsidRDefault="004878A2">
      <w:pPr>
        <w:keepNext/>
        <w:ind w:firstLine="227"/>
        <w:jc w:val="both"/>
        <w:rPr>
          <w:ins w:id="3392" w:author="Nguyễn Đình Kha" w:date="2024-07-02T11:07:00Z" w16du:dateUtc="2024-07-02T04:07:00Z"/>
          <w:rFonts w:ascii="Times New Roman" w:hAnsi="Times New Roman" w:cs="Times New Roman"/>
          <w:szCs w:val="26"/>
          <w:rPrChange w:id="3393" w:author="Nguyễn Đình Kha" w:date="2024-07-02T21:20:00Z" w16du:dateUtc="2024-07-02T14:20:00Z">
            <w:rPr>
              <w:ins w:id="3394" w:author="Nguyễn Đình Kha" w:date="2024-07-02T11:07:00Z" w16du:dateUtc="2024-07-02T04:07:00Z"/>
            </w:rPr>
          </w:rPrChange>
        </w:rPr>
        <w:pPrChange w:id="3395" w:author="Nguyễn Đình Kha" w:date="2024-07-02T11:07:00Z" w16du:dateUtc="2024-07-02T04:07:00Z">
          <w:pPr>
            <w:ind w:firstLine="227"/>
            <w:jc w:val="both"/>
          </w:pPr>
        </w:pPrChange>
      </w:pPr>
      <w:ins w:id="3396" w:author="Nguyễn Đình Kha" w:date="2024-07-02T05:54:00Z" w16du:dateUtc="2024-07-01T22:54:00Z">
        <w:r w:rsidRPr="00733D85">
          <w:rPr>
            <w:rFonts w:ascii="Times New Roman" w:hAnsi="Times New Roman" w:cs="Times New Roman"/>
            <w:b/>
            <w:bCs/>
            <w:noProof/>
            <w:szCs w:val="26"/>
            <w:lang w:val="en-US"/>
          </w:rPr>
          <w:lastRenderedPageBreak/>
          <w:drawing>
            <wp:inline distT="0" distB="0" distL="0" distR="0" wp14:anchorId="7B8DA57C" wp14:editId="19B72BD0">
              <wp:extent cx="5579745" cy="2671445"/>
              <wp:effectExtent l="0" t="0" r="0" b="0"/>
              <wp:docPr id="1726335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35300" name="Picture 1" descr="A screenshot of a computer&#10;&#10;Description automatically generated"/>
                      <pic:cNvPicPr/>
                    </pic:nvPicPr>
                    <pic:blipFill>
                      <a:blip r:embed="rId28"/>
                      <a:stretch>
                        <a:fillRect/>
                      </a:stretch>
                    </pic:blipFill>
                    <pic:spPr>
                      <a:xfrm>
                        <a:off x="0" y="0"/>
                        <a:ext cx="5579745" cy="2671445"/>
                      </a:xfrm>
                      <a:prstGeom prst="rect">
                        <a:avLst/>
                      </a:prstGeom>
                    </pic:spPr>
                  </pic:pic>
                </a:graphicData>
              </a:graphic>
            </wp:inline>
          </w:drawing>
        </w:r>
      </w:ins>
    </w:p>
    <w:p w14:paraId="5B948A30" w14:textId="1FADA5CF" w:rsidR="004878A2" w:rsidRPr="00733D85" w:rsidRDefault="00C870A2">
      <w:pPr>
        <w:pStyle w:val="Caption"/>
        <w:jc w:val="both"/>
        <w:rPr>
          <w:ins w:id="3397" w:author="Nguyễn Đình Kha" w:date="2024-07-02T05:48:00Z" w16du:dateUtc="2024-07-01T22:48:00Z"/>
          <w:rFonts w:ascii="Times New Roman" w:hAnsi="Times New Roman" w:cs="Times New Roman"/>
          <w:b/>
          <w:szCs w:val="26"/>
          <w:lang w:val="en-US"/>
        </w:rPr>
        <w:pPrChange w:id="3398" w:author="Nguyễn Đình Kha" w:date="2024-07-02T11:07:00Z" w16du:dateUtc="2024-07-02T04:07:00Z">
          <w:pPr>
            <w:ind w:firstLine="227"/>
            <w:jc w:val="both"/>
          </w:pPr>
        </w:pPrChange>
      </w:pPr>
      <w:bookmarkStart w:id="3399" w:name="_Toc171974835"/>
      <w:ins w:id="3400" w:author="Nguyễn Đình Kha" w:date="2024-07-02T11:07:00Z" w16du:dateUtc="2024-07-02T04:07:00Z">
        <w:r w:rsidRPr="00733D85">
          <w:rPr>
            <w:rFonts w:ascii="Times New Roman" w:hAnsi="Times New Roman" w:cs="Times New Roman"/>
            <w:szCs w:val="26"/>
            <w:rPrChange w:id="3401" w:author="Nguyễn Đình Kha" w:date="2024-07-02T21:20:00Z" w16du:dateUtc="2024-07-02T14:20:00Z">
              <w:rPr/>
            </w:rPrChange>
          </w:rPr>
          <w:t xml:space="preserve">Hình </w:t>
        </w:r>
        <w:r w:rsidRPr="00733D85">
          <w:rPr>
            <w:rFonts w:ascii="Times New Roman" w:hAnsi="Times New Roman" w:cs="Times New Roman"/>
            <w:szCs w:val="26"/>
            <w:rPrChange w:id="3402" w:author="Nguyễn Đình Kha" w:date="2024-07-02T21:20:00Z" w16du:dateUtc="2024-07-02T14:20:00Z">
              <w:rPr/>
            </w:rPrChange>
          </w:rPr>
          <w:fldChar w:fldCharType="begin"/>
        </w:r>
        <w:r w:rsidRPr="00733D85">
          <w:rPr>
            <w:rFonts w:ascii="Times New Roman" w:hAnsi="Times New Roman" w:cs="Times New Roman"/>
            <w:szCs w:val="26"/>
            <w:rPrChange w:id="3403"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404" w:author="Nguyễn Đình Kha" w:date="2024-07-02T21:20:00Z" w16du:dateUtc="2024-07-02T14:20:00Z">
            <w:rPr/>
          </w:rPrChange>
        </w:rPr>
        <w:fldChar w:fldCharType="separate"/>
      </w:r>
      <w:r w:rsidR="000A3882">
        <w:rPr>
          <w:rFonts w:ascii="Times New Roman" w:hAnsi="Times New Roman" w:cs="Times New Roman"/>
          <w:noProof/>
          <w:szCs w:val="26"/>
        </w:rPr>
        <w:t>20</w:t>
      </w:r>
      <w:ins w:id="3405" w:author="Nguyễn Đình Kha" w:date="2024-07-02T11:07:00Z" w16du:dateUtc="2024-07-02T04:07:00Z">
        <w:r w:rsidRPr="00733D85">
          <w:rPr>
            <w:rFonts w:ascii="Times New Roman" w:hAnsi="Times New Roman" w:cs="Times New Roman"/>
            <w:szCs w:val="26"/>
            <w:rPrChange w:id="3406" w:author="Nguyễn Đình Kha" w:date="2024-07-02T21:20:00Z" w16du:dateUtc="2024-07-02T14:20:00Z">
              <w:rPr/>
            </w:rPrChange>
          </w:rPr>
          <w:fldChar w:fldCharType="end"/>
        </w:r>
        <w:r w:rsidRPr="00733D85">
          <w:rPr>
            <w:rFonts w:ascii="Times New Roman" w:hAnsi="Times New Roman" w:cs="Times New Roman"/>
            <w:szCs w:val="26"/>
            <w:lang w:val="en-US"/>
            <w:rPrChange w:id="3407" w:author="Nguyễn Đình Kha" w:date="2024-07-02T21:20:00Z" w16du:dateUtc="2024-07-02T14:20:00Z">
              <w:rPr>
                <w:lang w:val="en-US"/>
              </w:rPr>
            </w:rPrChange>
          </w:rPr>
          <w:t xml:space="preserve">. </w:t>
        </w:r>
        <w:r w:rsidRPr="00733D85">
          <w:rPr>
            <w:rFonts w:ascii="Times New Roman" w:hAnsi="Times New Roman" w:cs="Times New Roman"/>
            <w:noProof/>
            <w:szCs w:val="26"/>
            <w:rPrChange w:id="3408" w:author="Nguyễn Đình Kha" w:date="2024-07-02T21:20:00Z" w16du:dateUtc="2024-07-02T14:20:00Z">
              <w:rPr>
                <w:noProof/>
              </w:rPr>
            </w:rPrChange>
          </w:rPr>
          <w:t>Bob mở Burp Suite và cấu hình Intercepting Proxy để bắt và sửa đổi các yêu cầu HTTP.</w:t>
        </w:r>
      </w:ins>
      <w:bookmarkEnd w:id="3399"/>
    </w:p>
    <w:p w14:paraId="6BF8F043" w14:textId="77777777" w:rsidR="00954EB0" w:rsidRPr="00733D85" w:rsidRDefault="00954EB0">
      <w:pPr>
        <w:ind w:firstLine="227"/>
        <w:jc w:val="both"/>
        <w:rPr>
          <w:ins w:id="3409" w:author="Nguyễn Đình Kha" w:date="2024-07-02T05:42:00Z" w16du:dateUtc="2024-07-01T22:42:00Z"/>
          <w:rFonts w:ascii="Times New Roman" w:hAnsi="Times New Roman" w:cs="Times New Roman"/>
          <w:szCs w:val="26"/>
          <w:lang w:val="en-US"/>
          <w:rPrChange w:id="3410" w:author="Nguyễn Đình Kha" w:date="2024-07-02T21:20:00Z" w16du:dateUtc="2024-07-02T14:20:00Z">
            <w:rPr>
              <w:ins w:id="3411" w:author="Nguyễn Đình Kha" w:date="2024-07-02T05:42:00Z" w16du:dateUtc="2024-07-01T22:42:00Z"/>
            </w:rPr>
          </w:rPrChange>
        </w:rPr>
        <w:pPrChange w:id="3412" w:author="Nguyễn Đình Kha" w:date="2024-07-02T05:42:00Z" w16du:dateUtc="2024-07-01T22:42:00Z">
          <w:pPr>
            <w:numPr>
              <w:numId w:val="113"/>
            </w:numPr>
            <w:tabs>
              <w:tab w:val="num" w:pos="720"/>
            </w:tabs>
            <w:spacing w:before="100" w:beforeAutospacing="1" w:after="100" w:afterAutospacing="1" w:line="240" w:lineRule="auto"/>
            <w:ind w:left="720" w:hanging="360"/>
          </w:pPr>
        </w:pPrChange>
      </w:pPr>
    </w:p>
    <w:p w14:paraId="0E71C7AD" w14:textId="77777777" w:rsidR="00A1047E" w:rsidRPr="00733D85" w:rsidRDefault="00146C64" w:rsidP="00146C64">
      <w:pPr>
        <w:ind w:firstLine="227"/>
        <w:jc w:val="both"/>
        <w:rPr>
          <w:ins w:id="3413" w:author="Nguyễn Đình Kha" w:date="2024-07-02T05:55:00Z" w16du:dateUtc="2024-07-01T22:55:00Z"/>
          <w:rFonts w:ascii="Times New Roman" w:hAnsi="Times New Roman" w:cs="Times New Roman"/>
          <w:b/>
          <w:bCs/>
          <w:szCs w:val="26"/>
          <w:lang w:val="en-US"/>
        </w:rPr>
      </w:pPr>
      <w:ins w:id="3414" w:author="Nguyễn Đình Kha" w:date="2024-07-02T05:42:00Z" w16du:dateUtc="2024-07-01T22:42:00Z">
        <w:r w:rsidRPr="00733D85">
          <w:rPr>
            <w:rFonts w:ascii="Times New Roman" w:hAnsi="Times New Roman" w:cs="Times New Roman"/>
            <w:szCs w:val="26"/>
            <w:lang w:val="en-US"/>
            <w:rPrChange w:id="3415" w:author="Nguyễn Đình Kha" w:date="2024-07-02T21:20:00Z" w16du:dateUtc="2024-07-02T14:20:00Z">
              <w:rPr>
                <w:rStyle w:val="Strong"/>
              </w:rPr>
            </w:rPrChange>
          </w:rPr>
          <w:t>Tạo payload</w:t>
        </w:r>
      </w:ins>
    </w:p>
    <w:p w14:paraId="10C7F2EA" w14:textId="77777777" w:rsidR="00C870A2" w:rsidRPr="00733D85" w:rsidRDefault="004878A2">
      <w:pPr>
        <w:keepNext/>
        <w:ind w:firstLine="227"/>
        <w:jc w:val="both"/>
        <w:rPr>
          <w:ins w:id="3416" w:author="Nguyễn Đình Kha" w:date="2024-07-02T11:07:00Z" w16du:dateUtc="2024-07-02T04:07:00Z"/>
          <w:rFonts w:ascii="Times New Roman" w:hAnsi="Times New Roman" w:cs="Times New Roman"/>
          <w:szCs w:val="26"/>
          <w:rPrChange w:id="3417" w:author="Nguyễn Đình Kha" w:date="2024-07-02T21:20:00Z" w16du:dateUtc="2024-07-02T14:20:00Z">
            <w:rPr>
              <w:ins w:id="3418" w:author="Nguyễn Đình Kha" w:date="2024-07-02T11:07:00Z" w16du:dateUtc="2024-07-02T04:07:00Z"/>
            </w:rPr>
          </w:rPrChange>
        </w:rPr>
        <w:pPrChange w:id="3419" w:author="Nguyễn Đình Kha" w:date="2024-07-02T11:07:00Z" w16du:dateUtc="2024-07-02T04:07:00Z">
          <w:pPr>
            <w:ind w:firstLine="227"/>
            <w:jc w:val="both"/>
          </w:pPr>
        </w:pPrChange>
      </w:pPr>
      <w:ins w:id="3420" w:author="Nguyễn Đình Kha" w:date="2024-07-02T05:55:00Z" w16du:dateUtc="2024-07-01T22:55:00Z">
        <w:r w:rsidRPr="00733D85">
          <w:rPr>
            <w:rFonts w:ascii="Times New Roman" w:hAnsi="Times New Roman" w:cs="Times New Roman"/>
            <w:b/>
            <w:bCs/>
            <w:noProof/>
            <w:szCs w:val="26"/>
            <w:lang w:val="en-US"/>
          </w:rPr>
          <w:drawing>
            <wp:inline distT="0" distB="0" distL="0" distR="0" wp14:anchorId="670F68BC" wp14:editId="25466D11">
              <wp:extent cx="5579745" cy="2150110"/>
              <wp:effectExtent l="0" t="0" r="0" b="0"/>
              <wp:docPr id="676797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97367" name="Picture 1" descr="A screenshot of a computer&#10;&#10;Description automatically generated"/>
                      <pic:cNvPicPr/>
                    </pic:nvPicPr>
                    <pic:blipFill>
                      <a:blip r:embed="rId29"/>
                      <a:stretch>
                        <a:fillRect/>
                      </a:stretch>
                    </pic:blipFill>
                    <pic:spPr>
                      <a:xfrm>
                        <a:off x="0" y="0"/>
                        <a:ext cx="5579745" cy="2150110"/>
                      </a:xfrm>
                      <a:prstGeom prst="rect">
                        <a:avLst/>
                      </a:prstGeom>
                    </pic:spPr>
                  </pic:pic>
                </a:graphicData>
              </a:graphic>
            </wp:inline>
          </w:drawing>
        </w:r>
      </w:ins>
    </w:p>
    <w:p w14:paraId="1AD20BE7" w14:textId="023A7E20" w:rsidR="004878A2" w:rsidRPr="00733D85" w:rsidRDefault="00C870A2">
      <w:pPr>
        <w:pStyle w:val="Caption"/>
        <w:rPr>
          <w:ins w:id="3421" w:author="Nguyễn Đình Kha" w:date="2024-07-02T05:48:00Z" w16du:dateUtc="2024-07-01T22:48:00Z"/>
          <w:rFonts w:ascii="Times New Roman" w:hAnsi="Times New Roman" w:cs="Times New Roman"/>
          <w:b/>
          <w:szCs w:val="26"/>
          <w:lang w:val="en-US"/>
          <w:rPrChange w:id="3422" w:author="Nguyễn Đình Kha" w:date="2024-07-02T21:20:00Z" w16du:dateUtc="2024-07-02T14:20:00Z">
            <w:rPr>
              <w:ins w:id="3423" w:author="Nguyễn Đình Kha" w:date="2024-07-02T05:48:00Z" w16du:dateUtc="2024-07-01T22:48:00Z"/>
              <w:rFonts w:ascii="Times New Roman" w:hAnsi="Times New Roman" w:cs="Times New Roman"/>
              <w:lang w:val="en-US"/>
            </w:rPr>
          </w:rPrChange>
        </w:rPr>
        <w:pPrChange w:id="3424" w:author="Nguyễn Đình Kha" w:date="2024-07-02T11:07:00Z" w16du:dateUtc="2024-07-02T04:07:00Z">
          <w:pPr>
            <w:ind w:firstLine="227"/>
            <w:jc w:val="both"/>
          </w:pPr>
        </w:pPrChange>
      </w:pPr>
      <w:bookmarkStart w:id="3425" w:name="_Toc171974836"/>
      <w:ins w:id="3426" w:author="Nguyễn Đình Kha" w:date="2024-07-02T11:07:00Z" w16du:dateUtc="2024-07-02T04:07:00Z">
        <w:r w:rsidRPr="00733D85">
          <w:rPr>
            <w:rFonts w:ascii="Times New Roman" w:hAnsi="Times New Roman" w:cs="Times New Roman"/>
            <w:szCs w:val="26"/>
            <w:rPrChange w:id="3427" w:author="Nguyễn Đình Kha" w:date="2024-07-02T21:20:00Z" w16du:dateUtc="2024-07-02T14:20:00Z">
              <w:rPr/>
            </w:rPrChange>
          </w:rPr>
          <w:t xml:space="preserve">Hình </w:t>
        </w:r>
        <w:r w:rsidRPr="00733D85">
          <w:rPr>
            <w:rFonts w:ascii="Times New Roman" w:hAnsi="Times New Roman" w:cs="Times New Roman"/>
            <w:szCs w:val="26"/>
            <w:rPrChange w:id="3428" w:author="Nguyễn Đình Kha" w:date="2024-07-02T21:20:00Z" w16du:dateUtc="2024-07-02T14:20:00Z">
              <w:rPr/>
            </w:rPrChange>
          </w:rPr>
          <w:fldChar w:fldCharType="begin"/>
        </w:r>
        <w:r w:rsidRPr="00733D85">
          <w:rPr>
            <w:rFonts w:ascii="Times New Roman" w:hAnsi="Times New Roman" w:cs="Times New Roman"/>
            <w:szCs w:val="26"/>
            <w:rPrChange w:id="3429"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430" w:author="Nguyễn Đình Kha" w:date="2024-07-02T21:20:00Z" w16du:dateUtc="2024-07-02T14:20:00Z">
            <w:rPr/>
          </w:rPrChange>
        </w:rPr>
        <w:fldChar w:fldCharType="separate"/>
      </w:r>
      <w:r w:rsidR="000A3882">
        <w:rPr>
          <w:rFonts w:ascii="Times New Roman" w:hAnsi="Times New Roman" w:cs="Times New Roman"/>
          <w:noProof/>
          <w:szCs w:val="26"/>
        </w:rPr>
        <w:t>21</w:t>
      </w:r>
      <w:ins w:id="3431" w:author="Nguyễn Đình Kha" w:date="2024-07-02T11:07:00Z" w16du:dateUtc="2024-07-02T04:07:00Z">
        <w:r w:rsidRPr="00733D85">
          <w:rPr>
            <w:rFonts w:ascii="Times New Roman" w:hAnsi="Times New Roman" w:cs="Times New Roman"/>
            <w:szCs w:val="26"/>
            <w:rPrChange w:id="3432" w:author="Nguyễn Đình Kha" w:date="2024-07-02T21:20:00Z" w16du:dateUtc="2024-07-02T14:20:00Z">
              <w:rPr/>
            </w:rPrChange>
          </w:rPr>
          <w:fldChar w:fldCharType="end"/>
        </w:r>
        <w:r w:rsidRPr="00733D85">
          <w:rPr>
            <w:rFonts w:ascii="Times New Roman" w:hAnsi="Times New Roman" w:cs="Times New Roman"/>
            <w:szCs w:val="26"/>
            <w:lang w:val="en-US"/>
            <w:rPrChange w:id="3433" w:author="Nguyễn Đình Kha" w:date="2024-07-02T21:20:00Z" w16du:dateUtc="2024-07-02T14:20:00Z">
              <w:rPr>
                <w:lang w:val="en-US"/>
              </w:rPr>
            </w:rPrChange>
          </w:rPr>
          <w:t xml:space="preserve">. </w:t>
        </w:r>
        <w:r w:rsidRPr="00733D85">
          <w:rPr>
            <w:rFonts w:ascii="Times New Roman" w:hAnsi="Times New Roman" w:cs="Times New Roman"/>
            <w:szCs w:val="26"/>
            <w:rPrChange w:id="3434" w:author="Nguyễn Đình Kha" w:date="2024-07-02T21:20:00Z" w16du:dateUtc="2024-07-02T14:20:00Z">
              <w:rPr/>
            </w:rPrChange>
          </w:rPr>
          <w:t>Bob chuẩn bị 120 payload XSS, bao gồm các mã JavaScript độc hại như &lt;SCRIPT SRC=http://ha.ckers.org/xss.js&gt;&lt;/SCRIPT&gt; &lt;IMGSRC="javascript:alert('XSS');"&gt; và các loại mã script khác.</w:t>
        </w:r>
      </w:ins>
      <w:bookmarkEnd w:id="3425"/>
    </w:p>
    <w:p w14:paraId="2B6D8CE7" w14:textId="77777777" w:rsidR="00954EB0" w:rsidRPr="00733D85" w:rsidRDefault="00954EB0">
      <w:pPr>
        <w:ind w:firstLine="227"/>
        <w:jc w:val="both"/>
        <w:rPr>
          <w:ins w:id="3435" w:author="Nguyễn Đình Kha" w:date="2024-07-02T05:42:00Z" w16du:dateUtc="2024-07-01T22:42:00Z"/>
          <w:rFonts w:ascii="Times New Roman" w:hAnsi="Times New Roman" w:cs="Times New Roman"/>
          <w:szCs w:val="26"/>
          <w:lang w:val="en-US"/>
          <w:rPrChange w:id="3436" w:author="Nguyễn Đình Kha" w:date="2024-07-02T21:20:00Z" w16du:dateUtc="2024-07-02T14:20:00Z">
            <w:rPr>
              <w:ins w:id="3437" w:author="Nguyễn Đình Kha" w:date="2024-07-02T05:42:00Z" w16du:dateUtc="2024-07-01T22:42:00Z"/>
            </w:rPr>
          </w:rPrChange>
        </w:rPr>
        <w:pPrChange w:id="3438" w:author="Nguyễn Đình Kha" w:date="2024-07-02T06:22:00Z" w16du:dateUtc="2024-07-01T23:22:00Z">
          <w:pPr>
            <w:numPr>
              <w:numId w:val="113"/>
            </w:numPr>
            <w:tabs>
              <w:tab w:val="num" w:pos="720"/>
            </w:tabs>
            <w:spacing w:before="100" w:beforeAutospacing="1" w:after="100" w:afterAutospacing="1" w:line="240" w:lineRule="auto"/>
            <w:ind w:left="720" w:hanging="360"/>
          </w:pPr>
        </w:pPrChange>
      </w:pPr>
    </w:p>
    <w:p w14:paraId="65644D81" w14:textId="4D46FD40" w:rsidR="00146C64" w:rsidRPr="00733D85" w:rsidRDefault="00146C64">
      <w:pPr>
        <w:ind w:firstLine="227"/>
        <w:jc w:val="both"/>
        <w:rPr>
          <w:ins w:id="3439" w:author="Nguyễn Đình Kha" w:date="2024-07-02T05:42:00Z" w16du:dateUtc="2024-07-01T22:42:00Z"/>
          <w:rFonts w:ascii="Times New Roman" w:hAnsi="Times New Roman" w:cs="Times New Roman"/>
          <w:szCs w:val="26"/>
          <w:lang w:val="en-US"/>
          <w:rPrChange w:id="3440" w:author="Nguyễn Đình Kha" w:date="2024-07-02T21:20:00Z" w16du:dateUtc="2024-07-02T14:20:00Z">
            <w:rPr>
              <w:ins w:id="3441" w:author="Nguyễn Đình Kha" w:date="2024-07-02T05:42:00Z" w16du:dateUtc="2024-07-01T22:42:00Z"/>
            </w:rPr>
          </w:rPrChange>
        </w:rPr>
        <w:pPrChange w:id="3442" w:author="Nguyễn Đình Kha" w:date="2024-07-02T05:42:00Z" w16du:dateUtc="2024-07-01T22:42:00Z">
          <w:pPr>
            <w:pStyle w:val="Heading4"/>
          </w:pPr>
        </w:pPrChange>
      </w:pPr>
      <w:ins w:id="3443" w:author="Nguyễn Đình Kha" w:date="2024-07-02T05:42:00Z" w16du:dateUtc="2024-07-01T22:42:00Z">
        <w:r w:rsidRPr="00733D85">
          <w:rPr>
            <w:rFonts w:ascii="Times New Roman" w:hAnsi="Times New Roman" w:cs="Times New Roman"/>
            <w:b/>
            <w:bCs/>
            <w:szCs w:val="26"/>
            <w:lang w:val="en-US"/>
            <w:rPrChange w:id="3444" w:author="Nguyễn Đình Kha" w:date="2024-07-02T21:20:00Z" w16du:dateUtc="2024-07-02T14:20:00Z">
              <w:rPr>
                <w:b w:val="0"/>
                <w:bCs w:val="0"/>
                <w:iCs w:val="0"/>
              </w:rPr>
            </w:rPrChange>
          </w:rPr>
          <w:t xml:space="preserve">Thực </w:t>
        </w:r>
      </w:ins>
      <w:ins w:id="3445" w:author="Nguyễn Đình Kha" w:date="2024-07-02T21:17:00Z" w16du:dateUtc="2024-07-02T14:17:00Z">
        <w:r w:rsidR="00733D85" w:rsidRPr="00733D85">
          <w:rPr>
            <w:rFonts w:ascii="Times New Roman" w:hAnsi="Times New Roman" w:cs="Times New Roman"/>
            <w:b/>
            <w:bCs/>
            <w:szCs w:val="26"/>
            <w:lang w:val="en-US"/>
            <w:rPrChange w:id="3446" w:author="Nguyễn Đình Kha" w:date="2024-07-02T21:20:00Z" w16du:dateUtc="2024-07-02T14:20:00Z">
              <w:rPr>
                <w:rFonts w:ascii="Times New Roman" w:hAnsi="Times New Roman" w:cs="Times New Roman"/>
                <w:iCs w:val="0"/>
                <w:szCs w:val="26"/>
                <w:lang w:val="en-US"/>
              </w:rPr>
            </w:rPrChange>
          </w:rPr>
          <w:t>t</w:t>
        </w:r>
      </w:ins>
      <w:ins w:id="3447" w:author="Nguyễn Đình Kha" w:date="2024-07-02T05:42:00Z" w16du:dateUtc="2024-07-01T22:42:00Z">
        <w:r w:rsidRPr="00733D85">
          <w:rPr>
            <w:rFonts w:ascii="Times New Roman" w:hAnsi="Times New Roman" w:cs="Times New Roman"/>
            <w:b/>
            <w:bCs/>
            <w:szCs w:val="26"/>
            <w:lang w:val="en-US"/>
            <w:rPrChange w:id="3448" w:author="Nguyễn Đình Kha" w:date="2024-07-02T21:20:00Z" w16du:dateUtc="2024-07-02T14:20:00Z">
              <w:rPr>
                <w:b w:val="0"/>
                <w:bCs w:val="0"/>
                <w:iCs w:val="0"/>
              </w:rPr>
            </w:rPrChange>
          </w:rPr>
          <w:t xml:space="preserve">hi </w:t>
        </w:r>
      </w:ins>
      <w:ins w:id="3449" w:author="Nguyễn Đình Kha" w:date="2024-07-02T21:17:00Z" w16du:dateUtc="2024-07-02T14:17:00Z">
        <w:r w:rsidR="00733D85" w:rsidRPr="00733D85">
          <w:rPr>
            <w:rFonts w:ascii="Times New Roman" w:hAnsi="Times New Roman" w:cs="Times New Roman"/>
            <w:b/>
            <w:bCs/>
            <w:szCs w:val="26"/>
            <w:lang w:val="en-US"/>
            <w:rPrChange w:id="3450" w:author="Nguyễn Đình Kha" w:date="2024-07-02T21:20:00Z" w16du:dateUtc="2024-07-02T14:20:00Z">
              <w:rPr>
                <w:rFonts w:ascii="Times New Roman" w:hAnsi="Times New Roman" w:cs="Times New Roman"/>
                <w:iCs w:val="0"/>
                <w:szCs w:val="26"/>
                <w:lang w:val="en-US"/>
              </w:rPr>
            </w:rPrChange>
          </w:rPr>
          <w:t>t</w:t>
        </w:r>
      </w:ins>
      <w:ins w:id="3451" w:author="Nguyễn Đình Kha" w:date="2024-07-02T05:42:00Z" w16du:dateUtc="2024-07-01T22:42:00Z">
        <w:r w:rsidRPr="00733D85">
          <w:rPr>
            <w:rFonts w:ascii="Times New Roman" w:hAnsi="Times New Roman" w:cs="Times New Roman"/>
            <w:b/>
            <w:bCs/>
            <w:szCs w:val="26"/>
            <w:lang w:val="en-US"/>
            <w:rPrChange w:id="3452" w:author="Nguyễn Đình Kha" w:date="2024-07-02T21:20:00Z" w16du:dateUtc="2024-07-02T14:20:00Z">
              <w:rPr>
                <w:b w:val="0"/>
                <w:bCs w:val="0"/>
                <w:iCs w:val="0"/>
              </w:rPr>
            </w:rPrChange>
          </w:rPr>
          <w:t xml:space="preserve">ấn </w:t>
        </w:r>
      </w:ins>
      <w:ins w:id="3453" w:author="Nguyễn Đình Kha" w:date="2024-07-02T21:17:00Z" w16du:dateUtc="2024-07-02T14:17:00Z">
        <w:r w:rsidR="00733D85" w:rsidRPr="00733D85">
          <w:rPr>
            <w:rFonts w:ascii="Times New Roman" w:hAnsi="Times New Roman" w:cs="Times New Roman"/>
            <w:b/>
            <w:bCs/>
            <w:szCs w:val="26"/>
            <w:lang w:val="en-US"/>
            <w:rPrChange w:id="3454" w:author="Nguyễn Đình Kha" w:date="2024-07-02T21:20:00Z" w16du:dateUtc="2024-07-02T14:20:00Z">
              <w:rPr>
                <w:rFonts w:ascii="Times New Roman" w:hAnsi="Times New Roman" w:cs="Times New Roman"/>
                <w:iCs w:val="0"/>
                <w:szCs w:val="26"/>
                <w:lang w:val="en-US"/>
              </w:rPr>
            </w:rPrChange>
          </w:rPr>
          <w:t>c</w:t>
        </w:r>
      </w:ins>
      <w:ins w:id="3455" w:author="Nguyễn Đình Kha" w:date="2024-07-02T05:42:00Z" w16du:dateUtc="2024-07-01T22:42:00Z">
        <w:r w:rsidRPr="00733D85">
          <w:rPr>
            <w:rFonts w:ascii="Times New Roman" w:hAnsi="Times New Roman" w:cs="Times New Roman"/>
            <w:b/>
            <w:bCs/>
            <w:szCs w:val="26"/>
            <w:lang w:val="en-US"/>
            <w:rPrChange w:id="3456" w:author="Nguyễn Đình Kha" w:date="2024-07-02T21:20:00Z" w16du:dateUtc="2024-07-02T14:20:00Z">
              <w:rPr>
                <w:b w:val="0"/>
                <w:bCs w:val="0"/>
                <w:iCs w:val="0"/>
              </w:rPr>
            </w:rPrChange>
          </w:rPr>
          <w:t>ông:</w:t>
        </w:r>
      </w:ins>
    </w:p>
    <w:p w14:paraId="2E619E95" w14:textId="4F9CE55E" w:rsidR="004878A2" w:rsidRPr="00E900D4" w:rsidRDefault="00146C64" w:rsidP="004A0B26">
      <w:pPr>
        <w:ind w:firstLine="227"/>
        <w:jc w:val="both"/>
        <w:rPr>
          <w:ins w:id="3457" w:author="Nguyễn Đình Kha" w:date="2024-07-02T10:40:00Z" w16du:dateUtc="2024-07-02T03:40:00Z"/>
          <w:rFonts w:ascii="Times New Roman" w:hAnsi="Times New Roman" w:cs="Times New Roman"/>
          <w:b/>
          <w:bCs/>
          <w:szCs w:val="26"/>
          <w:lang w:val="en-US"/>
        </w:rPr>
      </w:pPr>
      <w:ins w:id="3458" w:author="Nguyễn Đình Kha" w:date="2024-07-02T05:42:00Z" w16du:dateUtc="2024-07-01T22:42:00Z">
        <w:r w:rsidRPr="00E900D4">
          <w:rPr>
            <w:rFonts w:ascii="Times New Roman" w:hAnsi="Times New Roman" w:cs="Times New Roman"/>
            <w:b/>
            <w:bCs/>
            <w:szCs w:val="26"/>
            <w:lang w:val="en-US"/>
            <w:rPrChange w:id="3459" w:author="Nguyễn Đình Kha" w:date="2024-07-02T21:20:00Z" w16du:dateUtc="2024-07-02T14:20:00Z">
              <w:rPr>
                <w:rStyle w:val="Strong"/>
              </w:rPr>
            </w:rPrChange>
          </w:rPr>
          <w:t>Intercepting Requests</w:t>
        </w:r>
      </w:ins>
    </w:p>
    <w:p w14:paraId="4C48A9C3" w14:textId="77777777" w:rsidR="004A0B26" w:rsidRPr="00733D85" w:rsidRDefault="004A0B26" w:rsidP="004A0B26">
      <w:pPr>
        <w:ind w:firstLine="227"/>
        <w:jc w:val="both"/>
        <w:rPr>
          <w:ins w:id="3460" w:author="Nguyễn Đình Kha" w:date="2024-07-02T05:53:00Z" w16du:dateUtc="2024-07-01T22:53:00Z"/>
          <w:rFonts w:ascii="Times New Roman" w:hAnsi="Times New Roman" w:cs="Times New Roman"/>
          <w:b/>
          <w:bCs/>
          <w:szCs w:val="26"/>
          <w:lang w:val="en-US"/>
        </w:rPr>
      </w:pPr>
    </w:p>
    <w:p w14:paraId="1A55CEBF" w14:textId="77777777" w:rsidR="00C870A2" w:rsidRPr="00733D85" w:rsidRDefault="004878A2">
      <w:pPr>
        <w:keepNext/>
        <w:ind w:firstLine="227"/>
        <w:jc w:val="center"/>
        <w:rPr>
          <w:ins w:id="3461" w:author="Nguyễn Đình Kha" w:date="2024-07-02T11:07:00Z" w16du:dateUtc="2024-07-02T04:07:00Z"/>
          <w:rFonts w:ascii="Times New Roman" w:hAnsi="Times New Roman" w:cs="Times New Roman"/>
          <w:szCs w:val="26"/>
          <w:rPrChange w:id="3462" w:author="Nguyễn Đình Kha" w:date="2024-07-02T21:20:00Z" w16du:dateUtc="2024-07-02T14:20:00Z">
            <w:rPr>
              <w:ins w:id="3463" w:author="Nguyễn Đình Kha" w:date="2024-07-02T11:07:00Z" w16du:dateUtc="2024-07-02T04:07:00Z"/>
            </w:rPr>
          </w:rPrChange>
        </w:rPr>
        <w:pPrChange w:id="3464" w:author="Nguyễn Đình Kha" w:date="2024-07-02T11:07:00Z" w16du:dateUtc="2024-07-02T04:07:00Z">
          <w:pPr>
            <w:ind w:firstLine="227"/>
            <w:jc w:val="center"/>
          </w:pPr>
        </w:pPrChange>
      </w:pPr>
      <w:ins w:id="3465" w:author="Nguyễn Đình Kha" w:date="2024-07-02T05:53:00Z" w16du:dateUtc="2024-07-01T22:53:00Z">
        <w:r w:rsidRPr="00733D85">
          <w:rPr>
            <w:rFonts w:ascii="Times New Roman" w:hAnsi="Times New Roman" w:cs="Times New Roman"/>
            <w:b/>
            <w:bCs/>
            <w:noProof/>
            <w:szCs w:val="26"/>
            <w:lang w:val="en-US"/>
          </w:rPr>
          <w:lastRenderedPageBreak/>
          <w:drawing>
            <wp:inline distT="0" distB="0" distL="0" distR="0" wp14:anchorId="1C351B0E" wp14:editId="10A961E4">
              <wp:extent cx="5579745" cy="1764030"/>
              <wp:effectExtent l="0" t="0" r="0" b="0"/>
              <wp:docPr id="370267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67636" name="Picture 1" descr="A screenshot of a computer&#10;&#10;Description automatically generated"/>
                      <pic:cNvPicPr/>
                    </pic:nvPicPr>
                    <pic:blipFill>
                      <a:blip r:embed="rId30"/>
                      <a:stretch>
                        <a:fillRect/>
                      </a:stretch>
                    </pic:blipFill>
                    <pic:spPr>
                      <a:xfrm>
                        <a:off x="0" y="0"/>
                        <a:ext cx="5579745" cy="1764030"/>
                      </a:xfrm>
                      <a:prstGeom prst="rect">
                        <a:avLst/>
                      </a:prstGeom>
                    </pic:spPr>
                  </pic:pic>
                </a:graphicData>
              </a:graphic>
            </wp:inline>
          </w:drawing>
        </w:r>
      </w:ins>
    </w:p>
    <w:p w14:paraId="50A98D6A" w14:textId="5A4C3BF1" w:rsidR="004878A2" w:rsidRPr="00733D85" w:rsidRDefault="00C870A2">
      <w:pPr>
        <w:pStyle w:val="Caption"/>
        <w:rPr>
          <w:ins w:id="3466" w:author="Nguyễn Đình Kha" w:date="2024-07-02T05:48:00Z" w16du:dateUtc="2024-07-01T22:48:00Z"/>
          <w:rFonts w:ascii="Times New Roman" w:hAnsi="Times New Roman" w:cs="Times New Roman"/>
          <w:b/>
          <w:szCs w:val="26"/>
          <w:lang w:val="en-US"/>
        </w:rPr>
        <w:pPrChange w:id="3467" w:author="Nguyễn Đình Kha" w:date="2024-07-02T11:07:00Z" w16du:dateUtc="2024-07-02T04:07:00Z">
          <w:pPr>
            <w:ind w:firstLine="227"/>
            <w:jc w:val="both"/>
          </w:pPr>
        </w:pPrChange>
      </w:pPr>
      <w:bookmarkStart w:id="3468" w:name="_Toc171974837"/>
      <w:ins w:id="3469" w:author="Nguyễn Đình Kha" w:date="2024-07-02T11:07:00Z" w16du:dateUtc="2024-07-02T04:07:00Z">
        <w:r w:rsidRPr="00733D85">
          <w:rPr>
            <w:rFonts w:ascii="Times New Roman" w:hAnsi="Times New Roman" w:cs="Times New Roman"/>
            <w:szCs w:val="26"/>
            <w:rPrChange w:id="3470" w:author="Nguyễn Đình Kha" w:date="2024-07-02T21:20:00Z" w16du:dateUtc="2024-07-02T14:20:00Z">
              <w:rPr/>
            </w:rPrChange>
          </w:rPr>
          <w:t xml:space="preserve">Hình </w:t>
        </w:r>
        <w:r w:rsidRPr="00733D85">
          <w:rPr>
            <w:rFonts w:ascii="Times New Roman" w:hAnsi="Times New Roman" w:cs="Times New Roman"/>
            <w:szCs w:val="26"/>
            <w:rPrChange w:id="3471" w:author="Nguyễn Đình Kha" w:date="2024-07-02T21:20:00Z" w16du:dateUtc="2024-07-02T14:20:00Z">
              <w:rPr/>
            </w:rPrChange>
          </w:rPr>
          <w:fldChar w:fldCharType="begin"/>
        </w:r>
        <w:r w:rsidRPr="00733D85">
          <w:rPr>
            <w:rFonts w:ascii="Times New Roman" w:hAnsi="Times New Roman" w:cs="Times New Roman"/>
            <w:szCs w:val="26"/>
            <w:rPrChange w:id="3472"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473" w:author="Nguyễn Đình Kha" w:date="2024-07-02T21:20:00Z" w16du:dateUtc="2024-07-02T14:20:00Z">
            <w:rPr/>
          </w:rPrChange>
        </w:rPr>
        <w:fldChar w:fldCharType="separate"/>
      </w:r>
      <w:r w:rsidR="000A3882">
        <w:rPr>
          <w:rFonts w:ascii="Times New Roman" w:hAnsi="Times New Roman" w:cs="Times New Roman"/>
          <w:noProof/>
          <w:szCs w:val="26"/>
        </w:rPr>
        <w:t>22</w:t>
      </w:r>
      <w:ins w:id="3474" w:author="Nguyễn Đình Kha" w:date="2024-07-02T11:07:00Z" w16du:dateUtc="2024-07-02T04:07:00Z">
        <w:r w:rsidRPr="00733D85">
          <w:rPr>
            <w:rFonts w:ascii="Times New Roman" w:hAnsi="Times New Roman" w:cs="Times New Roman"/>
            <w:szCs w:val="26"/>
            <w:rPrChange w:id="3475" w:author="Nguyễn Đình Kha" w:date="2024-07-02T21:20:00Z" w16du:dateUtc="2024-07-02T14:20:00Z">
              <w:rPr/>
            </w:rPrChange>
          </w:rPr>
          <w:fldChar w:fldCharType="end"/>
        </w:r>
        <w:r w:rsidRPr="00733D85">
          <w:rPr>
            <w:rFonts w:ascii="Times New Roman" w:hAnsi="Times New Roman" w:cs="Times New Roman"/>
            <w:szCs w:val="26"/>
            <w:lang w:val="en-US"/>
            <w:rPrChange w:id="3476" w:author="Nguyễn Đình Kha" w:date="2024-07-02T21:20:00Z" w16du:dateUtc="2024-07-02T14:20:00Z">
              <w:rPr>
                <w:lang w:val="en-US"/>
              </w:rPr>
            </w:rPrChange>
          </w:rPr>
          <w:t xml:space="preserve">. </w:t>
        </w:r>
        <w:r w:rsidRPr="00733D85">
          <w:rPr>
            <w:rFonts w:ascii="Times New Roman" w:hAnsi="Times New Roman" w:cs="Times New Roman"/>
            <w:noProof/>
            <w:szCs w:val="26"/>
            <w:rPrChange w:id="3477" w:author="Nguyễn Đình Kha" w:date="2024-07-02T21:20:00Z" w16du:dateUtc="2024-07-02T14:20:00Z">
              <w:rPr>
                <w:noProof/>
              </w:rPr>
            </w:rPrChange>
          </w:rPr>
          <w:t>Bob sử dụng Burp Suite để chặn các yêu cầu HTTP gửi từ trình duyệt đến hệ thống Honeypot.</w:t>
        </w:r>
      </w:ins>
      <w:bookmarkEnd w:id="3468"/>
    </w:p>
    <w:p w14:paraId="71359683" w14:textId="77777777" w:rsidR="004878A2" w:rsidRPr="00733D85" w:rsidRDefault="004878A2" w:rsidP="00E900D4">
      <w:pPr>
        <w:jc w:val="both"/>
        <w:rPr>
          <w:ins w:id="3478" w:author="Nguyễn Đình Kha" w:date="2024-07-02T05:42:00Z" w16du:dateUtc="2024-07-01T22:42:00Z"/>
          <w:rFonts w:ascii="Times New Roman" w:hAnsi="Times New Roman" w:cs="Times New Roman"/>
          <w:szCs w:val="26"/>
          <w:lang w:val="en-US"/>
          <w:rPrChange w:id="3479" w:author="Nguyễn Đình Kha" w:date="2024-07-02T21:20:00Z" w16du:dateUtc="2024-07-02T14:20:00Z">
            <w:rPr>
              <w:ins w:id="3480" w:author="Nguyễn Đình Kha" w:date="2024-07-02T05:42:00Z" w16du:dateUtc="2024-07-01T22:42:00Z"/>
            </w:rPr>
          </w:rPrChange>
        </w:rPr>
        <w:pPrChange w:id="3481" w:author="Nguyễn Đình Kha" w:date="2024-07-02T05:42:00Z" w16du:dateUtc="2024-07-01T22:42:00Z">
          <w:pPr>
            <w:numPr>
              <w:numId w:val="114"/>
            </w:numPr>
            <w:tabs>
              <w:tab w:val="num" w:pos="720"/>
            </w:tabs>
            <w:spacing w:before="100" w:beforeAutospacing="1" w:after="100" w:afterAutospacing="1" w:line="240" w:lineRule="auto"/>
            <w:ind w:left="720" w:hanging="360"/>
          </w:pPr>
        </w:pPrChange>
      </w:pPr>
    </w:p>
    <w:p w14:paraId="7DF170AE" w14:textId="0C418A5B" w:rsidR="004878A2" w:rsidRPr="00733D85" w:rsidRDefault="00146C64" w:rsidP="00E900D4">
      <w:pPr>
        <w:ind w:firstLine="227"/>
        <w:jc w:val="both"/>
        <w:rPr>
          <w:ins w:id="3482" w:author="Nguyễn Đình Kha" w:date="2024-07-02T05:54:00Z" w16du:dateUtc="2024-07-01T22:54:00Z"/>
          <w:rFonts w:ascii="Times New Roman" w:hAnsi="Times New Roman" w:cs="Times New Roman"/>
          <w:b/>
          <w:bCs/>
          <w:szCs w:val="26"/>
          <w:lang w:val="en-US"/>
        </w:rPr>
        <w:pPrChange w:id="3483" w:author="Nguyễn Đình Kha" w:date="2024-07-02T06:32:00Z" w16du:dateUtc="2024-07-01T23:32:00Z">
          <w:pPr>
            <w:ind w:firstLine="227"/>
            <w:jc w:val="both"/>
          </w:pPr>
        </w:pPrChange>
      </w:pPr>
      <w:ins w:id="3484" w:author="Nguyễn Đình Kha" w:date="2024-07-02T05:42:00Z" w16du:dateUtc="2024-07-01T22:42:00Z">
        <w:r w:rsidRPr="00E900D4">
          <w:rPr>
            <w:rFonts w:ascii="Times New Roman" w:hAnsi="Times New Roman" w:cs="Times New Roman"/>
            <w:b/>
            <w:bCs/>
            <w:szCs w:val="26"/>
            <w:lang w:val="en-US"/>
            <w:rPrChange w:id="3485" w:author="Nguyễn Đình Kha" w:date="2024-07-02T21:20:00Z" w16du:dateUtc="2024-07-02T14:20:00Z">
              <w:rPr>
                <w:rStyle w:val="Strong"/>
              </w:rPr>
            </w:rPrChange>
          </w:rPr>
          <w:t>Injecting Payloads</w:t>
        </w:r>
      </w:ins>
    </w:p>
    <w:p w14:paraId="21C3EA17" w14:textId="77777777" w:rsidR="00C870A2" w:rsidRPr="00733D85" w:rsidRDefault="004878A2">
      <w:pPr>
        <w:keepNext/>
        <w:ind w:firstLine="227"/>
        <w:jc w:val="both"/>
        <w:rPr>
          <w:ins w:id="3486" w:author="Nguyễn Đình Kha" w:date="2024-07-02T11:07:00Z" w16du:dateUtc="2024-07-02T04:07:00Z"/>
          <w:rFonts w:ascii="Times New Roman" w:hAnsi="Times New Roman" w:cs="Times New Roman"/>
          <w:szCs w:val="26"/>
          <w:rPrChange w:id="3487" w:author="Nguyễn Đình Kha" w:date="2024-07-02T21:20:00Z" w16du:dateUtc="2024-07-02T14:20:00Z">
            <w:rPr>
              <w:ins w:id="3488" w:author="Nguyễn Đình Kha" w:date="2024-07-02T11:07:00Z" w16du:dateUtc="2024-07-02T04:07:00Z"/>
            </w:rPr>
          </w:rPrChange>
        </w:rPr>
        <w:pPrChange w:id="3489" w:author="Nguyễn Đình Kha" w:date="2024-07-02T11:07:00Z" w16du:dateUtc="2024-07-02T04:07:00Z">
          <w:pPr>
            <w:ind w:firstLine="227"/>
            <w:jc w:val="both"/>
          </w:pPr>
        </w:pPrChange>
      </w:pPr>
      <w:ins w:id="3490" w:author="Nguyễn Đình Kha" w:date="2024-07-02T05:54:00Z" w16du:dateUtc="2024-07-01T22:54:00Z">
        <w:r w:rsidRPr="00733D85">
          <w:rPr>
            <w:rFonts w:ascii="Times New Roman" w:hAnsi="Times New Roman" w:cs="Times New Roman"/>
            <w:b/>
            <w:bCs/>
            <w:noProof/>
            <w:szCs w:val="26"/>
            <w:lang w:val="en-US"/>
          </w:rPr>
          <w:drawing>
            <wp:inline distT="0" distB="0" distL="0" distR="0" wp14:anchorId="7D8E23E4" wp14:editId="57A2A8E1">
              <wp:extent cx="5579745" cy="2116455"/>
              <wp:effectExtent l="0" t="0" r="0" b="0"/>
              <wp:docPr id="431019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9139" name="Picture 1" descr="A screenshot of a computer&#10;&#10;Description automatically generated"/>
                      <pic:cNvPicPr/>
                    </pic:nvPicPr>
                    <pic:blipFill>
                      <a:blip r:embed="rId31"/>
                      <a:stretch>
                        <a:fillRect/>
                      </a:stretch>
                    </pic:blipFill>
                    <pic:spPr>
                      <a:xfrm>
                        <a:off x="0" y="0"/>
                        <a:ext cx="5579745" cy="2116455"/>
                      </a:xfrm>
                      <a:prstGeom prst="rect">
                        <a:avLst/>
                      </a:prstGeom>
                    </pic:spPr>
                  </pic:pic>
                </a:graphicData>
              </a:graphic>
            </wp:inline>
          </w:drawing>
        </w:r>
      </w:ins>
    </w:p>
    <w:p w14:paraId="378FECF6" w14:textId="21ABB44C" w:rsidR="004878A2" w:rsidRPr="00733D85" w:rsidRDefault="00C870A2">
      <w:pPr>
        <w:pStyle w:val="Caption"/>
        <w:rPr>
          <w:ins w:id="3491" w:author="Nguyễn Đình Kha" w:date="2024-07-02T05:48:00Z" w16du:dateUtc="2024-07-01T22:48:00Z"/>
          <w:rFonts w:ascii="Times New Roman" w:hAnsi="Times New Roman" w:cs="Times New Roman"/>
          <w:b/>
          <w:szCs w:val="26"/>
          <w:lang w:val="en-US"/>
          <w:rPrChange w:id="3492" w:author="Nguyễn Đình Kha" w:date="2024-07-02T21:20:00Z" w16du:dateUtc="2024-07-02T14:20:00Z">
            <w:rPr>
              <w:ins w:id="3493" w:author="Nguyễn Đình Kha" w:date="2024-07-02T05:48:00Z" w16du:dateUtc="2024-07-01T22:48:00Z"/>
              <w:rFonts w:ascii="Times New Roman" w:hAnsi="Times New Roman" w:cs="Times New Roman"/>
              <w:lang w:val="en-US"/>
            </w:rPr>
          </w:rPrChange>
        </w:rPr>
        <w:pPrChange w:id="3494" w:author="Nguyễn Đình Kha" w:date="2024-07-02T11:08:00Z" w16du:dateUtc="2024-07-02T04:08:00Z">
          <w:pPr>
            <w:ind w:firstLine="227"/>
            <w:jc w:val="both"/>
          </w:pPr>
        </w:pPrChange>
      </w:pPr>
      <w:bookmarkStart w:id="3495" w:name="_Toc171974838"/>
      <w:ins w:id="3496" w:author="Nguyễn Đình Kha" w:date="2024-07-02T11:07:00Z" w16du:dateUtc="2024-07-02T04:07:00Z">
        <w:r w:rsidRPr="00733D85">
          <w:rPr>
            <w:rFonts w:ascii="Times New Roman" w:hAnsi="Times New Roman" w:cs="Times New Roman"/>
            <w:szCs w:val="26"/>
            <w:rPrChange w:id="3497" w:author="Nguyễn Đình Kha" w:date="2024-07-02T21:20:00Z" w16du:dateUtc="2024-07-02T14:20:00Z">
              <w:rPr/>
            </w:rPrChange>
          </w:rPr>
          <w:t xml:space="preserve">Hình </w:t>
        </w:r>
        <w:r w:rsidRPr="00733D85">
          <w:rPr>
            <w:rFonts w:ascii="Times New Roman" w:hAnsi="Times New Roman" w:cs="Times New Roman"/>
            <w:szCs w:val="26"/>
            <w:rPrChange w:id="3498" w:author="Nguyễn Đình Kha" w:date="2024-07-02T21:20:00Z" w16du:dateUtc="2024-07-02T14:20:00Z">
              <w:rPr/>
            </w:rPrChange>
          </w:rPr>
          <w:fldChar w:fldCharType="begin"/>
        </w:r>
        <w:r w:rsidRPr="00733D85">
          <w:rPr>
            <w:rFonts w:ascii="Times New Roman" w:hAnsi="Times New Roman" w:cs="Times New Roman"/>
            <w:szCs w:val="26"/>
            <w:rPrChange w:id="3499"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500" w:author="Nguyễn Đình Kha" w:date="2024-07-02T21:20:00Z" w16du:dateUtc="2024-07-02T14:20:00Z">
            <w:rPr/>
          </w:rPrChange>
        </w:rPr>
        <w:fldChar w:fldCharType="separate"/>
      </w:r>
      <w:r w:rsidR="000A3882">
        <w:rPr>
          <w:rFonts w:ascii="Times New Roman" w:hAnsi="Times New Roman" w:cs="Times New Roman"/>
          <w:noProof/>
          <w:szCs w:val="26"/>
        </w:rPr>
        <w:t>23</w:t>
      </w:r>
      <w:ins w:id="3501" w:author="Nguyễn Đình Kha" w:date="2024-07-02T11:07:00Z" w16du:dateUtc="2024-07-02T04:07:00Z">
        <w:r w:rsidRPr="00733D85">
          <w:rPr>
            <w:rFonts w:ascii="Times New Roman" w:hAnsi="Times New Roman" w:cs="Times New Roman"/>
            <w:szCs w:val="26"/>
            <w:rPrChange w:id="3502" w:author="Nguyễn Đình Kha" w:date="2024-07-02T21:20:00Z" w16du:dateUtc="2024-07-02T14:20:00Z">
              <w:rPr/>
            </w:rPrChange>
          </w:rPr>
          <w:fldChar w:fldCharType="end"/>
        </w:r>
        <w:r w:rsidRPr="00733D85">
          <w:rPr>
            <w:rFonts w:ascii="Times New Roman" w:hAnsi="Times New Roman" w:cs="Times New Roman"/>
            <w:szCs w:val="26"/>
            <w:lang w:val="en-US"/>
            <w:rPrChange w:id="3503" w:author="Nguyễn Đình Kha" w:date="2024-07-02T21:20:00Z" w16du:dateUtc="2024-07-02T14:20:00Z">
              <w:rPr>
                <w:lang w:val="en-US"/>
              </w:rPr>
            </w:rPrChange>
          </w:rPr>
          <w:t xml:space="preserve">. </w:t>
        </w:r>
        <w:r w:rsidRPr="00733D85">
          <w:rPr>
            <w:rFonts w:ascii="Times New Roman" w:hAnsi="Times New Roman" w:cs="Times New Roman"/>
            <w:szCs w:val="26"/>
            <w:rPrChange w:id="3504" w:author="Nguyễn Đình Kha" w:date="2024-07-02T21:20:00Z" w16du:dateUtc="2024-07-02T14:20:00Z">
              <w:rPr/>
            </w:rPrChange>
          </w:rPr>
          <w:t>Bob chèn các payload XSS vào các trường đầu vào mật khẩu và gửi các yêu cầu đã chỉnh sửa đến máy chủ.</w:t>
        </w:r>
      </w:ins>
      <w:bookmarkEnd w:id="3495"/>
    </w:p>
    <w:p w14:paraId="28BF14C1" w14:textId="551E6DD2" w:rsidR="00954EB0" w:rsidRPr="00733D85" w:rsidRDefault="00954EB0" w:rsidP="00E900D4">
      <w:pPr>
        <w:jc w:val="both"/>
        <w:rPr>
          <w:ins w:id="3505" w:author="Nguyễn Đình Kha" w:date="2024-07-02T05:42:00Z" w16du:dateUtc="2024-07-01T22:42:00Z"/>
          <w:rFonts w:ascii="Times New Roman" w:hAnsi="Times New Roman" w:cs="Times New Roman"/>
          <w:szCs w:val="26"/>
          <w:lang w:val="en-US"/>
          <w:rPrChange w:id="3506" w:author="Nguyễn Đình Kha" w:date="2024-07-02T21:20:00Z" w16du:dateUtc="2024-07-02T14:20:00Z">
            <w:rPr>
              <w:ins w:id="3507" w:author="Nguyễn Đình Kha" w:date="2024-07-02T05:42:00Z" w16du:dateUtc="2024-07-01T22:42:00Z"/>
            </w:rPr>
          </w:rPrChange>
        </w:rPr>
        <w:pPrChange w:id="3508" w:author="Nguyễn Đình Kha" w:date="2024-07-02T05:42:00Z" w16du:dateUtc="2024-07-01T22:42:00Z">
          <w:pPr>
            <w:numPr>
              <w:numId w:val="114"/>
            </w:numPr>
            <w:tabs>
              <w:tab w:val="num" w:pos="720"/>
            </w:tabs>
            <w:spacing w:before="100" w:beforeAutospacing="1" w:after="100" w:afterAutospacing="1" w:line="240" w:lineRule="auto"/>
            <w:ind w:left="720" w:hanging="360"/>
          </w:pPr>
        </w:pPrChange>
      </w:pPr>
    </w:p>
    <w:p w14:paraId="0F05CF6D" w14:textId="77777777" w:rsidR="00A1047E" w:rsidRPr="00E900D4" w:rsidRDefault="00146C64" w:rsidP="00146C64">
      <w:pPr>
        <w:ind w:firstLine="227"/>
        <w:jc w:val="both"/>
        <w:rPr>
          <w:ins w:id="3509" w:author="Nguyễn Đình Kha" w:date="2024-07-02T05:49:00Z" w16du:dateUtc="2024-07-01T22:49:00Z"/>
          <w:rFonts w:ascii="Times New Roman" w:hAnsi="Times New Roman" w:cs="Times New Roman"/>
          <w:b/>
          <w:bCs/>
          <w:szCs w:val="26"/>
          <w:lang w:val="en-US"/>
        </w:rPr>
      </w:pPr>
      <w:ins w:id="3510" w:author="Nguyễn Đình Kha" w:date="2024-07-02T05:42:00Z" w16du:dateUtc="2024-07-01T22:42:00Z">
        <w:r w:rsidRPr="00E900D4">
          <w:rPr>
            <w:rFonts w:ascii="Times New Roman" w:hAnsi="Times New Roman" w:cs="Times New Roman"/>
            <w:b/>
            <w:bCs/>
            <w:szCs w:val="26"/>
            <w:lang w:val="en-US"/>
            <w:rPrChange w:id="3511" w:author="Nguyễn Đình Kha" w:date="2024-07-02T21:20:00Z" w16du:dateUtc="2024-07-02T14:20:00Z">
              <w:rPr>
                <w:rStyle w:val="Strong"/>
              </w:rPr>
            </w:rPrChange>
          </w:rPr>
          <w:t>Automation with Intruder</w:t>
        </w:r>
      </w:ins>
    </w:p>
    <w:p w14:paraId="08CC7C96" w14:textId="7F0C1EC8" w:rsidR="00146C64" w:rsidRPr="00733D85" w:rsidRDefault="00146C64" w:rsidP="00146C64">
      <w:pPr>
        <w:ind w:firstLine="227"/>
        <w:jc w:val="both"/>
        <w:rPr>
          <w:ins w:id="3512" w:author="Nguyễn Đình Kha" w:date="2024-07-02T05:49:00Z" w16du:dateUtc="2024-07-01T22:49:00Z"/>
          <w:rFonts w:ascii="Times New Roman" w:hAnsi="Times New Roman" w:cs="Times New Roman"/>
          <w:szCs w:val="26"/>
          <w:lang w:val="en-US"/>
        </w:rPr>
      </w:pPr>
      <w:ins w:id="3513" w:author="Nguyễn Đình Kha" w:date="2024-07-02T05:42:00Z" w16du:dateUtc="2024-07-01T22:42:00Z">
        <w:r w:rsidRPr="00733D85">
          <w:rPr>
            <w:rFonts w:ascii="Times New Roman" w:hAnsi="Times New Roman" w:cs="Times New Roman"/>
            <w:szCs w:val="26"/>
            <w:lang w:val="en-US"/>
            <w:rPrChange w:id="3514" w:author="Nguyễn Đình Kha" w:date="2024-07-02T21:20:00Z" w16du:dateUtc="2024-07-02T14:20:00Z">
              <w:rPr/>
            </w:rPrChange>
          </w:rPr>
          <w:t>Bob sử dụng công cụ Intruder của Burp Suite để tự động hóa việc gửi hàng loạt các yêu cầu với các payload XSS khác nhau.</w:t>
        </w:r>
      </w:ins>
    </w:p>
    <w:p w14:paraId="585F151F" w14:textId="77777777" w:rsidR="00A1047E" w:rsidRPr="00733D85" w:rsidRDefault="00A1047E" w:rsidP="004878A2">
      <w:pPr>
        <w:ind w:firstLine="227"/>
        <w:jc w:val="center"/>
        <w:rPr>
          <w:ins w:id="3515" w:author="Nguyễn Đình Kha" w:date="2024-07-02T05:58:00Z" w16du:dateUtc="2024-07-01T22:58:00Z"/>
          <w:rFonts w:ascii="Times New Roman" w:hAnsi="Times New Roman" w:cs="Times New Roman"/>
          <w:szCs w:val="26"/>
          <w:lang w:val="en-US"/>
        </w:rPr>
      </w:pPr>
    </w:p>
    <w:p w14:paraId="1296EFE0" w14:textId="77777777" w:rsidR="00C870A2" w:rsidRPr="00733D85" w:rsidRDefault="00D568BB">
      <w:pPr>
        <w:keepNext/>
        <w:ind w:firstLine="227"/>
        <w:jc w:val="center"/>
        <w:rPr>
          <w:ins w:id="3516" w:author="Nguyễn Đình Kha" w:date="2024-07-02T11:08:00Z" w16du:dateUtc="2024-07-02T04:08:00Z"/>
          <w:rFonts w:ascii="Times New Roman" w:hAnsi="Times New Roman" w:cs="Times New Roman"/>
          <w:szCs w:val="26"/>
          <w:rPrChange w:id="3517" w:author="Nguyễn Đình Kha" w:date="2024-07-02T21:20:00Z" w16du:dateUtc="2024-07-02T14:20:00Z">
            <w:rPr>
              <w:ins w:id="3518" w:author="Nguyễn Đình Kha" w:date="2024-07-02T11:08:00Z" w16du:dateUtc="2024-07-02T04:08:00Z"/>
            </w:rPr>
          </w:rPrChange>
        </w:rPr>
        <w:pPrChange w:id="3519" w:author="Nguyễn Đình Kha" w:date="2024-07-02T11:08:00Z" w16du:dateUtc="2024-07-02T04:08:00Z">
          <w:pPr>
            <w:ind w:firstLine="227"/>
            <w:jc w:val="center"/>
          </w:pPr>
        </w:pPrChange>
      </w:pPr>
      <w:ins w:id="3520" w:author="Nguyễn Đình Kha" w:date="2024-07-02T05:58:00Z" w16du:dateUtc="2024-07-01T22:58:00Z">
        <w:r w:rsidRPr="00733D85">
          <w:rPr>
            <w:rFonts w:ascii="Times New Roman" w:hAnsi="Times New Roman" w:cs="Times New Roman"/>
            <w:noProof/>
            <w:szCs w:val="26"/>
            <w:lang w:val="en-US"/>
          </w:rPr>
          <w:lastRenderedPageBreak/>
          <w:drawing>
            <wp:inline distT="0" distB="0" distL="0" distR="0" wp14:anchorId="37ACC666" wp14:editId="2C21EA71">
              <wp:extent cx="5579745" cy="2614930"/>
              <wp:effectExtent l="0" t="0" r="0" b="0"/>
              <wp:docPr id="854931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31422" name="Picture 1" descr="A screenshot of a computer&#10;&#10;Description automatically generated"/>
                      <pic:cNvPicPr/>
                    </pic:nvPicPr>
                    <pic:blipFill>
                      <a:blip r:embed="rId32"/>
                      <a:stretch>
                        <a:fillRect/>
                      </a:stretch>
                    </pic:blipFill>
                    <pic:spPr>
                      <a:xfrm>
                        <a:off x="0" y="0"/>
                        <a:ext cx="5579745" cy="2614930"/>
                      </a:xfrm>
                      <a:prstGeom prst="rect">
                        <a:avLst/>
                      </a:prstGeom>
                    </pic:spPr>
                  </pic:pic>
                </a:graphicData>
              </a:graphic>
            </wp:inline>
          </w:drawing>
        </w:r>
      </w:ins>
    </w:p>
    <w:p w14:paraId="2F620694" w14:textId="3F25DE4E" w:rsidR="00D568BB" w:rsidRPr="00733D85" w:rsidRDefault="00C870A2">
      <w:pPr>
        <w:pStyle w:val="Caption"/>
        <w:rPr>
          <w:ins w:id="3521" w:author="Nguyễn Đình Kha" w:date="2024-07-02T05:42:00Z" w16du:dateUtc="2024-07-01T22:42:00Z"/>
          <w:rFonts w:ascii="Times New Roman" w:hAnsi="Times New Roman" w:cs="Times New Roman"/>
          <w:szCs w:val="26"/>
          <w:lang w:val="en-US"/>
          <w:rPrChange w:id="3522" w:author="Nguyễn Đình Kha" w:date="2024-07-02T21:20:00Z" w16du:dateUtc="2024-07-02T14:20:00Z">
            <w:rPr>
              <w:ins w:id="3523" w:author="Nguyễn Đình Kha" w:date="2024-07-02T05:42:00Z" w16du:dateUtc="2024-07-01T22:42:00Z"/>
            </w:rPr>
          </w:rPrChange>
        </w:rPr>
        <w:pPrChange w:id="3524" w:author="Nguyễn Đình Kha" w:date="2024-07-02T11:08:00Z" w16du:dateUtc="2024-07-02T04:08:00Z">
          <w:pPr>
            <w:numPr>
              <w:numId w:val="114"/>
            </w:numPr>
            <w:tabs>
              <w:tab w:val="num" w:pos="720"/>
            </w:tabs>
            <w:spacing w:before="100" w:beforeAutospacing="1" w:after="100" w:afterAutospacing="1" w:line="240" w:lineRule="auto"/>
            <w:ind w:left="720" w:hanging="360"/>
          </w:pPr>
        </w:pPrChange>
      </w:pPr>
      <w:bookmarkStart w:id="3525" w:name="_Toc171974839"/>
      <w:ins w:id="3526" w:author="Nguyễn Đình Kha" w:date="2024-07-02T11:08:00Z" w16du:dateUtc="2024-07-02T04:08:00Z">
        <w:r w:rsidRPr="00733D85">
          <w:rPr>
            <w:rFonts w:ascii="Times New Roman" w:hAnsi="Times New Roman" w:cs="Times New Roman"/>
            <w:szCs w:val="26"/>
            <w:rPrChange w:id="3527" w:author="Nguyễn Đình Kha" w:date="2024-07-02T21:20:00Z" w16du:dateUtc="2024-07-02T14:20:00Z">
              <w:rPr/>
            </w:rPrChange>
          </w:rPr>
          <w:t xml:space="preserve">Hình </w:t>
        </w:r>
        <w:r w:rsidRPr="00733D85">
          <w:rPr>
            <w:rFonts w:ascii="Times New Roman" w:hAnsi="Times New Roman" w:cs="Times New Roman"/>
            <w:szCs w:val="26"/>
            <w:rPrChange w:id="3528" w:author="Nguyễn Đình Kha" w:date="2024-07-02T21:20:00Z" w16du:dateUtc="2024-07-02T14:20:00Z">
              <w:rPr/>
            </w:rPrChange>
          </w:rPr>
          <w:fldChar w:fldCharType="begin"/>
        </w:r>
        <w:r w:rsidRPr="00733D85">
          <w:rPr>
            <w:rFonts w:ascii="Times New Roman" w:hAnsi="Times New Roman" w:cs="Times New Roman"/>
            <w:szCs w:val="26"/>
            <w:rPrChange w:id="3529"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530" w:author="Nguyễn Đình Kha" w:date="2024-07-02T21:20:00Z" w16du:dateUtc="2024-07-02T14:20:00Z">
            <w:rPr/>
          </w:rPrChange>
        </w:rPr>
        <w:fldChar w:fldCharType="separate"/>
      </w:r>
      <w:r w:rsidR="000A3882">
        <w:rPr>
          <w:rFonts w:ascii="Times New Roman" w:hAnsi="Times New Roman" w:cs="Times New Roman"/>
          <w:noProof/>
          <w:szCs w:val="26"/>
        </w:rPr>
        <w:t>24</w:t>
      </w:r>
      <w:ins w:id="3531" w:author="Nguyễn Đình Kha" w:date="2024-07-02T11:08:00Z" w16du:dateUtc="2024-07-02T04:08:00Z">
        <w:r w:rsidRPr="00733D85">
          <w:rPr>
            <w:rFonts w:ascii="Times New Roman" w:hAnsi="Times New Roman" w:cs="Times New Roman"/>
            <w:szCs w:val="26"/>
            <w:rPrChange w:id="3532" w:author="Nguyễn Đình Kha" w:date="2024-07-02T21:20:00Z" w16du:dateUtc="2024-07-02T14:20:00Z">
              <w:rPr/>
            </w:rPrChange>
          </w:rPr>
          <w:fldChar w:fldCharType="end"/>
        </w:r>
        <w:r w:rsidRPr="00733D85">
          <w:rPr>
            <w:rFonts w:ascii="Times New Roman" w:hAnsi="Times New Roman" w:cs="Times New Roman"/>
            <w:szCs w:val="26"/>
            <w:lang w:val="en-US"/>
            <w:rPrChange w:id="3533" w:author="Nguyễn Đình Kha" w:date="2024-07-02T21:20:00Z" w16du:dateUtc="2024-07-02T14:20:00Z">
              <w:rPr>
                <w:lang w:val="en-US"/>
              </w:rPr>
            </w:rPrChange>
          </w:rPr>
          <w:t xml:space="preserve">. </w:t>
        </w:r>
        <w:r w:rsidRPr="00733D85">
          <w:rPr>
            <w:rFonts w:ascii="Times New Roman" w:hAnsi="Times New Roman" w:cs="Times New Roman"/>
            <w:noProof/>
            <w:szCs w:val="26"/>
            <w:rPrChange w:id="3534" w:author="Nguyễn Đình Kha" w:date="2024-07-02T21:20:00Z" w16du:dateUtc="2024-07-02T14:20:00Z">
              <w:rPr>
                <w:noProof/>
              </w:rPr>
            </w:rPrChange>
          </w:rPr>
          <w:t>Bob tiến hành tấn công inject payload vào trường đầu vào password.</w:t>
        </w:r>
      </w:ins>
      <w:bookmarkEnd w:id="3525"/>
    </w:p>
    <w:p w14:paraId="7E911120" w14:textId="77777777" w:rsidR="00D568BB" w:rsidRPr="00733D85" w:rsidRDefault="00D568BB">
      <w:pPr>
        <w:ind w:firstLine="227"/>
        <w:jc w:val="center"/>
        <w:rPr>
          <w:ins w:id="3535" w:author="Nguyễn Đình Kha" w:date="2024-07-02T05:49:00Z" w16du:dateUtc="2024-07-01T22:49:00Z"/>
          <w:rFonts w:ascii="Times New Roman" w:hAnsi="Times New Roman" w:cs="Times New Roman"/>
          <w:szCs w:val="26"/>
          <w:lang w:val="en-US"/>
        </w:rPr>
        <w:pPrChange w:id="3536" w:author="Nguyễn Đình Kha" w:date="2024-07-02T05:57:00Z" w16du:dateUtc="2024-07-01T22:57:00Z">
          <w:pPr>
            <w:ind w:firstLine="227"/>
            <w:jc w:val="both"/>
          </w:pPr>
        </w:pPrChange>
      </w:pPr>
    </w:p>
    <w:p w14:paraId="514126F6" w14:textId="77777777" w:rsidR="00A1047E" w:rsidRPr="00733D85" w:rsidRDefault="00A1047E" w:rsidP="004878A2">
      <w:pPr>
        <w:ind w:firstLine="227"/>
        <w:jc w:val="center"/>
        <w:rPr>
          <w:ins w:id="3537" w:author="Nguyễn Đình Kha" w:date="2024-07-02T05:59:00Z" w16du:dateUtc="2024-07-01T22:59:00Z"/>
          <w:rFonts w:ascii="Times New Roman" w:hAnsi="Times New Roman" w:cs="Times New Roman"/>
          <w:szCs w:val="26"/>
          <w:lang w:val="en-US"/>
        </w:rPr>
      </w:pPr>
    </w:p>
    <w:p w14:paraId="3A7A4438" w14:textId="77777777" w:rsidR="00C870A2" w:rsidRPr="00733D85" w:rsidRDefault="00D568BB">
      <w:pPr>
        <w:keepNext/>
        <w:ind w:firstLine="227"/>
        <w:jc w:val="center"/>
        <w:rPr>
          <w:ins w:id="3538" w:author="Nguyễn Đình Kha" w:date="2024-07-02T11:08:00Z" w16du:dateUtc="2024-07-02T04:08:00Z"/>
          <w:rFonts w:ascii="Times New Roman" w:hAnsi="Times New Roman" w:cs="Times New Roman"/>
          <w:szCs w:val="26"/>
          <w:rPrChange w:id="3539" w:author="Nguyễn Đình Kha" w:date="2024-07-02T21:20:00Z" w16du:dateUtc="2024-07-02T14:20:00Z">
            <w:rPr>
              <w:ins w:id="3540" w:author="Nguyễn Đình Kha" w:date="2024-07-02T11:08:00Z" w16du:dateUtc="2024-07-02T04:08:00Z"/>
            </w:rPr>
          </w:rPrChange>
        </w:rPr>
        <w:pPrChange w:id="3541" w:author="Nguyễn Đình Kha" w:date="2024-07-02T11:08:00Z" w16du:dateUtc="2024-07-02T04:08:00Z">
          <w:pPr>
            <w:ind w:firstLine="227"/>
            <w:jc w:val="center"/>
          </w:pPr>
        </w:pPrChange>
      </w:pPr>
      <w:ins w:id="3542" w:author="Nguyễn Đình Kha" w:date="2024-07-02T05:59:00Z" w16du:dateUtc="2024-07-01T22:59:00Z">
        <w:r w:rsidRPr="00733D85">
          <w:rPr>
            <w:rFonts w:ascii="Times New Roman" w:hAnsi="Times New Roman" w:cs="Times New Roman"/>
            <w:noProof/>
            <w:szCs w:val="26"/>
            <w:lang w:val="en-US"/>
          </w:rPr>
          <w:drawing>
            <wp:inline distT="0" distB="0" distL="0" distR="0" wp14:anchorId="4299E70D" wp14:editId="50614230">
              <wp:extent cx="5579745" cy="3381375"/>
              <wp:effectExtent l="0" t="0" r="0" b="0"/>
              <wp:docPr id="18557237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23710" name="Picture 1" descr="A screenshot of a computer program&#10;&#10;Description automatically generated"/>
                      <pic:cNvPicPr/>
                    </pic:nvPicPr>
                    <pic:blipFill>
                      <a:blip r:embed="rId33"/>
                      <a:stretch>
                        <a:fillRect/>
                      </a:stretch>
                    </pic:blipFill>
                    <pic:spPr>
                      <a:xfrm>
                        <a:off x="0" y="0"/>
                        <a:ext cx="5579745" cy="3381375"/>
                      </a:xfrm>
                      <a:prstGeom prst="rect">
                        <a:avLst/>
                      </a:prstGeom>
                    </pic:spPr>
                  </pic:pic>
                </a:graphicData>
              </a:graphic>
            </wp:inline>
          </w:drawing>
        </w:r>
      </w:ins>
    </w:p>
    <w:p w14:paraId="4A3B00EF" w14:textId="46F2A74F" w:rsidR="00D568BB" w:rsidRPr="00733D85" w:rsidRDefault="00C870A2">
      <w:pPr>
        <w:pStyle w:val="Caption"/>
        <w:rPr>
          <w:ins w:id="3543" w:author="Nguyễn Đình Kha" w:date="2024-07-02T05:42:00Z" w16du:dateUtc="2024-07-01T22:42:00Z"/>
          <w:rFonts w:ascii="Times New Roman" w:hAnsi="Times New Roman" w:cs="Times New Roman"/>
          <w:bCs w:val="0"/>
          <w:szCs w:val="26"/>
          <w:lang w:val="en-US"/>
          <w:rPrChange w:id="3544" w:author="Nguyễn Đình Kha" w:date="2024-07-02T21:20:00Z" w16du:dateUtc="2024-07-02T14:20:00Z">
            <w:rPr>
              <w:ins w:id="3545" w:author="Nguyễn Đình Kha" w:date="2024-07-02T05:42:00Z" w16du:dateUtc="2024-07-01T22:42:00Z"/>
            </w:rPr>
          </w:rPrChange>
        </w:rPr>
        <w:pPrChange w:id="3546" w:author="Nguyễn Đình Kha" w:date="2024-07-02T11:08:00Z" w16du:dateUtc="2024-07-02T04:08:00Z">
          <w:pPr>
            <w:pStyle w:val="Heading4"/>
          </w:pPr>
        </w:pPrChange>
      </w:pPr>
      <w:bookmarkStart w:id="3547" w:name="_Toc171974840"/>
      <w:ins w:id="3548" w:author="Nguyễn Đình Kha" w:date="2024-07-02T11:08:00Z" w16du:dateUtc="2024-07-02T04:08:00Z">
        <w:r w:rsidRPr="00733D85">
          <w:rPr>
            <w:rFonts w:ascii="Times New Roman" w:hAnsi="Times New Roman" w:cs="Times New Roman"/>
            <w:szCs w:val="26"/>
            <w:rPrChange w:id="3549" w:author="Nguyễn Đình Kha" w:date="2024-07-02T21:20:00Z" w16du:dateUtc="2024-07-02T14:20:00Z">
              <w:rPr/>
            </w:rPrChange>
          </w:rPr>
          <w:t xml:space="preserve">Hình </w:t>
        </w:r>
        <w:r w:rsidRPr="00733D85">
          <w:rPr>
            <w:rFonts w:ascii="Times New Roman" w:hAnsi="Times New Roman" w:cs="Times New Roman"/>
            <w:szCs w:val="26"/>
            <w:rPrChange w:id="3550" w:author="Nguyễn Đình Kha" w:date="2024-07-02T21:20:00Z" w16du:dateUtc="2024-07-02T14:20:00Z">
              <w:rPr/>
            </w:rPrChange>
          </w:rPr>
          <w:fldChar w:fldCharType="begin"/>
        </w:r>
        <w:r w:rsidRPr="00733D85">
          <w:rPr>
            <w:rFonts w:ascii="Times New Roman" w:hAnsi="Times New Roman" w:cs="Times New Roman"/>
            <w:szCs w:val="26"/>
            <w:rPrChange w:id="3551" w:author="Nguyễn Đình Kha" w:date="2024-07-02T21:20:00Z" w16du:dateUtc="2024-07-02T14:20:00Z">
              <w:rPr/>
            </w:rPrChange>
          </w:rPr>
          <w:instrText xml:space="preserve"> SEQ Hình \* ARABIC </w:instrText>
        </w:r>
      </w:ins>
      <w:r w:rsidRPr="00733D85">
        <w:rPr>
          <w:rFonts w:ascii="Times New Roman" w:hAnsi="Times New Roman" w:cs="Times New Roman"/>
          <w:szCs w:val="26"/>
          <w:rPrChange w:id="3552" w:author="Nguyễn Đình Kha" w:date="2024-07-02T21:20:00Z" w16du:dateUtc="2024-07-02T14:20:00Z">
            <w:rPr/>
          </w:rPrChange>
        </w:rPr>
        <w:fldChar w:fldCharType="separate"/>
      </w:r>
      <w:r w:rsidR="000A3882">
        <w:rPr>
          <w:rFonts w:ascii="Times New Roman" w:hAnsi="Times New Roman" w:cs="Times New Roman"/>
          <w:noProof/>
          <w:szCs w:val="26"/>
        </w:rPr>
        <w:t>25</w:t>
      </w:r>
      <w:ins w:id="3553" w:author="Nguyễn Đình Kha" w:date="2024-07-02T11:08:00Z" w16du:dateUtc="2024-07-02T04:08:00Z">
        <w:r w:rsidRPr="00733D85">
          <w:rPr>
            <w:rFonts w:ascii="Times New Roman" w:hAnsi="Times New Roman" w:cs="Times New Roman"/>
            <w:szCs w:val="26"/>
            <w:rPrChange w:id="3554" w:author="Nguyễn Đình Kha" w:date="2024-07-02T21:20:00Z" w16du:dateUtc="2024-07-02T14:20:00Z">
              <w:rPr/>
            </w:rPrChange>
          </w:rPr>
          <w:fldChar w:fldCharType="end"/>
        </w:r>
        <w:r w:rsidRPr="00733D85">
          <w:rPr>
            <w:rFonts w:ascii="Times New Roman" w:hAnsi="Times New Roman" w:cs="Times New Roman"/>
            <w:szCs w:val="26"/>
            <w:lang w:val="en-US"/>
            <w:rPrChange w:id="3555" w:author="Nguyễn Đình Kha" w:date="2024-07-02T21:20:00Z" w16du:dateUtc="2024-07-02T14:20:00Z">
              <w:rPr>
                <w:lang w:val="en-US"/>
              </w:rPr>
            </w:rPrChange>
          </w:rPr>
          <w:t xml:space="preserve">. </w:t>
        </w:r>
        <w:r w:rsidRPr="00733D85">
          <w:rPr>
            <w:rFonts w:ascii="Times New Roman" w:hAnsi="Times New Roman" w:cs="Times New Roman"/>
            <w:noProof/>
            <w:szCs w:val="26"/>
            <w:rPrChange w:id="3556" w:author="Nguyễn Đình Kha" w:date="2024-07-02T21:20:00Z" w16du:dateUtc="2024-07-02T14:20:00Z">
              <w:rPr>
                <w:noProof/>
              </w:rPr>
            </w:rPrChange>
          </w:rPr>
          <w:t>Agent ghi nhận và phản hồi ngay sau khi phát hiện tấn công XSS.</w:t>
        </w:r>
      </w:ins>
      <w:bookmarkEnd w:id="3547"/>
    </w:p>
    <w:p w14:paraId="092581AF" w14:textId="77777777" w:rsidR="00A1047E" w:rsidRDefault="00A1047E" w:rsidP="00E900D4">
      <w:pPr>
        <w:ind w:firstLine="227"/>
        <w:jc w:val="both"/>
        <w:rPr>
          <w:rFonts w:ascii="Times New Roman" w:hAnsi="Times New Roman" w:cs="Times New Roman"/>
          <w:szCs w:val="26"/>
          <w:lang w:val="en-US"/>
        </w:rPr>
      </w:pPr>
    </w:p>
    <w:p w14:paraId="2C9763F4" w14:textId="77777777" w:rsidR="00E900D4" w:rsidRPr="00733D85" w:rsidRDefault="00E900D4">
      <w:pPr>
        <w:ind w:firstLine="227"/>
        <w:jc w:val="both"/>
        <w:rPr>
          <w:ins w:id="3557" w:author="Nguyễn Đình Kha" w:date="2024-07-02T05:42:00Z" w16du:dateUtc="2024-07-01T22:42:00Z"/>
          <w:rFonts w:ascii="Times New Roman" w:hAnsi="Times New Roman" w:cs="Times New Roman"/>
          <w:szCs w:val="26"/>
          <w:lang w:val="en-US"/>
          <w:rPrChange w:id="3558" w:author="Nguyễn Đình Kha" w:date="2024-07-02T21:20:00Z" w16du:dateUtc="2024-07-02T14:20:00Z">
            <w:rPr>
              <w:ins w:id="3559" w:author="Nguyễn Đình Kha" w:date="2024-07-02T05:42:00Z" w16du:dateUtc="2024-07-01T22:42:00Z"/>
            </w:rPr>
          </w:rPrChange>
        </w:rPr>
        <w:pPrChange w:id="3560" w:author="Nguyễn Đình Kha" w:date="2024-07-02T05:42:00Z" w16du:dateUtc="2024-07-01T22:42:00Z">
          <w:pPr>
            <w:pStyle w:val="Heading4"/>
          </w:pPr>
        </w:pPrChange>
      </w:pPr>
    </w:p>
    <w:p w14:paraId="71DEA06C" w14:textId="77777777" w:rsidR="00146C64" w:rsidRPr="00733D85" w:rsidRDefault="00146C64">
      <w:pPr>
        <w:ind w:firstLine="227"/>
        <w:jc w:val="both"/>
        <w:rPr>
          <w:ins w:id="3561" w:author="Nguyễn Đình Kha" w:date="2024-07-02T05:42:00Z" w16du:dateUtc="2024-07-01T22:42:00Z"/>
          <w:rFonts w:ascii="Times New Roman" w:hAnsi="Times New Roman" w:cs="Times New Roman"/>
          <w:szCs w:val="26"/>
          <w:lang w:val="en-US"/>
          <w:rPrChange w:id="3562" w:author="Nguyễn Đình Kha" w:date="2024-07-02T21:20:00Z" w16du:dateUtc="2024-07-02T14:20:00Z">
            <w:rPr>
              <w:ins w:id="3563" w:author="Nguyễn Đình Kha" w:date="2024-07-02T05:42:00Z" w16du:dateUtc="2024-07-01T22:42:00Z"/>
            </w:rPr>
          </w:rPrChange>
        </w:rPr>
        <w:pPrChange w:id="3564" w:author="Nguyễn Đình Kha" w:date="2024-07-02T05:42:00Z" w16du:dateUtc="2024-07-01T22:42:00Z">
          <w:pPr>
            <w:pStyle w:val="Heading3"/>
          </w:pPr>
        </w:pPrChange>
      </w:pPr>
      <w:ins w:id="3565" w:author="Nguyễn Đình Kha" w:date="2024-07-02T05:42:00Z" w16du:dateUtc="2024-07-01T22:42:00Z">
        <w:r w:rsidRPr="00733D85">
          <w:rPr>
            <w:rFonts w:ascii="Times New Roman" w:hAnsi="Times New Roman" w:cs="Times New Roman"/>
            <w:b/>
            <w:bCs/>
            <w:szCs w:val="26"/>
            <w:lang w:val="en-US"/>
            <w:rPrChange w:id="3566" w:author="Nguyễn Đình Kha" w:date="2024-07-02T21:20:00Z" w16du:dateUtc="2024-07-02T14:20:00Z">
              <w:rPr>
                <w:b w:val="0"/>
                <w:bCs w:val="0"/>
              </w:rPr>
            </w:rPrChange>
          </w:rPr>
          <w:lastRenderedPageBreak/>
          <w:t>Kết quả phát hiện:</w:t>
        </w:r>
      </w:ins>
    </w:p>
    <w:p w14:paraId="16044DD4" w14:textId="77777777" w:rsidR="00A1047E" w:rsidRPr="00E900D4" w:rsidRDefault="00146C64" w:rsidP="00146C64">
      <w:pPr>
        <w:ind w:firstLine="227"/>
        <w:jc w:val="both"/>
        <w:rPr>
          <w:ins w:id="3567" w:author="Nguyễn Đình Kha" w:date="2024-07-02T05:49:00Z" w16du:dateUtc="2024-07-01T22:49:00Z"/>
          <w:rFonts w:ascii="Times New Roman" w:hAnsi="Times New Roman" w:cs="Times New Roman"/>
          <w:b/>
          <w:bCs/>
          <w:szCs w:val="26"/>
          <w:lang w:val="en-US"/>
        </w:rPr>
      </w:pPr>
      <w:ins w:id="3568" w:author="Nguyễn Đình Kha" w:date="2024-07-02T05:42:00Z" w16du:dateUtc="2024-07-01T22:42:00Z">
        <w:r w:rsidRPr="00E900D4">
          <w:rPr>
            <w:rFonts w:ascii="Times New Roman" w:hAnsi="Times New Roman" w:cs="Times New Roman"/>
            <w:b/>
            <w:bCs/>
            <w:szCs w:val="26"/>
            <w:lang w:val="en-US"/>
            <w:rPrChange w:id="3569" w:author="Nguyễn Đình Kha" w:date="2024-07-02T21:20:00Z" w16du:dateUtc="2024-07-02T14:20:00Z">
              <w:rPr>
                <w:rStyle w:val="Strong"/>
              </w:rPr>
            </w:rPrChange>
          </w:rPr>
          <w:t>Detection</w:t>
        </w:r>
      </w:ins>
    </w:p>
    <w:p w14:paraId="4AB9F951" w14:textId="0A1D21F4" w:rsidR="00D568BB" w:rsidRPr="00733D85" w:rsidRDefault="00146C64" w:rsidP="00E900D4">
      <w:pPr>
        <w:ind w:firstLine="227"/>
        <w:jc w:val="both"/>
        <w:rPr>
          <w:ins w:id="3570" w:author="Nguyễn Đình Kha" w:date="2024-07-02T05:42:00Z" w16du:dateUtc="2024-07-01T22:42:00Z"/>
          <w:rFonts w:ascii="Times New Roman" w:hAnsi="Times New Roman" w:cs="Times New Roman"/>
          <w:szCs w:val="26"/>
          <w:lang w:val="en-US"/>
          <w:rPrChange w:id="3571" w:author="Nguyễn Đình Kha" w:date="2024-07-02T21:20:00Z" w16du:dateUtc="2024-07-02T14:20:00Z">
            <w:rPr>
              <w:ins w:id="3572" w:author="Nguyễn Đình Kha" w:date="2024-07-02T05:42:00Z" w16du:dateUtc="2024-07-01T22:42:00Z"/>
            </w:rPr>
          </w:rPrChange>
        </w:rPr>
        <w:pPrChange w:id="3573" w:author="Nguyễn Đình Kha" w:date="2024-07-02T05:42:00Z" w16du:dateUtc="2024-07-01T22:42:00Z">
          <w:pPr>
            <w:numPr>
              <w:numId w:val="115"/>
            </w:numPr>
            <w:tabs>
              <w:tab w:val="num" w:pos="720"/>
            </w:tabs>
            <w:spacing w:before="100" w:beforeAutospacing="1" w:after="100" w:afterAutospacing="1" w:line="240" w:lineRule="auto"/>
            <w:ind w:left="720" w:hanging="360"/>
          </w:pPr>
        </w:pPrChange>
      </w:pPr>
      <w:ins w:id="3574" w:author="Nguyễn Đình Kha" w:date="2024-07-02T05:42:00Z" w16du:dateUtc="2024-07-01T22:42:00Z">
        <w:r w:rsidRPr="00733D85">
          <w:rPr>
            <w:rFonts w:ascii="Times New Roman" w:hAnsi="Times New Roman" w:cs="Times New Roman"/>
            <w:szCs w:val="26"/>
            <w:lang w:val="en-US"/>
            <w:rPrChange w:id="3575" w:author="Nguyễn Đình Kha" w:date="2024-07-02T21:20:00Z" w16du:dateUtc="2024-07-02T14:20:00Z">
              <w:rPr/>
            </w:rPrChange>
          </w:rPr>
          <w:t>Agent DQN phát hiện các payload XSS với tỉ lệ phát hiện 72.5%, tức là 87 trên 120 payload được ghi nhận.</w:t>
        </w:r>
      </w:ins>
    </w:p>
    <w:p w14:paraId="7AEE3DE2" w14:textId="0B7F0E48" w:rsidR="00A1047E" w:rsidRPr="00E900D4" w:rsidRDefault="00146C64" w:rsidP="00146C64">
      <w:pPr>
        <w:ind w:firstLine="227"/>
        <w:jc w:val="both"/>
        <w:rPr>
          <w:ins w:id="3576" w:author="Nguyễn Đình Kha" w:date="2024-07-02T05:49:00Z" w16du:dateUtc="2024-07-01T22:49:00Z"/>
          <w:rFonts w:ascii="Times New Roman" w:hAnsi="Times New Roman" w:cs="Times New Roman"/>
          <w:b/>
          <w:bCs/>
          <w:szCs w:val="26"/>
          <w:lang w:val="en-US"/>
          <w:rPrChange w:id="3577" w:author="Nguyễn Đình Kha" w:date="2024-07-02T21:20:00Z" w16du:dateUtc="2024-07-02T14:20:00Z">
            <w:rPr>
              <w:ins w:id="3578" w:author="Nguyễn Đình Kha" w:date="2024-07-02T05:49:00Z" w16du:dateUtc="2024-07-01T22:49:00Z"/>
              <w:rFonts w:ascii="Times New Roman" w:hAnsi="Times New Roman" w:cs="Times New Roman"/>
              <w:lang w:val="en-US"/>
            </w:rPr>
          </w:rPrChange>
        </w:rPr>
      </w:pPr>
      <w:ins w:id="3579" w:author="Nguyễn Đình Kha" w:date="2024-07-02T05:42:00Z" w16du:dateUtc="2024-07-01T22:42:00Z">
        <w:r w:rsidRPr="00E900D4">
          <w:rPr>
            <w:rFonts w:ascii="Times New Roman" w:hAnsi="Times New Roman" w:cs="Times New Roman"/>
            <w:b/>
            <w:bCs/>
            <w:szCs w:val="26"/>
            <w:lang w:val="en-US"/>
            <w:rPrChange w:id="3580" w:author="Nguyễn Đình Kha" w:date="2024-07-02T21:20:00Z" w16du:dateUtc="2024-07-02T14:20:00Z">
              <w:rPr>
                <w:rStyle w:val="Strong"/>
              </w:rPr>
            </w:rPrChange>
          </w:rPr>
          <w:t xml:space="preserve">Memory </w:t>
        </w:r>
      </w:ins>
      <w:ins w:id="3581" w:author="Nguyễn Đình Kha" w:date="2024-07-02T21:18:00Z" w16du:dateUtc="2024-07-02T14:18:00Z">
        <w:r w:rsidR="00733D85" w:rsidRPr="00E900D4">
          <w:rPr>
            <w:rFonts w:ascii="Times New Roman" w:hAnsi="Times New Roman" w:cs="Times New Roman"/>
            <w:b/>
            <w:bCs/>
            <w:szCs w:val="26"/>
            <w:lang w:val="en-US"/>
          </w:rPr>
          <w:t>u</w:t>
        </w:r>
      </w:ins>
      <w:ins w:id="3582" w:author="Nguyễn Đình Kha" w:date="2024-07-02T05:42:00Z" w16du:dateUtc="2024-07-01T22:42:00Z">
        <w:r w:rsidRPr="00E900D4">
          <w:rPr>
            <w:rFonts w:ascii="Times New Roman" w:hAnsi="Times New Roman" w:cs="Times New Roman"/>
            <w:b/>
            <w:bCs/>
            <w:szCs w:val="26"/>
            <w:lang w:val="en-US"/>
            <w:rPrChange w:id="3583" w:author="Nguyễn Đình Kha" w:date="2024-07-02T21:20:00Z" w16du:dateUtc="2024-07-02T14:20:00Z">
              <w:rPr>
                <w:rStyle w:val="Strong"/>
              </w:rPr>
            </w:rPrChange>
          </w:rPr>
          <w:t>tilization</w:t>
        </w:r>
      </w:ins>
    </w:p>
    <w:p w14:paraId="7602303A" w14:textId="1AAC4192" w:rsidR="00D568BB" w:rsidRPr="00733D85" w:rsidRDefault="00146C64" w:rsidP="00E900D4">
      <w:pPr>
        <w:ind w:firstLine="227"/>
        <w:jc w:val="both"/>
        <w:rPr>
          <w:ins w:id="3584" w:author="Nguyễn Đình Kha" w:date="2024-07-02T05:42:00Z" w16du:dateUtc="2024-07-01T22:42:00Z"/>
          <w:rFonts w:ascii="Times New Roman" w:hAnsi="Times New Roman" w:cs="Times New Roman"/>
          <w:szCs w:val="26"/>
          <w:lang w:val="en-US"/>
          <w:rPrChange w:id="3585" w:author="Nguyễn Đình Kha" w:date="2024-07-02T21:20:00Z" w16du:dateUtc="2024-07-02T14:20:00Z">
            <w:rPr>
              <w:ins w:id="3586" w:author="Nguyễn Đình Kha" w:date="2024-07-02T05:42:00Z" w16du:dateUtc="2024-07-01T22:42:00Z"/>
            </w:rPr>
          </w:rPrChange>
        </w:rPr>
        <w:pPrChange w:id="3587" w:author="Nguyễn Đình Kha" w:date="2024-07-02T05:42:00Z" w16du:dateUtc="2024-07-01T22:42:00Z">
          <w:pPr>
            <w:numPr>
              <w:numId w:val="115"/>
            </w:numPr>
            <w:tabs>
              <w:tab w:val="num" w:pos="720"/>
            </w:tabs>
            <w:spacing w:before="100" w:beforeAutospacing="1" w:after="100" w:afterAutospacing="1" w:line="240" w:lineRule="auto"/>
            <w:ind w:left="720" w:hanging="360"/>
          </w:pPr>
        </w:pPrChange>
      </w:pPr>
      <w:ins w:id="3588" w:author="Nguyễn Đình Kha" w:date="2024-07-02T05:42:00Z" w16du:dateUtc="2024-07-01T22:42:00Z">
        <w:r w:rsidRPr="00733D85">
          <w:rPr>
            <w:rFonts w:ascii="Times New Roman" w:hAnsi="Times New Roman" w:cs="Times New Roman"/>
            <w:szCs w:val="26"/>
            <w:lang w:val="en-US"/>
            <w:rPrChange w:id="3589" w:author="Nguyễn Đình Kha" w:date="2024-07-02T21:20:00Z" w16du:dateUtc="2024-07-02T14:20:00Z">
              <w:rPr/>
            </w:rPrChange>
          </w:rPr>
          <w:t>Với mỗi phiên tấn công chứa 120 payload, agent ghi nhận 87 trải nghiệm vào bộ nhớ. Với dung lượng bộ nhớ tối đa 5000 trải nghiệm, cần khoảng 58 phiên tấn công để lấp đầy bộ nhớ.</w:t>
        </w:r>
      </w:ins>
    </w:p>
    <w:p w14:paraId="7952C447" w14:textId="77777777" w:rsidR="00A1047E" w:rsidRPr="00E900D4" w:rsidRDefault="00146C64" w:rsidP="00146C64">
      <w:pPr>
        <w:ind w:firstLine="227"/>
        <w:jc w:val="both"/>
        <w:rPr>
          <w:ins w:id="3590" w:author="Nguyễn Đình Kha" w:date="2024-07-02T05:49:00Z" w16du:dateUtc="2024-07-01T22:49:00Z"/>
          <w:rFonts w:ascii="Times New Roman" w:hAnsi="Times New Roman" w:cs="Times New Roman"/>
          <w:b/>
          <w:bCs/>
          <w:szCs w:val="26"/>
          <w:lang w:val="en-US"/>
          <w:rPrChange w:id="3591" w:author="Nguyễn Đình Kha" w:date="2024-07-02T21:20:00Z" w16du:dateUtc="2024-07-02T14:20:00Z">
            <w:rPr>
              <w:ins w:id="3592" w:author="Nguyễn Đình Kha" w:date="2024-07-02T05:49:00Z" w16du:dateUtc="2024-07-01T22:49:00Z"/>
              <w:rFonts w:ascii="Times New Roman" w:hAnsi="Times New Roman" w:cs="Times New Roman"/>
              <w:lang w:val="en-US"/>
            </w:rPr>
          </w:rPrChange>
        </w:rPr>
      </w:pPr>
      <w:ins w:id="3593" w:author="Nguyễn Đình Kha" w:date="2024-07-02T05:42:00Z" w16du:dateUtc="2024-07-01T22:42:00Z">
        <w:r w:rsidRPr="00E900D4">
          <w:rPr>
            <w:rFonts w:ascii="Times New Roman" w:hAnsi="Times New Roman" w:cs="Times New Roman"/>
            <w:b/>
            <w:bCs/>
            <w:szCs w:val="26"/>
            <w:lang w:val="en-US"/>
            <w:rPrChange w:id="3594" w:author="Nguyễn Đình Kha" w:date="2024-07-02T21:20:00Z" w16du:dateUtc="2024-07-02T14:20:00Z">
              <w:rPr>
                <w:rStyle w:val="Strong"/>
              </w:rPr>
            </w:rPrChange>
          </w:rPr>
          <w:t>Response</w:t>
        </w:r>
      </w:ins>
    </w:p>
    <w:p w14:paraId="4320EDC5" w14:textId="16273617" w:rsidR="00146C64" w:rsidRPr="00733D85" w:rsidRDefault="00146C64" w:rsidP="00146C64">
      <w:pPr>
        <w:ind w:firstLine="227"/>
        <w:jc w:val="both"/>
        <w:rPr>
          <w:ins w:id="3595" w:author="Nguyễn Đình Kha" w:date="2024-07-02T05:59:00Z" w16du:dateUtc="2024-07-01T22:59:00Z"/>
          <w:rFonts w:ascii="Times New Roman" w:hAnsi="Times New Roman" w:cs="Times New Roman"/>
          <w:szCs w:val="26"/>
          <w:lang w:val="en-US"/>
        </w:rPr>
      </w:pPr>
      <w:ins w:id="3596" w:author="Nguyễn Đình Kha" w:date="2024-07-02T05:42:00Z" w16du:dateUtc="2024-07-01T22:42:00Z">
        <w:r w:rsidRPr="00733D85">
          <w:rPr>
            <w:rFonts w:ascii="Times New Roman" w:hAnsi="Times New Roman" w:cs="Times New Roman"/>
            <w:szCs w:val="26"/>
            <w:lang w:val="en-US"/>
            <w:rPrChange w:id="3597" w:author="Nguyễn Đình Kha" w:date="2024-07-02T21:20:00Z" w16du:dateUtc="2024-07-02T14:20:00Z">
              <w:rPr/>
            </w:rPrChange>
          </w:rPr>
          <w:t>Agent phản hồi ngay lập tức bằng cách ghi nhận cuộc tấn công và cập nhật các số liệu thống kê, bao gồm accuracy, precision, recall và F1 score.</w:t>
        </w:r>
      </w:ins>
    </w:p>
    <w:p w14:paraId="2B4024CD" w14:textId="77777777" w:rsidR="00D568BB" w:rsidRPr="00733D85" w:rsidRDefault="00D568BB">
      <w:pPr>
        <w:ind w:firstLine="227"/>
        <w:jc w:val="both"/>
        <w:rPr>
          <w:ins w:id="3598" w:author="Nguyễn Đình Kha" w:date="2024-07-02T05:42:00Z" w16du:dateUtc="2024-07-01T22:42:00Z"/>
          <w:rFonts w:ascii="Times New Roman" w:hAnsi="Times New Roman" w:cs="Times New Roman"/>
          <w:szCs w:val="26"/>
          <w:lang w:val="en-US"/>
          <w:rPrChange w:id="3599" w:author="Nguyễn Đình Kha" w:date="2024-07-02T21:20:00Z" w16du:dateUtc="2024-07-02T14:20:00Z">
            <w:rPr>
              <w:ins w:id="3600" w:author="Nguyễn Đình Kha" w:date="2024-07-02T05:42:00Z" w16du:dateUtc="2024-07-01T22:42:00Z"/>
            </w:rPr>
          </w:rPrChange>
        </w:rPr>
        <w:pPrChange w:id="3601" w:author="Nguyễn Đình Kha" w:date="2024-07-02T05:42:00Z" w16du:dateUtc="2024-07-01T22:42:00Z">
          <w:pPr>
            <w:numPr>
              <w:numId w:val="115"/>
            </w:numPr>
            <w:tabs>
              <w:tab w:val="num" w:pos="720"/>
            </w:tabs>
            <w:spacing w:before="100" w:beforeAutospacing="1" w:after="100" w:afterAutospacing="1" w:line="240" w:lineRule="auto"/>
            <w:ind w:left="720" w:hanging="360"/>
          </w:pPr>
        </w:pPrChange>
      </w:pPr>
    </w:p>
    <w:p w14:paraId="79F76C33" w14:textId="4A40B5FC" w:rsidR="00D568BB" w:rsidRPr="00733D85" w:rsidRDefault="00146C64">
      <w:pPr>
        <w:ind w:firstLine="227"/>
        <w:jc w:val="both"/>
        <w:rPr>
          <w:ins w:id="3602" w:author="Nguyễn Đình Kha" w:date="2024-07-02T05:42:00Z" w16du:dateUtc="2024-07-01T22:42:00Z"/>
          <w:rFonts w:ascii="Times New Roman" w:hAnsi="Times New Roman" w:cs="Times New Roman"/>
          <w:szCs w:val="26"/>
          <w:lang w:val="en-US"/>
          <w:rPrChange w:id="3603" w:author="Nguyễn Đình Kha" w:date="2024-07-02T21:20:00Z" w16du:dateUtc="2024-07-02T14:20:00Z">
            <w:rPr>
              <w:ins w:id="3604" w:author="Nguyễn Đình Kha" w:date="2024-07-02T05:42:00Z" w16du:dateUtc="2024-07-01T22:42:00Z"/>
            </w:rPr>
          </w:rPrChange>
        </w:rPr>
        <w:pPrChange w:id="3605" w:author="Nguyễn Đình Kha" w:date="2024-07-02T06:22:00Z" w16du:dateUtc="2024-07-01T23:22:00Z">
          <w:pPr>
            <w:pStyle w:val="Heading3"/>
          </w:pPr>
        </w:pPrChange>
      </w:pPr>
      <w:ins w:id="3606" w:author="Nguyễn Đình Kha" w:date="2024-07-02T05:42:00Z" w16du:dateUtc="2024-07-01T22:42:00Z">
        <w:r w:rsidRPr="00733D85">
          <w:rPr>
            <w:rFonts w:ascii="Times New Roman" w:hAnsi="Times New Roman" w:cs="Times New Roman"/>
            <w:b/>
            <w:bCs/>
            <w:szCs w:val="26"/>
            <w:lang w:val="en-US"/>
            <w:rPrChange w:id="3607" w:author="Nguyễn Đình Kha" w:date="2024-07-02T21:20:00Z" w16du:dateUtc="2024-07-02T14:20:00Z">
              <w:rPr>
                <w:b w:val="0"/>
                <w:bCs w:val="0"/>
              </w:rPr>
            </w:rPrChange>
          </w:rPr>
          <w:t xml:space="preserve">Kết </w:t>
        </w:r>
      </w:ins>
      <w:ins w:id="3608" w:author="Nguyễn Đình Kha" w:date="2024-07-02T21:20:00Z" w16du:dateUtc="2024-07-02T14:20:00Z">
        <w:r w:rsidR="00733D85" w:rsidRPr="00733D85">
          <w:rPr>
            <w:rFonts w:ascii="Times New Roman" w:hAnsi="Times New Roman" w:cs="Times New Roman"/>
            <w:b/>
            <w:bCs/>
            <w:szCs w:val="26"/>
            <w:lang w:val="en-US"/>
            <w:rPrChange w:id="3609" w:author="Nguyễn Đình Kha" w:date="2024-07-02T21:20:00Z" w16du:dateUtc="2024-07-02T14:20:00Z">
              <w:rPr>
                <w:rFonts w:ascii="Times New Roman" w:hAnsi="Times New Roman" w:cs="Times New Roman"/>
                <w:szCs w:val="26"/>
                <w:lang w:val="en-US"/>
              </w:rPr>
            </w:rPrChange>
          </w:rPr>
          <w:t>l</w:t>
        </w:r>
      </w:ins>
      <w:ins w:id="3610" w:author="Nguyễn Đình Kha" w:date="2024-07-02T05:42:00Z" w16du:dateUtc="2024-07-01T22:42:00Z">
        <w:r w:rsidRPr="00733D85">
          <w:rPr>
            <w:rFonts w:ascii="Times New Roman" w:hAnsi="Times New Roman" w:cs="Times New Roman"/>
            <w:b/>
            <w:bCs/>
            <w:szCs w:val="26"/>
            <w:lang w:val="en-US"/>
            <w:rPrChange w:id="3611" w:author="Nguyễn Đình Kha" w:date="2024-07-02T21:20:00Z" w16du:dateUtc="2024-07-02T14:20:00Z">
              <w:rPr>
                <w:b w:val="0"/>
                <w:bCs w:val="0"/>
              </w:rPr>
            </w:rPrChange>
          </w:rPr>
          <w:t>uận</w:t>
        </w:r>
      </w:ins>
      <w:ins w:id="3612" w:author="Nguyễn Đình Kha" w:date="2024-07-02T06:00:00Z" w16du:dateUtc="2024-07-01T23:00:00Z">
        <w:r w:rsidR="00D568BB" w:rsidRPr="00733D85">
          <w:rPr>
            <w:rFonts w:ascii="Times New Roman" w:hAnsi="Times New Roman" w:cs="Times New Roman"/>
            <w:b/>
            <w:bCs/>
            <w:szCs w:val="26"/>
            <w:lang w:val="en-US"/>
            <w:rPrChange w:id="3613" w:author="Nguyễn Đình Kha" w:date="2024-07-02T21:20:00Z" w16du:dateUtc="2024-07-02T14:20:00Z">
              <w:rPr>
                <w:rFonts w:ascii="Times New Roman" w:hAnsi="Times New Roman" w:cs="Times New Roman"/>
                <w:lang w:val="en-US"/>
              </w:rPr>
            </w:rPrChange>
          </w:rPr>
          <w:t>:</w:t>
        </w:r>
      </w:ins>
    </w:p>
    <w:p w14:paraId="4A9DEEBE" w14:textId="3EA03D68" w:rsidR="00A1047E" w:rsidRPr="00E900D4" w:rsidRDefault="00146C64" w:rsidP="00146C64">
      <w:pPr>
        <w:ind w:firstLine="227"/>
        <w:jc w:val="both"/>
        <w:rPr>
          <w:ins w:id="3614" w:author="Nguyễn Đình Kha" w:date="2024-07-02T05:50:00Z" w16du:dateUtc="2024-07-01T22:50:00Z"/>
          <w:rFonts w:ascii="Times New Roman" w:hAnsi="Times New Roman" w:cs="Times New Roman"/>
          <w:b/>
          <w:bCs/>
          <w:szCs w:val="26"/>
          <w:lang w:val="en-US"/>
          <w:rPrChange w:id="3615" w:author="Nguyễn Đình Kha" w:date="2024-07-02T21:20:00Z" w16du:dateUtc="2024-07-02T14:20:00Z">
            <w:rPr>
              <w:ins w:id="3616" w:author="Nguyễn Đình Kha" w:date="2024-07-02T05:50:00Z" w16du:dateUtc="2024-07-01T22:50:00Z"/>
              <w:rFonts w:ascii="Times New Roman" w:hAnsi="Times New Roman" w:cs="Times New Roman"/>
              <w:lang w:val="en-US"/>
            </w:rPr>
          </w:rPrChange>
        </w:rPr>
      </w:pPr>
      <w:ins w:id="3617" w:author="Nguyễn Đình Kha" w:date="2024-07-02T05:42:00Z" w16du:dateUtc="2024-07-01T22:42:00Z">
        <w:r w:rsidRPr="00E900D4">
          <w:rPr>
            <w:rFonts w:ascii="Times New Roman" w:hAnsi="Times New Roman" w:cs="Times New Roman"/>
            <w:b/>
            <w:bCs/>
            <w:szCs w:val="26"/>
            <w:lang w:val="en-US"/>
            <w:rPrChange w:id="3618" w:author="Nguyễn Đình Kha" w:date="2024-07-02T21:20:00Z" w16du:dateUtc="2024-07-02T14:20:00Z">
              <w:rPr>
                <w:rStyle w:val="Strong"/>
              </w:rPr>
            </w:rPrChange>
          </w:rPr>
          <w:t xml:space="preserve">Hiệu </w:t>
        </w:r>
      </w:ins>
      <w:ins w:id="3619" w:author="Nguyễn Đình Kha" w:date="2024-07-02T21:18:00Z" w16du:dateUtc="2024-07-02T14:18:00Z">
        <w:r w:rsidR="00733D85" w:rsidRPr="00E900D4">
          <w:rPr>
            <w:rFonts w:ascii="Times New Roman" w:hAnsi="Times New Roman" w:cs="Times New Roman"/>
            <w:b/>
            <w:bCs/>
            <w:szCs w:val="26"/>
            <w:lang w:val="en-US"/>
            <w:rPrChange w:id="3620" w:author="Nguyễn Đình Kha" w:date="2024-07-02T21:20:00Z" w16du:dateUtc="2024-07-02T14:20:00Z">
              <w:rPr>
                <w:rFonts w:ascii="Times New Roman" w:hAnsi="Times New Roman" w:cs="Times New Roman"/>
                <w:szCs w:val="26"/>
                <w:lang w:val="en-US"/>
              </w:rPr>
            </w:rPrChange>
          </w:rPr>
          <w:t>q</w:t>
        </w:r>
      </w:ins>
      <w:ins w:id="3621" w:author="Nguyễn Đình Kha" w:date="2024-07-02T05:42:00Z" w16du:dateUtc="2024-07-01T22:42:00Z">
        <w:r w:rsidRPr="00E900D4">
          <w:rPr>
            <w:rFonts w:ascii="Times New Roman" w:hAnsi="Times New Roman" w:cs="Times New Roman"/>
            <w:b/>
            <w:bCs/>
            <w:szCs w:val="26"/>
            <w:lang w:val="en-US"/>
            <w:rPrChange w:id="3622" w:author="Nguyễn Đình Kha" w:date="2024-07-02T21:20:00Z" w16du:dateUtc="2024-07-02T14:20:00Z">
              <w:rPr>
                <w:rStyle w:val="Strong"/>
              </w:rPr>
            </w:rPrChange>
          </w:rPr>
          <w:t xml:space="preserve">uả </w:t>
        </w:r>
      </w:ins>
      <w:ins w:id="3623" w:author="Nguyễn Đình Kha" w:date="2024-07-02T21:18:00Z" w16du:dateUtc="2024-07-02T14:18:00Z">
        <w:r w:rsidR="00733D85" w:rsidRPr="00E900D4">
          <w:rPr>
            <w:rFonts w:ascii="Times New Roman" w:hAnsi="Times New Roman" w:cs="Times New Roman"/>
            <w:b/>
            <w:bCs/>
            <w:szCs w:val="26"/>
            <w:lang w:val="en-US"/>
            <w:rPrChange w:id="3624" w:author="Nguyễn Đình Kha" w:date="2024-07-02T21:20:00Z" w16du:dateUtc="2024-07-02T14:20:00Z">
              <w:rPr>
                <w:rFonts w:ascii="Times New Roman" w:hAnsi="Times New Roman" w:cs="Times New Roman"/>
                <w:szCs w:val="26"/>
                <w:lang w:val="en-US"/>
              </w:rPr>
            </w:rPrChange>
          </w:rPr>
          <w:t>p</w:t>
        </w:r>
      </w:ins>
      <w:ins w:id="3625" w:author="Nguyễn Đình Kha" w:date="2024-07-02T05:42:00Z" w16du:dateUtc="2024-07-01T22:42:00Z">
        <w:r w:rsidRPr="00E900D4">
          <w:rPr>
            <w:rFonts w:ascii="Times New Roman" w:hAnsi="Times New Roman" w:cs="Times New Roman"/>
            <w:b/>
            <w:bCs/>
            <w:szCs w:val="26"/>
            <w:lang w:val="en-US"/>
            <w:rPrChange w:id="3626" w:author="Nguyễn Đình Kha" w:date="2024-07-02T21:20:00Z" w16du:dateUtc="2024-07-02T14:20:00Z">
              <w:rPr>
                <w:rStyle w:val="Strong"/>
              </w:rPr>
            </w:rPrChange>
          </w:rPr>
          <w:t xml:space="preserve">hát </w:t>
        </w:r>
      </w:ins>
      <w:ins w:id="3627" w:author="Nguyễn Đình Kha" w:date="2024-07-02T21:18:00Z" w16du:dateUtc="2024-07-02T14:18:00Z">
        <w:r w:rsidR="00733D85" w:rsidRPr="00E900D4">
          <w:rPr>
            <w:rFonts w:ascii="Times New Roman" w:hAnsi="Times New Roman" w:cs="Times New Roman"/>
            <w:b/>
            <w:bCs/>
            <w:szCs w:val="26"/>
            <w:lang w:val="en-US"/>
            <w:rPrChange w:id="3628" w:author="Nguyễn Đình Kha" w:date="2024-07-02T21:20:00Z" w16du:dateUtc="2024-07-02T14:20:00Z">
              <w:rPr>
                <w:rFonts w:ascii="Times New Roman" w:hAnsi="Times New Roman" w:cs="Times New Roman"/>
                <w:szCs w:val="26"/>
                <w:lang w:val="en-US"/>
              </w:rPr>
            </w:rPrChange>
          </w:rPr>
          <w:t>h</w:t>
        </w:r>
      </w:ins>
      <w:ins w:id="3629" w:author="Nguyễn Đình Kha" w:date="2024-07-02T05:42:00Z" w16du:dateUtc="2024-07-01T22:42:00Z">
        <w:r w:rsidRPr="00E900D4">
          <w:rPr>
            <w:rFonts w:ascii="Times New Roman" w:hAnsi="Times New Roman" w:cs="Times New Roman"/>
            <w:b/>
            <w:bCs/>
            <w:szCs w:val="26"/>
            <w:lang w:val="en-US"/>
            <w:rPrChange w:id="3630" w:author="Nguyễn Đình Kha" w:date="2024-07-02T21:20:00Z" w16du:dateUtc="2024-07-02T14:20:00Z">
              <w:rPr>
                <w:rStyle w:val="Strong"/>
              </w:rPr>
            </w:rPrChange>
          </w:rPr>
          <w:t>iện</w:t>
        </w:r>
      </w:ins>
    </w:p>
    <w:p w14:paraId="29F1AC95" w14:textId="1B3E8BDD" w:rsidR="00D568BB" w:rsidRPr="00733D85" w:rsidRDefault="00146C64">
      <w:pPr>
        <w:ind w:firstLine="227"/>
        <w:jc w:val="both"/>
        <w:rPr>
          <w:ins w:id="3631" w:author="Nguyễn Đình Kha" w:date="2024-07-02T05:42:00Z" w16du:dateUtc="2024-07-01T22:42:00Z"/>
          <w:rFonts w:ascii="Times New Roman" w:hAnsi="Times New Roman" w:cs="Times New Roman"/>
          <w:szCs w:val="26"/>
          <w:lang w:val="en-US"/>
          <w:rPrChange w:id="3632" w:author="Nguyễn Đình Kha" w:date="2024-07-02T21:20:00Z" w16du:dateUtc="2024-07-02T14:20:00Z">
            <w:rPr>
              <w:ins w:id="3633" w:author="Nguyễn Đình Kha" w:date="2024-07-02T05:42:00Z" w16du:dateUtc="2024-07-01T22:42:00Z"/>
            </w:rPr>
          </w:rPrChange>
        </w:rPr>
        <w:pPrChange w:id="3634" w:author="Nguyễn Đình Kha" w:date="2024-07-02T06:22:00Z" w16du:dateUtc="2024-07-01T23:22:00Z">
          <w:pPr>
            <w:numPr>
              <w:numId w:val="116"/>
            </w:numPr>
            <w:tabs>
              <w:tab w:val="num" w:pos="720"/>
            </w:tabs>
            <w:spacing w:before="100" w:beforeAutospacing="1" w:after="100" w:afterAutospacing="1" w:line="240" w:lineRule="auto"/>
            <w:ind w:left="720" w:hanging="360"/>
          </w:pPr>
        </w:pPrChange>
      </w:pPr>
      <w:ins w:id="3635" w:author="Nguyễn Đình Kha" w:date="2024-07-02T05:42:00Z" w16du:dateUtc="2024-07-01T22:42:00Z">
        <w:r w:rsidRPr="00733D85">
          <w:rPr>
            <w:rFonts w:ascii="Times New Roman" w:hAnsi="Times New Roman" w:cs="Times New Roman"/>
            <w:szCs w:val="26"/>
            <w:lang w:val="en-US"/>
            <w:rPrChange w:id="3636" w:author="Nguyễn Đình Kha" w:date="2024-07-02T21:20:00Z" w16du:dateUtc="2024-07-02T14:20:00Z">
              <w:rPr/>
            </w:rPrChange>
          </w:rPr>
          <w:t>Với tỉ lệ phát hiện 72.5%, hệ thống Honeypot cho thấy khả năng phát hiện tốt các cuộc tấn công XSS.</w:t>
        </w:r>
      </w:ins>
    </w:p>
    <w:p w14:paraId="26BDE804" w14:textId="0C18FFCD" w:rsidR="00A1047E" w:rsidRPr="00E900D4" w:rsidRDefault="00146C64" w:rsidP="00146C64">
      <w:pPr>
        <w:ind w:firstLine="227"/>
        <w:jc w:val="both"/>
        <w:rPr>
          <w:ins w:id="3637" w:author="Nguyễn Đình Kha" w:date="2024-07-02T05:50:00Z" w16du:dateUtc="2024-07-01T22:50:00Z"/>
          <w:rFonts w:ascii="Times New Roman" w:hAnsi="Times New Roman" w:cs="Times New Roman"/>
          <w:b/>
          <w:bCs/>
          <w:szCs w:val="26"/>
          <w:lang w:val="en-US"/>
          <w:rPrChange w:id="3638" w:author="Nguyễn Đình Kha" w:date="2024-07-02T21:20:00Z" w16du:dateUtc="2024-07-02T14:20:00Z">
            <w:rPr>
              <w:ins w:id="3639" w:author="Nguyễn Đình Kha" w:date="2024-07-02T05:50:00Z" w16du:dateUtc="2024-07-01T22:50:00Z"/>
              <w:rFonts w:ascii="Times New Roman" w:hAnsi="Times New Roman" w:cs="Times New Roman"/>
              <w:lang w:val="en-US"/>
            </w:rPr>
          </w:rPrChange>
        </w:rPr>
      </w:pPr>
      <w:ins w:id="3640" w:author="Nguyễn Đình Kha" w:date="2024-07-02T05:42:00Z" w16du:dateUtc="2024-07-01T22:42:00Z">
        <w:r w:rsidRPr="00E900D4">
          <w:rPr>
            <w:rFonts w:ascii="Times New Roman" w:hAnsi="Times New Roman" w:cs="Times New Roman"/>
            <w:b/>
            <w:bCs/>
            <w:szCs w:val="26"/>
            <w:lang w:val="en-US"/>
            <w:rPrChange w:id="3641" w:author="Nguyễn Đình Kha" w:date="2024-07-02T21:20:00Z" w16du:dateUtc="2024-07-02T14:20:00Z">
              <w:rPr>
                <w:rStyle w:val="Strong"/>
              </w:rPr>
            </w:rPrChange>
          </w:rPr>
          <w:t xml:space="preserve">Tối </w:t>
        </w:r>
      </w:ins>
      <w:ins w:id="3642" w:author="Nguyễn Đình Kha" w:date="2024-07-02T21:18:00Z" w16du:dateUtc="2024-07-02T14:18:00Z">
        <w:r w:rsidR="00733D85" w:rsidRPr="00E900D4">
          <w:rPr>
            <w:rFonts w:ascii="Times New Roman" w:hAnsi="Times New Roman" w:cs="Times New Roman"/>
            <w:b/>
            <w:bCs/>
            <w:szCs w:val="26"/>
            <w:lang w:val="en-US"/>
            <w:rPrChange w:id="3643" w:author="Nguyễn Đình Kha" w:date="2024-07-02T21:20:00Z" w16du:dateUtc="2024-07-02T14:20:00Z">
              <w:rPr>
                <w:rFonts w:ascii="Times New Roman" w:hAnsi="Times New Roman" w:cs="Times New Roman"/>
                <w:szCs w:val="26"/>
                <w:lang w:val="en-US"/>
              </w:rPr>
            </w:rPrChange>
          </w:rPr>
          <w:t>ư</w:t>
        </w:r>
      </w:ins>
      <w:ins w:id="3644" w:author="Nguyễn Đình Kha" w:date="2024-07-02T05:42:00Z" w16du:dateUtc="2024-07-01T22:42:00Z">
        <w:r w:rsidRPr="00E900D4">
          <w:rPr>
            <w:rFonts w:ascii="Times New Roman" w:hAnsi="Times New Roman" w:cs="Times New Roman"/>
            <w:b/>
            <w:bCs/>
            <w:szCs w:val="26"/>
            <w:lang w:val="en-US"/>
            <w:rPrChange w:id="3645" w:author="Nguyễn Đình Kha" w:date="2024-07-02T21:20:00Z" w16du:dateUtc="2024-07-02T14:20:00Z">
              <w:rPr>
                <w:rStyle w:val="Strong"/>
              </w:rPr>
            </w:rPrChange>
          </w:rPr>
          <w:t xml:space="preserve">u </w:t>
        </w:r>
      </w:ins>
      <w:ins w:id="3646" w:author="Nguyễn Đình Kha" w:date="2024-07-02T21:18:00Z" w16du:dateUtc="2024-07-02T14:18:00Z">
        <w:r w:rsidR="00733D85" w:rsidRPr="00E900D4">
          <w:rPr>
            <w:rFonts w:ascii="Times New Roman" w:hAnsi="Times New Roman" w:cs="Times New Roman"/>
            <w:b/>
            <w:bCs/>
            <w:szCs w:val="26"/>
            <w:lang w:val="en-US"/>
            <w:rPrChange w:id="3647" w:author="Nguyễn Đình Kha" w:date="2024-07-02T21:20:00Z" w16du:dateUtc="2024-07-02T14:20:00Z">
              <w:rPr>
                <w:rFonts w:ascii="Times New Roman" w:hAnsi="Times New Roman" w:cs="Times New Roman"/>
                <w:szCs w:val="26"/>
                <w:lang w:val="en-US"/>
              </w:rPr>
            </w:rPrChange>
          </w:rPr>
          <w:t>h</w:t>
        </w:r>
      </w:ins>
      <w:ins w:id="3648" w:author="Nguyễn Đình Kha" w:date="2024-07-02T05:42:00Z" w16du:dateUtc="2024-07-01T22:42:00Z">
        <w:r w:rsidRPr="00E900D4">
          <w:rPr>
            <w:rFonts w:ascii="Times New Roman" w:hAnsi="Times New Roman" w:cs="Times New Roman"/>
            <w:b/>
            <w:bCs/>
            <w:szCs w:val="26"/>
            <w:lang w:val="en-US"/>
            <w:rPrChange w:id="3649" w:author="Nguyễn Đình Kha" w:date="2024-07-02T21:20:00Z" w16du:dateUtc="2024-07-02T14:20:00Z">
              <w:rPr>
                <w:rStyle w:val="Strong"/>
              </w:rPr>
            </w:rPrChange>
          </w:rPr>
          <w:t>óa</w:t>
        </w:r>
      </w:ins>
    </w:p>
    <w:p w14:paraId="6ADD52F3" w14:textId="3CA34C3A" w:rsidR="00D568BB" w:rsidRPr="00733D85" w:rsidRDefault="00146C64">
      <w:pPr>
        <w:ind w:firstLine="227"/>
        <w:jc w:val="both"/>
        <w:rPr>
          <w:ins w:id="3650" w:author="Nguyễn Đình Kha" w:date="2024-07-02T05:42:00Z" w16du:dateUtc="2024-07-01T22:42:00Z"/>
          <w:rFonts w:ascii="Times New Roman" w:hAnsi="Times New Roman" w:cs="Times New Roman"/>
          <w:szCs w:val="26"/>
          <w:lang w:val="en-US"/>
          <w:rPrChange w:id="3651" w:author="Nguyễn Đình Kha" w:date="2024-07-02T21:20:00Z" w16du:dateUtc="2024-07-02T14:20:00Z">
            <w:rPr>
              <w:ins w:id="3652" w:author="Nguyễn Đình Kha" w:date="2024-07-02T05:42:00Z" w16du:dateUtc="2024-07-01T22:42:00Z"/>
            </w:rPr>
          </w:rPrChange>
        </w:rPr>
        <w:pPrChange w:id="3653" w:author="Nguyễn Đình Kha" w:date="2024-07-02T06:23:00Z" w16du:dateUtc="2024-07-01T23:23:00Z">
          <w:pPr>
            <w:numPr>
              <w:numId w:val="116"/>
            </w:numPr>
            <w:tabs>
              <w:tab w:val="num" w:pos="720"/>
            </w:tabs>
            <w:spacing w:before="100" w:beforeAutospacing="1" w:after="100" w:afterAutospacing="1" w:line="240" w:lineRule="auto"/>
            <w:ind w:left="720" w:hanging="360"/>
          </w:pPr>
        </w:pPrChange>
      </w:pPr>
      <w:ins w:id="3654" w:author="Nguyễn Đình Kha" w:date="2024-07-02T05:42:00Z" w16du:dateUtc="2024-07-01T22:42:00Z">
        <w:r w:rsidRPr="00733D85">
          <w:rPr>
            <w:rFonts w:ascii="Times New Roman" w:hAnsi="Times New Roman" w:cs="Times New Roman"/>
            <w:szCs w:val="26"/>
            <w:lang w:val="en-US"/>
            <w:rPrChange w:id="3655" w:author="Nguyễn Đình Kha" w:date="2024-07-02T21:20:00Z" w16du:dateUtc="2024-07-02T14:20:00Z">
              <w:rPr/>
            </w:rPrChange>
          </w:rPr>
          <w:t>Có thể tối ưu hóa hơn nữa bằng cách điều chỉnh các tham số của agent DQN và cải thiện các mẫu phát hiện tấn công.</w:t>
        </w:r>
      </w:ins>
    </w:p>
    <w:p w14:paraId="4D1BE917" w14:textId="65C7D5B5" w:rsidR="00A1047E" w:rsidRPr="00E900D4" w:rsidRDefault="00146C64" w:rsidP="00146C64">
      <w:pPr>
        <w:ind w:firstLine="227"/>
        <w:jc w:val="both"/>
        <w:rPr>
          <w:ins w:id="3656" w:author="Nguyễn Đình Kha" w:date="2024-07-02T05:50:00Z" w16du:dateUtc="2024-07-01T22:50:00Z"/>
          <w:rFonts w:ascii="Times New Roman" w:hAnsi="Times New Roman" w:cs="Times New Roman"/>
          <w:b/>
          <w:bCs/>
          <w:szCs w:val="26"/>
          <w:lang w:val="en-US"/>
          <w:rPrChange w:id="3657" w:author="Nguyễn Đình Kha" w:date="2024-07-02T21:20:00Z" w16du:dateUtc="2024-07-02T14:20:00Z">
            <w:rPr>
              <w:ins w:id="3658" w:author="Nguyễn Đình Kha" w:date="2024-07-02T05:50:00Z" w16du:dateUtc="2024-07-01T22:50:00Z"/>
              <w:rFonts w:ascii="Times New Roman" w:hAnsi="Times New Roman" w:cs="Times New Roman"/>
              <w:lang w:val="en-US"/>
            </w:rPr>
          </w:rPrChange>
        </w:rPr>
      </w:pPr>
      <w:ins w:id="3659" w:author="Nguyễn Đình Kha" w:date="2024-07-02T05:42:00Z" w16du:dateUtc="2024-07-01T22:42:00Z">
        <w:r w:rsidRPr="00E900D4">
          <w:rPr>
            <w:rFonts w:ascii="Times New Roman" w:hAnsi="Times New Roman" w:cs="Times New Roman"/>
            <w:b/>
            <w:bCs/>
            <w:szCs w:val="26"/>
            <w:lang w:val="en-US"/>
            <w:rPrChange w:id="3660" w:author="Nguyễn Đình Kha" w:date="2024-07-02T21:20:00Z" w16du:dateUtc="2024-07-02T14:20:00Z">
              <w:rPr>
                <w:rStyle w:val="Strong"/>
              </w:rPr>
            </w:rPrChange>
          </w:rPr>
          <w:t xml:space="preserve">Thời </w:t>
        </w:r>
      </w:ins>
      <w:ins w:id="3661" w:author="Nguyễn Đình Kha" w:date="2024-07-02T21:18:00Z" w16du:dateUtc="2024-07-02T14:18:00Z">
        <w:r w:rsidR="00733D85" w:rsidRPr="00E900D4">
          <w:rPr>
            <w:rFonts w:ascii="Times New Roman" w:hAnsi="Times New Roman" w:cs="Times New Roman"/>
            <w:b/>
            <w:bCs/>
            <w:szCs w:val="26"/>
            <w:lang w:val="en-US"/>
            <w:rPrChange w:id="3662" w:author="Nguyễn Đình Kha" w:date="2024-07-02T21:20:00Z" w16du:dateUtc="2024-07-02T14:20:00Z">
              <w:rPr>
                <w:rFonts w:ascii="Times New Roman" w:hAnsi="Times New Roman" w:cs="Times New Roman"/>
                <w:szCs w:val="26"/>
                <w:lang w:val="en-US"/>
              </w:rPr>
            </w:rPrChange>
          </w:rPr>
          <w:t>g</w:t>
        </w:r>
      </w:ins>
      <w:ins w:id="3663" w:author="Nguyễn Đình Kha" w:date="2024-07-02T05:42:00Z" w16du:dateUtc="2024-07-01T22:42:00Z">
        <w:r w:rsidRPr="00E900D4">
          <w:rPr>
            <w:rFonts w:ascii="Times New Roman" w:hAnsi="Times New Roman" w:cs="Times New Roman"/>
            <w:b/>
            <w:bCs/>
            <w:szCs w:val="26"/>
            <w:lang w:val="en-US"/>
            <w:rPrChange w:id="3664" w:author="Nguyễn Đình Kha" w:date="2024-07-02T21:20:00Z" w16du:dateUtc="2024-07-02T14:20:00Z">
              <w:rPr>
                <w:rStyle w:val="Strong"/>
              </w:rPr>
            </w:rPrChange>
          </w:rPr>
          <w:t xml:space="preserve">ian </w:t>
        </w:r>
      </w:ins>
      <w:ins w:id="3665" w:author="Nguyễn Đình Kha" w:date="2024-07-02T21:18:00Z" w16du:dateUtc="2024-07-02T14:18:00Z">
        <w:r w:rsidR="00733D85" w:rsidRPr="00E900D4">
          <w:rPr>
            <w:rFonts w:ascii="Times New Roman" w:hAnsi="Times New Roman" w:cs="Times New Roman"/>
            <w:b/>
            <w:bCs/>
            <w:szCs w:val="26"/>
            <w:lang w:val="en-US"/>
            <w:rPrChange w:id="3666" w:author="Nguyễn Đình Kha" w:date="2024-07-02T21:20:00Z" w16du:dateUtc="2024-07-02T14:20:00Z">
              <w:rPr>
                <w:rFonts w:ascii="Times New Roman" w:hAnsi="Times New Roman" w:cs="Times New Roman"/>
                <w:szCs w:val="26"/>
                <w:lang w:val="en-US"/>
              </w:rPr>
            </w:rPrChange>
          </w:rPr>
          <w:t>p</w:t>
        </w:r>
      </w:ins>
      <w:ins w:id="3667" w:author="Nguyễn Đình Kha" w:date="2024-07-02T05:42:00Z" w16du:dateUtc="2024-07-01T22:42:00Z">
        <w:r w:rsidRPr="00E900D4">
          <w:rPr>
            <w:rFonts w:ascii="Times New Roman" w:hAnsi="Times New Roman" w:cs="Times New Roman"/>
            <w:b/>
            <w:bCs/>
            <w:szCs w:val="26"/>
            <w:lang w:val="en-US"/>
            <w:rPrChange w:id="3668" w:author="Nguyễn Đình Kha" w:date="2024-07-02T21:20:00Z" w16du:dateUtc="2024-07-02T14:20:00Z">
              <w:rPr>
                <w:rStyle w:val="Strong"/>
              </w:rPr>
            </w:rPrChange>
          </w:rPr>
          <w:t xml:space="preserve">hản </w:t>
        </w:r>
      </w:ins>
      <w:ins w:id="3669" w:author="Nguyễn Đình Kha" w:date="2024-07-02T21:18:00Z" w16du:dateUtc="2024-07-02T14:18:00Z">
        <w:r w:rsidR="00733D85" w:rsidRPr="00E900D4">
          <w:rPr>
            <w:rFonts w:ascii="Times New Roman" w:hAnsi="Times New Roman" w:cs="Times New Roman"/>
            <w:b/>
            <w:bCs/>
            <w:szCs w:val="26"/>
            <w:lang w:val="en-US"/>
            <w:rPrChange w:id="3670" w:author="Nguyễn Đình Kha" w:date="2024-07-02T21:20:00Z" w16du:dateUtc="2024-07-02T14:20:00Z">
              <w:rPr>
                <w:rFonts w:ascii="Times New Roman" w:hAnsi="Times New Roman" w:cs="Times New Roman"/>
                <w:szCs w:val="26"/>
                <w:lang w:val="en-US"/>
              </w:rPr>
            </w:rPrChange>
          </w:rPr>
          <w:t>h</w:t>
        </w:r>
      </w:ins>
      <w:ins w:id="3671" w:author="Nguyễn Đình Kha" w:date="2024-07-02T05:42:00Z" w16du:dateUtc="2024-07-01T22:42:00Z">
        <w:r w:rsidRPr="00E900D4">
          <w:rPr>
            <w:rFonts w:ascii="Times New Roman" w:hAnsi="Times New Roman" w:cs="Times New Roman"/>
            <w:b/>
            <w:bCs/>
            <w:szCs w:val="26"/>
            <w:lang w:val="en-US"/>
            <w:rPrChange w:id="3672" w:author="Nguyễn Đình Kha" w:date="2024-07-02T21:20:00Z" w16du:dateUtc="2024-07-02T14:20:00Z">
              <w:rPr>
                <w:rStyle w:val="Strong"/>
              </w:rPr>
            </w:rPrChange>
          </w:rPr>
          <w:t>ồi</w:t>
        </w:r>
      </w:ins>
    </w:p>
    <w:p w14:paraId="22116DE4" w14:textId="13B620FB" w:rsidR="00146C64" w:rsidRPr="00733D85" w:rsidRDefault="00146C64" w:rsidP="00146C64">
      <w:pPr>
        <w:ind w:firstLine="227"/>
        <w:jc w:val="both"/>
        <w:rPr>
          <w:ins w:id="3673" w:author="Nguyễn Đình Kha" w:date="2024-07-02T05:50:00Z" w16du:dateUtc="2024-07-01T22:50:00Z"/>
          <w:rFonts w:ascii="Times New Roman" w:hAnsi="Times New Roman" w:cs="Times New Roman"/>
          <w:szCs w:val="26"/>
          <w:lang w:val="en-US"/>
        </w:rPr>
      </w:pPr>
      <w:ins w:id="3674" w:author="Nguyễn Đình Kha" w:date="2024-07-02T05:42:00Z" w16du:dateUtc="2024-07-01T22:42:00Z">
        <w:r w:rsidRPr="00733D85">
          <w:rPr>
            <w:rFonts w:ascii="Times New Roman" w:hAnsi="Times New Roman" w:cs="Times New Roman"/>
            <w:szCs w:val="26"/>
            <w:lang w:val="en-US"/>
            <w:rPrChange w:id="3675" w:author="Nguyễn Đình Kha" w:date="2024-07-02T21:20:00Z" w16du:dateUtc="2024-07-02T14:20:00Z">
              <w:rPr/>
            </w:rPrChange>
          </w:rPr>
          <w:t>Hệ thống phản hồi nhanh chóng, ghi nhận và xử lý các cuộc tấn công trong thời gian thực, đảm bảo bảo vệ hiệu quả trước các mối đe dọa từ bên ngoài.</w:t>
        </w:r>
      </w:ins>
    </w:p>
    <w:p w14:paraId="6E589C31" w14:textId="77777777" w:rsidR="00146C64" w:rsidRPr="00B14348" w:rsidRDefault="00146C64">
      <w:pPr>
        <w:rPr>
          <w:ins w:id="3676" w:author="Nguyễn Đình Kha" w:date="2024-07-01T15:53:00Z" w16du:dateUtc="2024-07-01T08:53:00Z"/>
          <w:rFonts w:ascii="Times New Roman" w:hAnsi="Times New Roman" w:cs="Times New Roman"/>
          <w:szCs w:val="26"/>
          <w:lang w:val="en-US"/>
        </w:rPr>
        <w:pPrChange w:id="3677" w:author="Nguyễn Đình Kha" w:date="2024-07-02T05:42:00Z" w16du:dateUtc="2024-07-01T22:42:00Z">
          <w:pPr>
            <w:pStyle w:val="Heading4"/>
          </w:pPr>
        </w:pPrChange>
      </w:pPr>
    </w:p>
    <w:p w14:paraId="7228A031" w14:textId="77777777" w:rsidR="00EA0E3A" w:rsidRPr="00B14348" w:rsidRDefault="00EA0E3A" w:rsidP="00EA0E3A">
      <w:pPr>
        <w:rPr>
          <w:ins w:id="3678" w:author="Nguyễn Đình Kha" w:date="2024-07-01T15:53:00Z" w16du:dateUtc="2024-07-01T08:53:00Z"/>
          <w:rFonts w:ascii="Times New Roman" w:hAnsi="Times New Roman" w:cs="Times New Roman"/>
          <w:szCs w:val="26"/>
          <w:lang w:val="en-US"/>
          <w:rPrChange w:id="3679" w:author="Nguyễn Đình Kha" w:date="2024-07-02T11:11:00Z" w16du:dateUtc="2024-07-02T04:11:00Z">
            <w:rPr>
              <w:ins w:id="3680" w:author="Nguyễn Đình Kha" w:date="2024-07-01T15:53:00Z" w16du:dateUtc="2024-07-01T08:53:00Z"/>
              <w:lang w:val="en-US"/>
            </w:rPr>
          </w:rPrChange>
        </w:rPr>
      </w:pPr>
    </w:p>
    <w:p w14:paraId="3C3045A2" w14:textId="77777777" w:rsidR="002963B5" w:rsidRPr="00B14348" w:rsidRDefault="002963B5" w:rsidP="00EA0E3A">
      <w:pPr>
        <w:rPr>
          <w:ins w:id="3681" w:author="Nguyễn Đình Kha" w:date="2024-07-01T15:53:00Z" w16du:dateUtc="2024-07-01T08:53:00Z"/>
          <w:rFonts w:ascii="Times New Roman" w:hAnsi="Times New Roman" w:cs="Times New Roman"/>
          <w:szCs w:val="26"/>
          <w:lang w:val="en-US"/>
          <w:rPrChange w:id="3682" w:author="Nguyễn Đình Kha" w:date="2024-07-02T11:11:00Z" w16du:dateUtc="2024-07-02T04:11:00Z">
            <w:rPr>
              <w:ins w:id="3683" w:author="Nguyễn Đình Kha" w:date="2024-07-01T15:53:00Z" w16du:dateUtc="2024-07-01T08:53:00Z"/>
              <w:rFonts w:ascii="Times New Roman" w:hAnsi="Times New Roman" w:cs="Times New Roman"/>
              <w:sz w:val="28"/>
              <w:szCs w:val="28"/>
              <w:lang w:val="en-US"/>
            </w:rPr>
          </w:rPrChange>
        </w:rPr>
      </w:pPr>
    </w:p>
    <w:p w14:paraId="0529CBC2" w14:textId="77777777" w:rsidR="00EA0E3A" w:rsidRPr="00B14348" w:rsidRDefault="00EA0E3A">
      <w:pPr>
        <w:pStyle w:val="Heading1"/>
        <w:numPr>
          <w:ilvl w:val="0"/>
          <w:numId w:val="72"/>
        </w:numPr>
        <w:jc w:val="center"/>
        <w:rPr>
          <w:ins w:id="3684" w:author="Nguyễn Đình Kha" w:date="2024-07-01T15:53:00Z" w16du:dateUtc="2024-07-01T08:53:00Z"/>
          <w:szCs w:val="28"/>
        </w:rPr>
        <w:pPrChange w:id="3685" w:author="Nguyễn Đình Kha" w:date="2024-07-01T15:53:00Z" w16du:dateUtc="2024-07-01T08:53:00Z">
          <w:pPr>
            <w:pStyle w:val="Heading1"/>
            <w:jc w:val="center"/>
          </w:pPr>
        </w:pPrChange>
      </w:pPr>
      <w:bookmarkStart w:id="3686" w:name="_Toc170624590"/>
      <w:bookmarkStart w:id="3687" w:name="_Toc170710066"/>
      <w:bookmarkStart w:id="3688" w:name="_Toc171974924"/>
      <w:ins w:id="3689" w:author="Nguyễn Đình Kha" w:date="2024-07-01T15:53:00Z" w16du:dateUtc="2024-07-01T08:53:00Z">
        <w:r w:rsidRPr="00B14348">
          <w:rPr>
            <w:szCs w:val="28"/>
          </w:rPr>
          <w:lastRenderedPageBreak/>
          <w:t>KẾT LUẬN</w:t>
        </w:r>
        <w:bookmarkEnd w:id="3686"/>
        <w:bookmarkEnd w:id="3687"/>
        <w:bookmarkEnd w:id="3688"/>
      </w:ins>
    </w:p>
    <w:p w14:paraId="2F7A92A1" w14:textId="7F88229E" w:rsidR="00EA0E3A" w:rsidRPr="00B14348" w:rsidRDefault="00EA0E3A">
      <w:pPr>
        <w:ind w:firstLine="227"/>
        <w:jc w:val="both"/>
        <w:rPr>
          <w:ins w:id="3690" w:author="Nguyễn Đình Kha" w:date="2024-07-01T15:53:00Z" w16du:dateUtc="2024-07-01T08:53:00Z"/>
          <w:rFonts w:ascii="Times New Roman" w:hAnsi="Times New Roman" w:cs="Times New Roman"/>
          <w:szCs w:val="26"/>
          <w:lang w:val="en-US"/>
        </w:rPr>
        <w:pPrChange w:id="3691" w:author="Nguyễn Đình Kha" w:date="2024-07-01T15:53:00Z" w16du:dateUtc="2024-07-01T08:53:00Z">
          <w:pPr>
            <w:jc w:val="both"/>
          </w:pPr>
        </w:pPrChange>
      </w:pPr>
      <w:ins w:id="3692" w:author="Nguyễn Đình Kha" w:date="2024-07-01T15:53:00Z" w16du:dateUtc="2024-07-01T08:53:00Z">
        <w:r w:rsidRPr="00B14348">
          <w:rPr>
            <w:rFonts w:ascii="Times New Roman" w:hAnsi="Times New Roman" w:cs="Times New Roman"/>
            <w:szCs w:val="26"/>
            <w:lang w:val="en-US"/>
            <w:rPrChange w:id="3693" w:author="Nguyễn Đình Kha" w:date="2024-07-02T11:11:00Z" w16du:dateUtc="2024-07-02T04:11:00Z">
              <w:rPr>
                <w:rFonts w:ascii="Times New Roman" w:hAnsi="Times New Roman" w:cs="Times New Roman"/>
              </w:rPr>
            </w:rPrChange>
          </w:rPr>
          <w:t xml:space="preserve">Trong nghiên cứu này, tôi đã phát triển và triển khai một hệ thống honeypot thích ứng sử dụng </w:t>
        </w:r>
      </w:ins>
      <w:ins w:id="3694" w:author="Nguyễn Đình Kha" w:date="2024-07-02T20:57:00Z" w16du:dateUtc="2024-07-02T13:57:00Z">
        <w:r w:rsidR="006218DD">
          <w:rPr>
            <w:rFonts w:ascii="Times New Roman" w:hAnsi="Times New Roman" w:cs="Times New Roman"/>
            <w:szCs w:val="26"/>
            <w:lang w:val="en-US"/>
          </w:rPr>
          <w:t>agent</w:t>
        </w:r>
      </w:ins>
      <w:ins w:id="3695" w:author="Nguyễn Đình Kha" w:date="2024-07-01T15:53:00Z" w16du:dateUtc="2024-07-01T08:53:00Z">
        <w:r w:rsidRPr="00B14348">
          <w:rPr>
            <w:rFonts w:ascii="Times New Roman" w:hAnsi="Times New Roman" w:cs="Times New Roman"/>
            <w:szCs w:val="26"/>
            <w:lang w:val="en-US"/>
            <w:rPrChange w:id="3696" w:author="Nguyễn Đình Kha" w:date="2024-07-02T11:11:00Z" w16du:dateUtc="2024-07-02T04:11:00Z">
              <w:rPr>
                <w:rFonts w:ascii="Times New Roman" w:hAnsi="Times New Roman" w:cs="Times New Roman"/>
              </w:rPr>
            </w:rPrChange>
          </w:rPr>
          <w:t xml:space="preserve"> Deep Q-Network (DQN) nhằm phát hiện và phản ứng với các cuộc tấn công web tiên tiến. Hệ thống được kiểm tra và đánh giá với một kịch bản tấn công SQL Injection cụ thể, nhằm đảm bảo rằng nó có thể phát hiện và phản ứng hiệu quả với các mối đe dọa mạng.</w:t>
        </w:r>
      </w:ins>
    </w:p>
    <w:p w14:paraId="0C57EEB7" w14:textId="77777777" w:rsidR="00EA0E3A" w:rsidRPr="00B14348" w:rsidRDefault="00EA0E3A">
      <w:pPr>
        <w:pStyle w:val="Heading2"/>
        <w:numPr>
          <w:ilvl w:val="1"/>
          <w:numId w:val="72"/>
        </w:numPr>
        <w:ind w:left="567" w:hanging="567"/>
        <w:rPr>
          <w:ins w:id="3697" w:author="Nguyễn Đình Kha" w:date="2024-07-01T15:53:00Z" w16du:dateUtc="2024-07-01T08:53:00Z"/>
          <w:rFonts w:ascii="Times New Roman" w:eastAsia="Times New Roman" w:hAnsi="Times New Roman" w:cs="Times New Roman"/>
          <w:lang w:val="en-US"/>
          <w:rPrChange w:id="3698" w:author="Nguyễn Đình Kha" w:date="2024-07-02T11:11:00Z" w16du:dateUtc="2024-07-02T04:11:00Z">
            <w:rPr>
              <w:ins w:id="3699" w:author="Nguyễn Đình Kha" w:date="2024-07-01T15:53:00Z" w16du:dateUtc="2024-07-01T08:53:00Z"/>
              <w:rFonts w:ascii="Times New Roman" w:hAnsi="Times New Roman" w:cs="Times New Roman"/>
              <w:lang w:val="en-US"/>
            </w:rPr>
          </w:rPrChange>
        </w:rPr>
        <w:pPrChange w:id="3700" w:author="Nguyễn Đình Kha" w:date="2024-07-01T15:54:00Z" w16du:dateUtc="2024-07-01T08:54:00Z">
          <w:pPr>
            <w:pStyle w:val="Heading2"/>
          </w:pPr>
        </w:pPrChange>
      </w:pPr>
      <w:bookmarkStart w:id="3701" w:name="_Toc170710067"/>
      <w:bookmarkStart w:id="3702" w:name="_Toc171974925"/>
      <w:ins w:id="3703" w:author="Nguyễn Đình Kha" w:date="2024-07-01T15:53:00Z" w16du:dateUtc="2024-07-01T08:53:00Z">
        <w:r w:rsidRPr="00B14348">
          <w:rPr>
            <w:rFonts w:ascii="Times New Roman" w:eastAsia="Times New Roman" w:hAnsi="Times New Roman" w:cs="Times New Roman"/>
            <w:lang w:val="en-US"/>
            <w:rPrChange w:id="3704" w:author="Nguyễn Đình Kha" w:date="2024-07-02T11:11:00Z" w16du:dateUtc="2024-07-02T04:11:00Z">
              <w:rPr>
                <w:rFonts w:ascii="Times New Roman" w:hAnsi="Times New Roman" w:cs="Times New Roman"/>
              </w:rPr>
            </w:rPrChange>
          </w:rPr>
          <w:t>Tóm tắt kết quả</w:t>
        </w:r>
        <w:bookmarkEnd w:id="3701"/>
        <w:bookmarkEnd w:id="3702"/>
      </w:ins>
    </w:p>
    <w:p w14:paraId="5525BB9E" w14:textId="77777777" w:rsidR="00EA0E3A" w:rsidRPr="00B14348" w:rsidRDefault="00EA0E3A" w:rsidP="00EA0E3A">
      <w:pPr>
        <w:ind w:firstLine="227"/>
        <w:jc w:val="both"/>
        <w:rPr>
          <w:ins w:id="3705" w:author="Nguyễn Đình Kha" w:date="2024-07-01T15:55:00Z" w16du:dateUtc="2024-07-01T08:55:00Z"/>
          <w:rFonts w:ascii="Times New Roman" w:hAnsi="Times New Roman" w:cs="Times New Roman"/>
          <w:b/>
          <w:bCs/>
          <w:szCs w:val="26"/>
          <w:lang w:val="en-US"/>
          <w:rPrChange w:id="3706" w:author="Nguyễn Đình Kha" w:date="2024-07-02T11:11:00Z" w16du:dateUtc="2024-07-02T04:11:00Z">
            <w:rPr>
              <w:ins w:id="3707" w:author="Nguyễn Đình Kha" w:date="2024-07-01T15:55:00Z" w16du:dateUtc="2024-07-01T08:55:00Z"/>
              <w:rFonts w:ascii="Times New Roman" w:hAnsi="Times New Roman" w:cs="Times New Roman"/>
              <w:lang w:val="en-US"/>
            </w:rPr>
          </w:rPrChange>
        </w:rPr>
      </w:pPr>
      <w:ins w:id="3708" w:author="Nguyễn Đình Kha" w:date="2024-07-01T15:53:00Z" w16du:dateUtc="2024-07-01T08:53:00Z">
        <w:r w:rsidRPr="00B14348">
          <w:rPr>
            <w:rFonts w:ascii="Times New Roman" w:hAnsi="Times New Roman" w:cs="Times New Roman"/>
            <w:b/>
            <w:bCs/>
            <w:szCs w:val="26"/>
            <w:lang w:val="en-US"/>
          </w:rPr>
          <w:t>Phát hiện tấn công SQL Injection</w:t>
        </w:r>
      </w:ins>
    </w:p>
    <w:p w14:paraId="246D9180" w14:textId="3115C5E9" w:rsidR="00EA0E3A" w:rsidRPr="00B14348" w:rsidRDefault="00EA0E3A">
      <w:pPr>
        <w:ind w:firstLine="227"/>
        <w:jc w:val="both"/>
        <w:rPr>
          <w:ins w:id="3709" w:author="Nguyễn Đình Kha" w:date="2024-07-01T15:53:00Z" w16du:dateUtc="2024-07-01T08:53:00Z"/>
          <w:rFonts w:ascii="Times New Roman" w:hAnsi="Times New Roman" w:cs="Times New Roman"/>
          <w:szCs w:val="26"/>
          <w:lang w:val="en-US"/>
          <w:rPrChange w:id="3710" w:author="Nguyễn Đình Kha" w:date="2024-07-02T11:11:00Z" w16du:dateUtc="2024-07-02T04:11:00Z">
            <w:rPr>
              <w:ins w:id="3711" w:author="Nguyễn Đình Kha" w:date="2024-07-01T15:53:00Z" w16du:dateUtc="2024-07-01T08:53:00Z"/>
              <w:rFonts w:ascii="Times New Roman" w:hAnsi="Times New Roman" w:cs="Times New Roman"/>
              <w:b/>
              <w:bCs/>
              <w:szCs w:val="26"/>
              <w:lang w:val="en-US"/>
            </w:rPr>
          </w:rPrChange>
        </w:rPr>
        <w:pPrChange w:id="3712" w:author="Nguyễn Đình Kha" w:date="2024-07-01T15:53:00Z" w16du:dateUtc="2024-07-01T08:53:00Z">
          <w:pPr>
            <w:tabs>
              <w:tab w:val="left" w:pos="720"/>
              <w:tab w:val="left" w:pos="1440"/>
              <w:tab w:val="left" w:pos="2200"/>
            </w:tabs>
            <w:jc w:val="both"/>
          </w:pPr>
        </w:pPrChange>
      </w:pPr>
      <w:ins w:id="3713" w:author="Nguyễn Đình Kha" w:date="2024-07-01T15:53:00Z" w16du:dateUtc="2024-07-01T08:53:00Z">
        <w:r w:rsidRPr="00B14348">
          <w:rPr>
            <w:rFonts w:ascii="Times New Roman" w:hAnsi="Times New Roman" w:cs="Times New Roman"/>
            <w:szCs w:val="26"/>
            <w:lang w:val="en-US"/>
          </w:rPr>
          <w:t xml:space="preserve">Hệ thống honeypot đã chứng tỏ khả năng phát hiện và phản ứng hiệu quả với các cuộc tấn công SQL Injection. Trong kịch bản kiểm tra, </w:t>
        </w:r>
      </w:ins>
      <w:ins w:id="3714" w:author="Nguyễn Đình Kha" w:date="2024-07-02T20:57:00Z" w16du:dateUtc="2024-07-02T13:57:00Z">
        <w:r w:rsidR="006218DD">
          <w:rPr>
            <w:rFonts w:ascii="Times New Roman" w:hAnsi="Times New Roman" w:cs="Times New Roman"/>
            <w:szCs w:val="26"/>
            <w:lang w:val="en-US"/>
          </w:rPr>
          <w:t>agent</w:t>
        </w:r>
      </w:ins>
      <w:ins w:id="3715" w:author="Nguyễn Đình Kha" w:date="2024-07-01T15:53:00Z" w16du:dateUtc="2024-07-01T08:53:00Z">
        <w:r w:rsidRPr="00B14348">
          <w:rPr>
            <w:rFonts w:ascii="Times New Roman" w:hAnsi="Times New Roman" w:cs="Times New Roman"/>
            <w:szCs w:val="26"/>
            <w:lang w:val="en-US"/>
          </w:rPr>
          <w:t xml:space="preserve"> DQN đã phát hiện tổng cộng 4903 cuộc tấn công trong tổng thời gian 18:38:91, thể hiện hiệu suất cao trong việc nhận diện và phản ứng với các mối đe dọa.</w:t>
        </w:r>
      </w:ins>
    </w:p>
    <w:p w14:paraId="7FF9BCA4" w14:textId="77777777" w:rsidR="00EA0E3A" w:rsidRPr="00B14348" w:rsidRDefault="00EA0E3A" w:rsidP="00EA0E3A">
      <w:pPr>
        <w:ind w:firstLine="227"/>
        <w:jc w:val="both"/>
        <w:rPr>
          <w:ins w:id="3716" w:author="Nguyễn Đình Kha" w:date="2024-07-01T15:55:00Z" w16du:dateUtc="2024-07-01T08:55:00Z"/>
          <w:rFonts w:ascii="Times New Roman" w:hAnsi="Times New Roman" w:cs="Times New Roman"/>
          <w:b/>
          <w:bCs/>
          <w:szCs w:val="26"/>
          <w:lang w:val="en-US"/>
          <w:rPrChange w:id="3717" w:author="Nguyễn Đình Kha" w:date="2024-07-02T11:11:00Z" w16du:dateUtc="2024-07-02T04:11:00Z">
            <w:rPr>
              <w:ins w:id="3718" w:author="Nguyễn Đình Kha" w:date="2024-07-01T15:55:00Z" w16du:dateUtc="2024-07-01T08:55:00Z"/>
              <w:rFonts w:ascii="Times New Roman" w:hAnsi="Times New Roman" w:cs="Times New Roman"/>
              <w:lang w:val="en-US"/>
            </w:rPr>
          </w:rPrChange>
        </w:rPr>
      </w:pPr>
      <w:ins w:id="3719" w:author="Nguyễn Đình Kha" w:date="2024-07-01T15:53:00Z" w16du:dateUtc="2024-07-01T08:53:00Z">
        <w:r w:rsidRPr="00B14348">
          <w:rPr>
            <w:rFonts w:ascii="Times New Roman" w:hAnsi="Times New Roman" w:cs="Times New Roman"/>
            <w:b/>
            <w:bCs/>
            <w:szCs w:val="26"/>
            <w:lang w:val="en-US"/>
          </w:rPr>
          <w:t>Đánh giá hiệu suất</w:t>
        </w:r>
      </w:ins>
    </w:p>
    <w:p w14:paraId="166F8943" w14:textId="4A5481D2" w:rsidR="00D568BB" w:rsidRPr="00862841" w:rsidRDefault="00EA0E3A">
      <w:pPr>
        <w:ind w:firstLine="227"/>
        <w:jc w:val="both"/>
        <w:rPr>
          <w:ins w:id="3720" w:author="Nguyễn Đình Kha" w:date="2024-07-02T06:04:00Z" w16du:dateUtc="2024-07-01T23:04:00Z"/>
          <w:szCs w:val="26"/>
        </w:rPr>
        <w:pPrChange w:id="3721" w:author="Nguyễn Đình Kha" w:date="2024-07-02T06:33:00Z" w16du:dateUtc="2024-07-01T23:33:00Z">
          <w:pPr>
            <w:pStyle w:val="NormalWeb"/>
          </w:pPr>
        </w:pPrChange>
      </w:pPr>
      <w:ins w:id="3722" w:author="Nguyễn Đình Kha" w:date="2024-07-01T15:53:00Z" w16du:dateUtc="2024-07-01T08:53:00Z">
        <w:r w:rsidRPr="00B14348">
          <w:rPr>
            <w:rFonts w:ascii="Times New Roman" w:hAnsi="Times New Roman" w:cs="Times New Roman"/>
            <w:szCs w:val="26"/>
            <w:lang w:val="en-US"/>
            <w:rPrChange w:id="3723" w:author="Nguyễn Đình Kha" w:date="2024-07-02T11:11:00Z" w16du:dateUtc="2024-07-02T04:11:00Z">
              <w:rPr/>
            </w:rPrChange>
          </w:rPr>
          <w:t xml:space="preserve">Các chỉ số hiệu suất như Accuracy, Precision, Recall và F1 Score đều được tính toán để đo lường khả năng của </w:t>
        </w:r>
      </w:ins>
      <w:ins w:id="3724" w:author="Nguyễn Đình Kha" w:date="2024-07-02T20:57:00Z" w16du:dateUtc="2024-07-02T13:57:00Z">
        <w:r w:rsidR="006218DD">
          <w:rPr>
            <w:rFonts w:ascii="Times New Roman" w:hAnsi="Times New Roman" w:cs="Times New Roman"/>
            <w:szCs w:val="26"/>
            <w:lang w:val="en-US"/>
          </w:rPr>
          <w:t>agent</w:t>
        </w:r>
      </w:ins>
      <w:ins w:id="3725" w:author="Nguyễn Đình Kha" w:date="2024-07-01T15:53:00Z" w16du:dateUtc="2024-07-01T08:53:00Z">
        <w:r w:rsidRPr="00B14348">
          <w:rPr>
            <w:rFonts w:ascii="Times New Roman" w:hAnsi="Times New Roman" w:cs="Times New Roman"/>
            <w:szCs w:val="26"/>
            <w:lang w:val="en-US"/>
            <w:rPrChange w:id="3726" w:author="Nguyễn Đình Kha" w:date="2024-07-02T11:11:00Z" w16du:dateUtc="2024-07-02T04:11:00Z">
              <w:rPr/>
            </w:rPrChange>
          </w:rPr>
          <w:t xml:space="preserve"> trong việc phát hiện các cuộc tấn công. Kết quả cho thấy </w:t>
        </w:r>
      </w:ins>
      <w:ins w:id="3727" w:author="Nguyễn Đình Kha" w:date="2024-07-02T20:57:00Z" w16du:dateUtc="2024-07-02T13:57:00Z">
        <w:r w:rsidR="006218DD">
          <w:rPr>
            <w:rFonts w:ascii="Times New Roman" w:hAnsi="Times New Roman" w:cs="Times New Roman"/>
            <w:szCs w:val="26"/>
            <w:lang w:val="en-US"/>
          </w:rPr>
          <w:t xml:space="preserve">agent </w:t>
        </w:r>
      </w:ins>
      <w:ins w:id="3728" w:author="Nguyễn Đình Kha" w:date="2024-07-01T15:53:00Z" w16du:dateUtc="2024-07-01T08:53:00Z">
        <w:r w:rsidRPr="00B14348">
          <w:rPr>
            <w:rFonts w:ascii="Times New Roman" w:hAnsi="Times New Roman" w:cs="Times New Roman"/>
            <w:szCs w:val="26"/>
            <w:lang w:val="en-US"/>
            <w:rPrChange w:id="3729" w:author="Nguyễn Đình Kha" w:date="2024-07-02T11:11:00Z" w16du:dateUtc="2024-07-02T04:11:00Z">
              <w:rPr/>
            </w:rPrChange>
          </w:rPr>
          <w:t>DQN đạt được độ chính xác cao, đồng thời duy trì khả năng phản ứng nhanh chóng và hiệu quả.</w:t>
        </w:r>
      </w:ins>
      <w:ins w:id="3730" w:author="Nguyễn Đình Kha" w:date="2024-07-02T06:04:00Z" w16du:dateUtc="2024-07-01T23:04:00Z">
        <w:r w:rsidR="00D568BB" w:rsidRPr="00B14348">
          <w:rPr>
            <w:rFonts w:ascii="Times New Roman" w:hAnsi="Times New Roman" w:cs="Times New Roman"/>
            <w:szCs w:val="26"/>
            <w:lang w:val="en-US"/>
            <w:rPrChange w:id="3731" w:author="Nguyễn Đình Kha" w:date="2024-07-02T11:11:00Z" w16du:dateUtc="2024-07-02T04:11:00Z">
              <w:rPr/>
            </w:rPrChange>
          </w:rPr>
          <w:t xml:space="preserve"> Cụ thể:</w:t>
        </w:r>
      </w:ins>
    </w:p>
    <w:p w14:paraId="66E14288" w14:textId="77777777" w:rsidR="00D568BB" w:rsidRPr="00B14348" w:rsidRDefault="00D568BB">
      <w:pPr>
        <w:ind w:firstLine="227"/>
        <w:jc w:val="both"/>
        <w:rPr>
          <w:ins w:id="3732" w:author="Nguyễn Đình Kha" w:date="2024-07-02T06:04:00Z" w16du:dateUtc="2024-07-01T23:04:00Z"/>
          <w:b/>
          <w:bCs/>
          <w:szCs w:val="26"/>
          <w:rPrChange w:id="3733" w:author="Nguyễn Đình Kha" w:date="2024-07-02T11:11:00Z" w16du:dateUtc="2024-07-02T04:11:00Z">
            <w:rPr>
              <w:ins w:id="3734" w:author="Nguyễn Đình Kha" w:date="2024-07-02T06:04:00Z" w16du:dateUtc="2024-07-01T23:04:00Z"/>
            </w:rPr>
          </w:rPrChange>
        </w:rPr>
        <w:pPrChange w:id="3735" w:author="Nguyễn Đình Kha" w:date="2024-07-02T06:33:00Z" w16du:dateUtc="2024-07-01T23:33:00Z">
          <w:pPr>
            <w:pStyle w:val="NormalWeb"/>
          </w:pPr>
        </w:pPrChange>
      </w:pPr>
      <w:ins w:id="3736" w:author="Nguyễn Đình Kha" w:date="2024-07-02T06:04:00Z" w16du:dateUtc="2024-07-01T23:04:00Z">
        <w:r w:rsidRPr="00B14348">
          <w:rPr>
            <w:rFonts w:ascii="Times New Roman" w:hAnsi="Times New Roman" w:cs="Times New Roman"/>
            <w:b/>
            <w:bCs/>
            <w:szCs w:val="26"/>
            <w:lang w:val="en-US"/>
            <w:rPrChange w:id="3737" w:author="Nguyễn Đình Kha" w:date="2024-07-02T11:11:00Z" w16du:dateUtc="2024-07-02T04:11:00Z">
              <w:rPr>
                <w:b/>
                <w:bCs/>
              </w:rPr>
            </w:rPrChange>
          </w:rPr>
          <w:t>Accuracy</w:t>
        </w:r>
      </w:ins>
    </w:p>
    <w:p w14:paraId="4FF17A33" w14:textId="1D7D3A38" w:rsidR="00D568BB" w:rsidRPr="00B14348" w:rsidRDefault="00D568BB">
      <w:pPr>
        <w:ind w:firstLine="227"/>
        <w:jc w:val="both"/>
        <w:rPr>
          <w:ins w:id="3738" w:author="Nguyễn Đình Kha" w:date="2024-07-02T06:04:00Z" w16du:dateUtc="2024-07-01T23:04:00Z"/>
          <w:rFonts w:ascii="Times New Roman" w:hAnsi="Times New Roman" w:cs="Times New Roman"/>
          <w:szCs w:val="26"/>
          <w:lang w:val="en-US"/>
          <w:rPrChange w:id="3739" w:author="Nguyễn Đình Kha" w:date="2024-07-02T11:11:00Z" w16du:dateUtc="2024-07-02T04:11:00Z">
            <w:rPr>
              <w:ins w:id="3740" w:author="Nguyễn Đình Kha" w:date="2024-07-02T06:04:00Z" w16du:dateUtc="2024-07-01T23:04:00Z"/>
              <w:rFonts w:ascii="Times New Roman" w:eastAsia="Times New Roman" w:hAnsi="Times New Roman" w:cs="Times New Roman"/>
              <w:sz w:val="24"/>
              <w:szCs w:val="24"/>
              <w:lang w:val="en-US"/>
            </w:rPr>
          </w:rPrChange>
        </w:rPr>
        <w:pPrChange w:id="3741" w:author="Nguyễn Đình Kha" w:date="2024-07-02T06:33:00Z" w16du:dateUtc="2024-07-01T23:33:00Z">
          <w:pPr>
            <w:numPr>
              <w:numId w:val="118"/>
            </w:numPr>
            <w:tabs>
              <w:tab w:val="num" w:pos="720"/>
            </w:tabs>
            <w:spacing w:before="100" w:beforeAutospacing="1" w:after="100" w:afterAutospacing="1" w:line="240" w:lineRule="auto"/>
            <w:ind w:left="720" w:hanging="360"/>
          </w:pPr>
        </w:pPrChange>
      </w:pPr>
      <w:ins w:id="3742" w:author="Nguyễn Đình Kha" w:date="2024-07-02T06:04:00Z" w16du:dateUtc="2024-07-01T23:04:00Z">
        <w:r w:rsidRPr="00B14348">
          <w:rPr>
            <w:rFonts w:ascii="Times New Roman" w:hAnsi="Times New Roman" w:cs="Times New Roman"/>
            <w:szCs w:val="26"/>
            <w:lang w:val="en-US"/>
            <w:rPrChange w:id="3743" w:author="Nguyễn Đình Kha" w:date="2024-07-02T11:11:00Z" w16du:dateUtc="2024-07-02T04:11:00Z">
              <w:rPr>
                <w:rFonts w:ascii="Times New Roman" w:eastAsia="Times New Roman" w:hAnsi="Times New Roman" w:cs="Times New Roman"/>
                <w:sz w:val="24"/>
                <w:szCs w:val="24"/>
                <w:lang w:val="en-US"/>
              </w:rPr>
            </w:rPrChange>
          </w:rPr>
          <w:t xml:space="preserve">Tỷ lệ phát hiện chính xác của </w:t>
        </w:r>
      </w:ins>
      <w:ins w:id="3744" w:author="Nguyễn Đình Kha" w:date="2024-07-02T20:57:00Z" w16du:dateUtc="2024-07-02T13:57:00Z">
        <w:r w:rsidR="006218DD">
          <w:rPr>
            <w:rFonts w:ascii="Times New Roman" w:hAnsi="Times New Roman" w:cs="Times New Roman"/>
            <w:szCs w:val="26"/>
            <w:lang w:val="en-US"/>
          </w:rPr>
          <w:t>agent</w:t>
        </w:r>
      </w:ins>
      <w:ins w:id="3745" w:author="Nguyễn Đình Kha" w:date="2024-07-02T06:04:00Z" w16du:dateUtc="2024-07-01T23:04:00Z">
        <w:r w:rsidRPr="00B14348">
          <w:rPr>
            <w:rFonts w:ascii="Times New Roman" w:hAnsi="Times New Roman" w:cs="Times New Roman"/>
            <w:szCs w:val="26"/>
            <w:lang w:val="en-US"/>
            <w:rPrChange w:id="3746" w:author="Nguyễn Đình Kha" w:date="2024-07-02T11:11:00Z" w16du:dateUtc="2024-07-02T04:11:00Z">
              <w:rPr>
                <w:rFonts w:ascii="Times New Roman" w:eastAsia="Times New Roman" w:hAnsi="Times New Roman" w:cs="Times New Roman"/>
                <w:sz w:val="24"/>
                <w:szCs w:val="24"/>
                <w:lang w:val="en-US"/>
              </w:rPr>
            </w:rPrChange>
          </w:rPr>
          <w:t xml:space="preserve"> DQN trong việc phân loại các cuộc tấn công và các hành vi hợp lệ.</w:t>
        </w:r>
      </w:ins>
    </w:p>
    <w:p w14:paraId="7538E3E3" w14:textId="77777777" w:rsidR="00D568BB" w:rsidRPr="00B14348" w:rsidRDefault="00D568BB">
      <w:pPr>
        <w:ind w:firstLine="227"/>
        <w:jc w:val="both"/>
        <w:rPr>
          <w:ins w:id="3747" w:author="Nguyễn Đình Kha" w:date="2024-07-02T06:04:00Z" w16du:dateUtc="2024-07-01T23:04:00Z"/>
          <w:b/>
          <w:bCs/>
          <w:szCs w:val="26"/>
          <w:rPrChange w:id="3748" w:author="Nguyễn Đình Kha" w:date="2024-07-02T11:11:00Z" w16du:dateUtc="2024-07-02T04:11:00Z">
            <w:rPr>
              <w:ins w:id="3749" w:author="Nguyễn Đình Kha" w:date="2024-07-02T06:04:00Z" w16du:dateUtc="2024-07-01T23:04:00Z"/>
            </w:rPr>
          </w:rPrChange>
        </w:rPr>
        <w:pPrChange w:id="3750" w:author="Nguyễn Đình Kha" w:date="2024-07-02T06:33:00Z" w16du:dateUtc="2024-07-01T23:33:00Z">
          <w:pPr>
            <w:pStyle w:val="NormalWeb"/>
          </w:pPr>
        </w:pPrChange>
      </w:pPr>
      <w:ins w:id="3751" w:author="Nguyễn Đình Kha" w:date="2024-07-02T06:04:00Z" w16du:dateUtc="2024-07-01T23:04:00Z">
        <w:r w:rsidRPr="00B14348">
          <w:rPr>
            <w:rFonts w:ascii="Times New Roman" w:hAnsi="Times New Roman" w:cs="Times New Roman"/>
            <w:b/>
            <w:bCs/>
            <w:szCs w:val="26"/>
            <w:lang w:val="en-US"/>
            <w:rPrChange w:id="3752" w:author="Nguyễn Đình Kha" w:date="2024-07-02T11:11:00Z" w16du:dateUtc="2024-07-02T04:11:00Z">
              <w:rPr>
                <w:b/>
                <w:bCs/>
              </w:rPr>
            </w:rPrChange>
          </w:rPr>
          <w:t>Precision</w:t>
        </w:r>
      </w:ins>
    </w:p>
    <w:p w14:paraId="7DE9CC77" w14:textId="56F1B7AC" w:rsidR="00D568BB" w:rsidRPr="00B14348" w:rsidRDefault="00D568BB">
      <w:pPr>
        <w:ind w:firstLine="227"/>
        <w:jc w:val="both"/>
        <w:rPr>
          <w:ins w:id="3753" w:author="Nguyễn Đình Kha" w:date="2024-07-02T06:04:00Z" w16du:dateUtc="2024-07-01T23:04:00Z"/>
          <w:rFonts w:ascii="Times New Roman" w:hAnsi="Times New Roman" w:cs="Times New Roman"/>
          <w:szCs w:val="26"/>
          <w:lang w:val="en-US"/>
          <w:rPrChange w:id="3754" w:author="Nguyễn Đình Kha" w:date="2024-07-02T11:11:00Z" w16du:dateUtc="2024-07-02T04:11:00Z">
            <w:rPr>
              <w:ins w:id="3755" w:author="Nguyễn Đình Kha" w:date="2024-07-02T06:04:00Z" w16du:dateUtc="2024-07-01T23:04:00Z"/>
              <w:rFonts w:ascii="Times New Roman" w:eastAsia="Times New Roman" w:hAnsi="Times New Roman" w:cs="Times New Roman"/>
              <w:sz w:val="24"/>
              <w:szCs w:val="24"/>
              <w:lang w:val="en-US"/>
            </w:rPr>
          </w:rPrChange>
        </w:rPr>
        <w:pPrChange w:id="3756" w:author="Nguyễn Đình Kha" w:date="2024-07-02T06:33:00Z" w16du:dateUtc="2024-07-01T23:33:00Z">
          <w:pPr>
            <w:numPr>
              <w:numId w:val="118"/>
            </w:numPr>
            <w:tabs>
              <w:tab w:val="num" w:pos="720"/>
            </w:tabs>
            <w:spacing w:before="100" w:beforeAutospacing="1" w:after="100" w:afterAutospacing="1" w:line="240" w:lineRule="auto"/>
            <w:ind w:left="720" w:hanging="360"/>
          </w:pPr>
        </w:pPrChange>
      </w:pPr>
      <w:ins w:id="3757" w:author="Nguyễn Đình Kha" w:date="2024-07-02T06:04:00Z" w16du:dateUtc="2024-07-01T23:04:00Z">
        <w:r w:rsidRPr="00B14348">
          <w:rPr>
            <w:rFonts w:ascii="Times New Roman" w:hAnsi="Times New Roman" w:cs="Times New Roman"/>
            <w:szCs w:val="26"/>
            <w:lang w:val="en-US"/>
            <w:rPrChange w:id="3758" w:author="Nguyễn Đình Kha" w:date="2024-07-02T11:11:00Z" w16du:dateUtc="2024-07-02T04:11:00Z">
              <w:rPr>
                <w:rFonts w:ascii="Times New Roman" w:eastAsia="Times New Roman" w:hAnsi="Times New Roman" w:cs="Times New Roman"/>
                <w:sz w:val="24"/>
                <w:szCs w:val="24"/>
                <w:lang w:val="en-US"/>
              </w:rPr>
            </w:rPrChange>
          </w:rPr>
          <w:t xml:space="preserve">Độ chính xác của </w:t>
        </w:r>
      </w:ins>
      <w:ins w:id="3759" w:author="Nguyễn Đình Kha" w:date="2024-07-02T20:57:00Z" w16du:dateUtc="2024-07-02T13:57:00Z">
        <w:r w:rsidR="006218DD">
          <w:rPr>
            <w:rFonts w:ascii="Times New Roman" w:hAnsi="Times New Roman" w:cs="Times New Roman"/>
            <w:szCs w:val="26"/>
            <w:lang w:val="en-US"/>
          </w:rPr>
          <w:t xml:space="preserve">agent </w:t>
        </w:r>
      </w:ins>
      <w:ins w:id="3760" w:author="Nguyễn Đình Kha" w:date="2024-07-02T06:04:00Z" w16du:dateUtc="2024-07-01T23:04:00Z">
        <w:r w:rsidRPr="00B14348">
          <w:rPr>
            <w:rFonts w:ascii="Times New Roman" w:hAnsi="Times New Roman" w:cs="Times New Roman"/>
            <w:szCs w:val="26"/>
            <w:lang w:val="en-US"/>
            <w:rPrChange w:id="3761" w:author="Nguyễn Đình Kha" w:date="2024-07-02T11:11:00Z" w16du:dateUtc="2024-07-02T04:11:00Z">
              <w:rPr>
                <w:rFonts w:ascii="Times New Roman" w:eastAsia="Times New Roman" w:hAnsi="Times New Roman" w:cs="Times New Roman"/>
                <w:sz w:val="24"/>
                <w:szCs w:val="24"/>
                <w:lang w:val="en-US"/>
              </w:rPr>
            </w:rPrChange>
          </w:rPr>
          <w:t>trong việc phát hiện đúng các cuộc tấn công thực sự.</w:t>
        </w:r>
      </w:ins>
    </w:p>
    <w:p w14:paraId="349AB764" w14:textId="77777777" w:rsidR="00D568BB" w:rsidRPr="00B14348" w:rsidRDefault="00D568BB">
      <w:pPr>
        <w:ind w:firstLine="227"/>
        <w:jc w:val="both"/>
        <w:rPr>
          <w:ins w:id="3762" w:author="Nguyễn Đình Kha" w:date="2024-07-02T06:05:00Z" w16du:dateUtc="2024-07-01T23:05:00Z"/>
          <w:b/>
          <w:bCs/>
          <w:szCs w:val="26"/>
          <w:rPrChange w:id="3763" w:author="Nguyễn Đình Kha" w:date="2024-07-02T11:11:00Z" w16du:dateUtc="2024-07-02T04:11:00Z">
            <w:rPr>
              <w:ins w:id="3764" w:author="Nguyễn Đình Kha" w:date="2024-07-02T06:05:00Z" w16du:dateUtc="2024-07-01T23:05:00Z"/>
            </w:rPr>
          </w:rPrChange>
        </w:rPr>
        <w:pPrChange w:id="3765" w:author="Nguyễn Đình Kha" w:date="2024-07-02T06:33:00Z" w16du:dateUtc="2024-07-01T23:33:00Z">
          <w:pPr>
            <w:pStyle w:val="NormalWeb"/>
          </w:pPr>
        </w:pPrChange>
      </w:pPr>
      <w:ins w:id="3766" w:author="Nguyễn Đình Kha" w:date="2024-07-02T06:04:00Z" w16du:dateUtc="2024-07-01T23:04:00Z">
        <w:r w:rsidRPr="00B14348">
          <w:rPr>
            <w:rFonts w:ascii="Times New Roman" w:hAnsi="Times New Roman" w:cs="Times New Roman"/>
            <w:b/>
            <w:bCs/>
            <w:szCs w:val="26"/>
            <w:lang w:val="en-US"/>
            <w:rPrChange w:id="3767" w:author="Nguyễn Đình Kha" w:date="2024-07-02T11:11:00Z" w16du:dateUtc="2024-07-02T04:11:00Z">
              <w:rPr>
                <w:b/>
                <w:bCs/>
              </w:rPr>
            </w:rPrChange>
          </w:rPr>
          <w:t>Recall</w:t>
        </w:r>
      </w:ins>
    </w:p>
    <w:p w14:paraId="0D55FE8C" w14:textId="29D61E1C" w:rsidR="00D568BB" w:rsidRPr="00B14348" w:rsidRDefault="00D568BB">
      <w:pPr>
        <w:ind w:firstLine="227"/>
        <w:jc w:val="both"/>
        <w:rPr>
          <w:ins w:id="3768" w:author="Nguyễn Đình Kha" w:date="2024-07-02T06:04:00Z" w16du:dateUtc="2024-07-01T23:04:00Z"/>
          <w:rFonts w:ascii="Times New Roman" w:hAnsi="Times New Roman" w:cs="Times New Roman"/>
          <w:szCs w:val="26"/>
          <w:lang w:val="en-US"/>
          <w:rPrChange w:id="3769" w:author="Nguyễn Đình Kha" w:date="2024-07-02T11:11:00Z" w16du:dateUtc="2024-07-02T04:11:00Z">
            <w:rPr>
              <w:ins w:id="3770" w:author="Nguyễn Đình Kha" w:date="2024-07-02T06:04:00Z" w16du:dateUtc="2024-07-01T23:04:00Z"/>
              <w:rFonts w:ascii="Times New Roman" w:eastAsia="Times New Roman" w:hAnsi="Times New Roman" w:cs="Times New Roman"/>
              <w:sz w:val="24"/>
              <w:szCs w:val="24"/>
              <w:lang w:val="en-US"/>
            </w:rPr>
          </w:rPrChange>
        </w:rPr>
        <w:pPrChange w:id="3771" w:author="Nguyễn Đình Kha" w:date="2024-07-02T06:33:00Z" w16du:dateUtc="2024-07-01T23:33:00Z">
          <w:pPr>
            <w:numPr>
              <w:numId w:val="118"/>
            </w:numPr>
            <w:tabs>
              <w:tab w:val="num" w:pos="720"/>
            </w:tabs>
            <w:spacing w:before="100" w:beforeAutospacing="1" w:after="100" w:afterAutospacing="1" w:line="240" w:lineRule="auto"/>
            <w:ind w:left="720" w:hanging="360"/>
          </w:pPr>
        </w:pPrChange>
      </w:pPr>
      <w:ins w:id="3772" w:author="Nguyễn Đình Kha" w:date="2024-07-02T06:04:00Z" w16du:dateUtc="2024-07-01T23:04:00Z">
        <w:r w:rsidRPr="00B14348">
          <w:rPr>
            <w:rFonts w:ascii="Times New Roman" w:hAnsi="Times New Roman" w:cs="Times New Roman"/>
            <w:szCs w:val="26"/>
            <w:lang w:val="en-US"/>
            <w:rPrChange w:id="3773" w:author="Nguyễn Đình Kha" w:date="2024-07-02T11:11:00Z" w16du:dateUtc="2024-07-02T04:11:00Z">
              <w:rPr>
                <w:rFonts w:ascii="Times New Roman" w:eastAsia="Times New Roman" w:hAnsi="Times New Roman" w:cs="Times New Roman"/>
                <w:sz w:val="24"/>
                <w:szCs w:val="24"/>
                <w:lang w:val="en-US"/>
              </w:rPr>
            </w:rPrChange>
          </w:rPr>
          <w:t xml:space="preserve">Khả năng của </w:t>
        </w:r>
      </w:ins>
      <w:ins w:id="3774" w:author="Nguyễn Đình Kha" w:date="2024-07-02T20:57:00Z" w16du:dateUtc="2024-07-02T13:57:00Z">
        <w:r w:rsidR="006218DD">
          <w:rPr>
            <w:rFonts w:ascii="Times New Roman" w:hAnsi="Times New Roman" w:cs="Times New Roman"/>
            <w:szCs w:val="26"/>
            <w:lang w:val="en-US"/>
          </w:rPr>
          <w:t xml:space="preserve">agent </w:t>
        </w:r>
      </w:ins>
      <w:ins w:id="3775" w:author="Nguyễn Đình Kha" w:date="2024-07-02T06:04:00Z" w16du:dateUtc="2024-07-01T23:04:00Z">
        <w:r w:rsidRPr="00B14348">
          <w:rPr>
            <w:rFonts w:ascii="Times New Roman" w:hAnsi="Times New Roman" w:cs="Times New Roman"/>
            <w:szCs w:val="26"/>
            <w:lang w:val="en-US"/>
            <w:rPrChange w:id="3776" w:author="Nguyễn Đình Kha" w:date="2024-07-02T11:11:00Z" w16du:dateUtc="2024-07-02T04:11:00Z">
              <w:rPr>
                <w:rFonts w:ascii="Times New Roman" w:eastAsia="Times New Roman" w:hAnsi="Times New Roman" w:cs="Times New Roman"/>
                <w:sz w:val="24"/>
                <w:szCs w:val="24"/>
                <w:lang w:val="en-US"/>
              </w:rPr>
            </w:rPrChange>
          </w:rPr>
          <w:t>trong việc phát hiện tất cả các cuộc tấn công có mặt trong hệ thống.</w:t>
        </w:r>
      </w:ins>
    </w:p>
    <w:p w14:paraId="7FE5CE92" w14:textId="77777777" w:rsidR="00D568BB" w:rsidRPr="00B14348" w:rsidRDefault="00D568BB">
      <w:pPr>
        <w:ind w:firstLine="227"/>
        <w:jc w:val="both"/>
        <w:rPr>
          <w:ins w:id="3777" w:author="Nguyễn Đình Kha" w:date="2024-07-02T06:05:00Z" w16du:dateUtc="2024-07-01T23:05:00Z"/>
          <w:b/>
          <w:bCs/>
          <w:szCs w:val="26"/>
          <w:rPrChange w:id="3778" w:author="Nguyễn Đình Kha" w:date="2024-07-02T11:11:00Z" w16du:dateUtc="2024-07-02T04:11:00Z">
            <w:rPr>
              <w:ins w:id="3779" w:author="Nguyễn Đình Kha" w:date="2024-07-02T06:05:00Z" w16du:dateUtc="2024-07-01T23:05:00Z"/>
            </w:rPr>
          </w:rPrChange>
        </w:rPr>
        <w:pPrChange w:id="3780" w:author="Nguyễn Đình Kha" w:date="2024-07-02T06:33:00Z" w16du:dateUtc="2024-07-01T23:33:00Z">
          <w:pPr>
            <w:pStyle w:val="NormalWeb"/>
          </w:pPr>
        </w:pPrChange>
      </w:pPr>
      <w:ins w:id="3781" w:author="Nguyễn Đình Kha" w:date="2024-07-02T06:04:00Z" w16du:dateUtc="2024-07-01T23:04:00Z">
        <w:r w:rsidRPr="00B14348">
          <w:rPr>
            <w:rFonts w:ascii="Times New Roman" w:hAnsi="Times New Roman" w:cs="Times New Roman"/>
            <w:b/>
            <w:bCs/>
            <w:szCs w:val="26"/>
            <w:lang w:val="en-US"/>
            <w:rPrChange w:id="3782" w:author="Nguyễn Đình Kha" w:date="2024-07-02T11:11:00Z" w16du:dateUtc="2024-07-02T04:11:00Z">
              <w:rPr>
                <w:b/>
                <w:bCs/>
              </w:rPr>
            </w:rPrChange>
          </w:rPr>
          <w:lastRenderedPageBreak/>
          <w:t>F1 Score</w:t>
        </w:r>
      </w:ins>
    </w:p>
    <w:p w14:paraId="37130A84" w14:textId="6A674B4A" w:rsidR="00D568BB" w:rsidRPr="00B14348" w:rsidRDefault="00D568BB">
      <w:pPr>
        <w:ind w:firstLine="227"/>
        <w:jc w:val="both"/>
        <w:rPr>
          <w:ins w:id="3783" w:author="Nguyễn Đình Kha" w:date="2024-07-02T06:04:00Z" w16du:dateUtc="2024-07-01T23:04:00Z"/>
          <w:rFonts w:ascii="Times New Roman" w:hAnsi="Times New Roman" w:cs="Times New Roman"/>
          <w:szCs w:val="26"/>
          <w:lang w:val="en-US"/>
          <w:rPrChange w:id="3784" w:author="Nguyễn Đình Kha" w:date="2024-07-02T11:11:00Z" w16du:dateUtc="2024-07-02T04:11:00Z">
            <w:rPr>
              <w:ins w:id="3785" w:author="Nguyễn Đình Kha" w:date="2024-07-02T06:04:00Z" w16du:dateUtc="2024-07-01T23:04:00Z"/>
              <w:rFonts w:ascii="Times New Roman" w:eastAsia="Times New Roman" w:hAnsi="Times New Roman" w:cs="Times New Roman"/>
              <w:sz w:val="24"/>
              <w:szCs w:val="24"/>
              <w:lang w:val="en-US"/>
            </w:rPr>
          </w:rPrChange>
        </w:rPr>
        <w:pPrChange w:id="3786" w:author="Nguyễn Đình Kha" w:date="2024-07-02T06:33:00Z" w16du:dateUtc="2024-07-01T23:33:00Z">
          <w:pPr>
            <w:numPr>
              <w:numId w:val="118"/>
            </w:numPr>
            <w:tabs>
              <w:tab w:val="num" w:pos="720"/>
            </w:tabs>
            <w:spacing w:before="100" w:beforeAutospacing="1" w:after="100" w:afterAutospacing="1" w:line="240" w:lineRule="auto"/>
            <w:ind w:left="720" w:hanging="360"/>
          </w:pPr>
        </w:pPrChange>
      </w:pPr>
      <w:ins w:id="3787" w:author="Nguyễn Đình Kha" w:date="2024-07-02T06:04:00Z" w16du:dateUtc="2024-07-01T23:04:00Z">
        <w:r w:rsidRPr="00B14348">
          <w:rPr>
            <w:rFonts w:ascii="Times New Roman" w:hAnsi="Times New Roman" w:cs="Times New Roman"/>
            <w:szCs w:val="26"/>
            <w:lang w:val="en-US"/>
            <w:rPrChange w:id="3788" w:author="Nguyễn Đình Kha" w:date="2024-07-02T11:11:00Z" w16du:dateUtc="2024-07-02T04:11:00Z">
              <w:rPr>
                <w:rFonts w:ascii="Times New Roman" w:eastAsia="Times New Roman" w:hAnsi="Times New Roman" w:cs="Times New Roman"/>
                <w:sz w:val="24"/>
                <w:szCs w:val="24"/>
                <w:lang w:val="en-US"/>
              </w:rPr>
            </w:rPrChange>
          </w:rPr>
          <w:t xml:space="preserve">Sự cân bằng giữa Precision và Recall, phản ánh khả năng phát hiện và phản ứng tổng thể của </w:t>
        </w:r>
      </w:ins>
      <w:ins w:id="3789" w:author="Nguyễn Đình Kha" w:date="2024-07-02T20:57:00Z" w16du:dateUtc="2024-07-02T13:57:00Z">
        <w:r w:rsidR="006218DD">
          <w:rPr>
            <w:rFonts w:ascii="Times New Roman" w:hAnsi="Times New Roman" w:cs="Times New Roman"/>
            <w:szCs w:val="26"/>
            <w:lang w:val="en-US"/>
          </w:rPr>
          <w:t>agent</w:t>
        </w:r>
      </w:ins>
      <w:ins w:id="3790" w:author="Nguyễn Đình Kha" w:date="2024-07-02T06:04:00Z" w16du:dateUtc="2024-07-01T23:04:00Z">
        <w:r w:rsidRPr="00B14348">
          <w:rPr>
            <w:rFonts w:ascii="Times New Roman" w:hAnsi="Times New Roman" w:cs="Times New Roman"/>
            <w:szCs w:val="26"/>
            <w:lang w:val="en-US"/>
            <w:rPrChange w:id="3791" w:author="Nguyễn Đình Kha" w:date="2024-07-02T11:11:00Z" w16du:dateUtc="2024-07-02T04:11:00Z">
              <w:rPr>
                <w:rFonts w:ascii="Times New Roman" w:eastAsia="Times New Roman" w:hAnsi="Times New Roman" w:cs="Times New Roman"/>
                <w:sz w:val="24"/>
                <w:szCs w:val="24"/>
                <w:lang w:val="en-US"/>
              </w:rPr>
            </w:rPrChange>
          </w:rPr>
          <w:t>.</w:t>
        </w:r>
      </w:ins>
    </w:p>
    <w:p w14:paraId="247C214C" w14:textId="77777777" w:rsidR="00D568BB" w:rsidRPr="00B14348" w:rsidRDefault="00D568BB">
      <w:pPr>
        <w:jc w:val="both"/>
        <w:rPr>
          <w:ins w:id="3792" w:author="Nguyễn Đình Kha" w:date="2024-07-02T06:02:00Z" w16du:dateUtc="2024-07-01T23:02:00Z"/>
          <w:rFonts w:ascii="Times New Roman" w:hAnsi="Times New Roman" w:cs="Times New Roman"/>
          <w:szCs w:val="26"/>
          <w:lang w:val="en-US"/>
          <w:rPrChange w:id="3793" w:author="Nguyễn Đình Kha" w:date="2024-07-02T11:11:00Z" w16du:dateUtc="2024-07-02T04:11:00Z">
            <w:rPr>
              <w:ins w:id="3794" w:author="Nguyễn Đình Kha" w:date="2024-07-02T06:02:00Z" w16du:dateUtc="2024-07-01T23:02:00Z"/>
              <w:rFonts w:ascii="Times New Roman" w:hAnsi="Times New Roman"/>
              <w:sz w:val="24"/>
            </w:rPr>
          </w:rPrChange>
        </w:rPr>
        <w:pPrChange w:id="3795" w:author="Nguyễn Đình Kha" w:date="2024-07-02T06:05:00Z" w16du:dateUtc="2024-07-01T23:05:00Z">
          <w:pPr>
            <w:pStyle w:val="Heading4"/>
          </w:pPr>
        </w:pPrChange>
      </w:pPr>
      <w:ins w:id="3796" w:author="Nguyễn Đình Kha" w:date="2024-07-02T06:02:00Z" w16du:dateUtc="2024-07-01T23:02:00Z">
        <w:r w:rsidRPr="00B14348">
          <w:rPr>
            <w:rFonts w:ascii="Times New Roman" w:hAnsi="Times New Roman" w:cs="Times New Roman"/>
            <w:b/>
            <w:bCs/>
            <w:szCs w:val="26"/>
            <w:lang w:val="en-US"/>
            <w:rPrChange w:id="3797" w:author="Nguyễn Đình Kha" w:date="2024-07-02T11:11:00Z" w16du:dateUtc="2024-07-02T04:11:00Z">
              <w:rPr>
                <w:b w:val="0"/>
                <w:bCs w:val="0"/>
                <w:iCs w:val="0"/>
              </w:rPr>
            </w:rPrChange>
          </w:rPr>
          <w:t>Phát hiện tấn công XSS</w:t>
        </w:r>
      </w:ins>
    </w:p>
    <w:p w14:paraId="61028EBE" w14:textId="3B9709C4" w:rsidR="00EA0E3A" w:rsidRPr="00B14348" w:rsidRDefault="00D568BB" w:rsidP="00E900D4">
      <w:pPr>
        <w:ind w:firstLine="227"/>
        <w:jc w:val="both"/>
        <w:rPr>
          <w:ins w:id="3798" w:author="Nguyễn Đình Kha" w:date="2024-07-02T06:05:00Z" w16du:dateUtc="2024-07-01T23:05:00Z"/>
          <w:rFonts w:ascii="Times New Roman" w:hAnsi="Times New Roman" w:cs="Times New Roman"/>
          <w:szCs w:val="26"/>
          <w:lang w:val="en-US"/>
        </w:rPr>
      </w:pPr>
      <w:ins w:id="3799" w:author="Nguyễn Đình Kha" w:date="2024-07-02T06:02:00Z" w16du:dateUtc="2024-07-01T23:02:00Z">
        <w:r w:rsidRPr="00B14348">
          <w:rPr>
            <w:rFonts w:ascii="Times New Roman" w:hAnsi="Times New Roman" w:cs="Times New Roman"/>
            <w:szCs w:val="26"/>
            <w:lang w:val="en-US"/>
            <w:rPrChange w:id="3800" w:author="Nguyễn Đình Kha" w:date="2024-07-02T11:11:00Z" w16du:dateUtc="2024-07-02T04:11:00Z">
              <w:rPr/>
            </w:rPrChange>
          </w:rPr>
          <w:t xml:space="preserve">Ngoài các cuộc tấn công SQL Injection, hệ thống honeypot cũng đã được kiểm tra với các cuộc tấn công XSS. Bob, kẻ tấn công, đã sử dụng Burp Suite với các payload từ nguồn </w:t>
        </w:r>
      </w:ins>
      <m:oMath>
        <m:sSup>
          <m:sSupPr>
            <m:ctrlPr>
              <w:rPr>
                <w:rFonts w:ascii="Cambria Math" w:hAnsi="Cambria Math" w:cs="Times New Roman"/>
                <w:iCs/>
                <w:szCs w:val="26"/>
                <w:lang w:val="en-US"/>
              </w:rPr>
            </m:ctrlPr>
          </m:sSupPr>
          <m:e>
            <m:r>
              <m:rPr>
                <m:sty m:val="p"/>
              </m:rPr>
              <w:rPr>
                <w:rFonts w:ascii="Cambria Math" w:hAnsi="Cambria Math" w:cs="Times New Roman"/>
                <w:szCs w:val="26"/>
                <w:lang w:val="en-US"/>
              </w:rPr>
              <m:t>Github</m:t>
            </m:r>
          </m:e>
          <m:sup>
            <w:hyperlink w:anchor="Ref9" w:history="1">
              <m:r>
                <m:rPr>
                  <m:sty m:val="p"/>
                </m:rPr>
                <w:rPr>
                  <w:rStyle w:val="Hyperlink"/>
                  <w:rFonts w:ascii="Cambria Math" w:hAnsi="Cambria Math" w:cs="Times New Roman"/>
                  <w:color w:val="auto"/>
                  <w:szCs w:val="26"/>
                  <w:lang w:val="en-US"/>
                </w:rPr>
                <m:t>[9]</m:t>
              </m:r>
            </w:hyperlink>
          </m:sup>
        </m:sSup>
      </m:oMath>
      <w:r w:rsidR="00E900D4">
        <w:rPr>
          <w:rFonts w:ascii="Times New Roman" w:eastAsiaTheme="minorEastAsia" w:hAnsi="Times New Roman" w:cs="Times New Roman"/>
          <w:iCs/>
          <w:szCs w:val="26"/>
          <w:lang w:val="en-US"/>
        </w:rPr>
        <w:t xml:space="preserve"> </w:t>
      </w:r>
      <w:ins w:id="3801" w:author="Nguyễn Đình Kha" w:date="2024-07-02T06:02:00Z" w16du:dateUtc="2024-07-01T23:02:00Z">
        <w:r w:rsidRPr="00B14348">
          <w:rPr>
            <w:rFonts w:ascii="Times New Roman" w:hAnsi="Times New Roman" w:cs="Times New Roman"/>
            <w:szCs w:val="26"/>
            <w:lang w:val="en-US"/>
            <w:rPrChange w:id="3802" w:author="Nguyễn Đình Kha" w:date="2024-07-02T11:11:00Z" w16du:dateUtc="2024-07-02T04:11:00Z">
              <w:rPr/>
            </w:rPrChange>
          </w:rPr>
          <w:t xml:space="preserve">để thực hiện các cuộc tấn công XSS. </w:t>
        </w:r>
      </w:ins>
      <w:ins w:id="3803" w:author="Nguyễn Đình Kha" w:date="2024-07-02T20:57:00Z" w16du:dateUtc="2024-07-02T13:57:00Z">
        <w:r w:rsidR="006218DD">
          <w:rPr>
            <w:rFonts w:ascii="Times New Roman" w:hAnsi="Times New Roman" w:cs="Times New Roman"/>
            <w:szCs w:val="26"/>
            <w:lang w:val="en-US"/>
          </w:rPr>
          <w:t>Agent</w:t>
        </w:r>
      </w:ins>
      <w:ins w:id="3804" w:author="Nguyễn Đình Kha" w:date="2024-07-02T06:02:00Z" w16du:dateUtc="2024-07-01T23:02:00Z">
        <w:r w:rsidRPr="00B14348">
          <w:rPr>
            <w:rFonts w:ascii="Times New Roman" w:hAnsi="Times New Roman" w:cs="Times New Roman"/>
            <w:szCs w:val="26"/>
            <w:lang w:val="en-US"/>
            <w:rPrChange w:id="3805" w:author="Nguyễn Đình Kha" w:date="2024-07-02T11:11:00Z" w16du:dateUtc="2024-07-02T04:11:00Z">
              <w:rPr/>
            </w:rPrChange>
          </w:rPr>
          <w:t xml:space="preserve"> DQN đã phát hiện các payload XSS với tỉ lệ phát hiện 72.5%, tức là 87 trên 120 payload được ghi nhận trong mỗi phiên tấn công. Để lấp đầy bộ nhớ 5000 trải nghiệm, khoảng 58 phiên tấn công đã được thực hiện trong thời gian khoảng 30 phút.</w:t>
        </w:r>
      </w:ins>
    </w:p>
    <w:p w14:paraId="048EF207" w14:textId="77777777" w:rsidR="00D568BB" w:rsidRPr="00B14348" w:rsidRDefault="00D568BB">
      <w:pPr>
        <w:ind w:firstLine="227"/>
        <w:jc w:val="both"/>
        <w:rPr>
          <w:ins w:id="3806" w:author="Nguyễn Đình Kha" w:date="2024-07-01T15:53:00Z" w16du:dateUtc="2024-07-01T08:53:00Z"/>
          <w:rFonts w:ascii="Times New Roman" w:hAnsi="Times New Roman" w:cs="Times New Roman"/>
          <w:szCs w:val="26"/>
          <w:lang w:val="en-US"/>
        </w:rPr>
        <w:pPrChange w:id="3807" w:author="Nguyễn Đình Kha" w:date="2024-07-02T06:04:00Z" w16du:dateUtc="2024-07-01T23:04:00Z">
          <w:pPr>
            <w:tabs>
              <w:tab w:val="left" w:pos="720"/>
              <w:tab w:val="left" w:pos="1440"/>
              <w:tab w:val="left" w:pos="2200"/>
            </w:tabs>
          </w:pPr>
        </w:pPrChange>
      </w:pPr>
    </w:p>
    <w:p w14:paraId="3A2AED52" w14:textId="77777777" w:rsidR="00EA0E3A" w:rsidRPr="00B14348" w:rsidRDefault="00EA0E3A">
      <w:pPr>
        <w:pStyle w:val="Heading2"/>
        <w:numPr>
          <w:ilvl w:val="1"/>
          <w:numId w:val="72"/>
        </w:numPr>
        <w:ind w:left="567" w:hanging="567"/>
        <w:rPr>
          <w:ins w:id="3808" w:author="Nguyễn Đình Kha" w:date="2024-07-01T15:53:00Z" w16du:dateUtc="2024-07-01T08:53:00Z"/>
          <w:rFonts w:ascii="Times New Roman" w:eastAsia="Times New Roman" w:hAnsi="Times New Roman" w:cs="Times New Roman"/>
          <w:lang w:val="en-US"/>
          <w:rPrChange w:id="3809" w:author="Nguyễn Đình Kha" w:date="2024-07-02T11:11:00Z" w16du:dateUtc="2024-07-02T04:11:00Z">
            <w:rPr>
              <w:ins w:id="3810" w:author="Nguyễn Đình Kha" w:date="2024-07-01T15:53:00Z" w16du:dateUtc="2024-07-01T08:53:00Z"/>
              <w:rFonts w:ascii="Times New Roman" w:hAnsi="Times New Roman" w:cs="Times New Roman"/>
              <w:lang w:val="en-US"/>
            </w:rPr>
          </w:rPrChange>
        </w:rPr>
        <w:pPrChange w:id="3811" w:author="Nguyễn Đình Kha" w:date="2024-07-01T15:54:00Z" w16du:dateUtc="2024-07-01T08:54:00Z">
          <w:pPr>
            <w:pStyle w:val="Heading2"/>
          </w:pPr>
        </w:pPrChange>
      </w:pPr>
      <w:bookmarkStart w:id="3812" w:name="_Toc170710068"/>
      <w:bookmarkStart w:id="3813" w:name="_Toc171974926"/>
      <w:ins w:id="3814" w:author="Nguyễn Đình Kha" w:date="2024-07-01T15:53:00Z" w16du:dateUtc="2024-07-01T08:53:00Z">
        <w:r w:rsidRPr="00B14348">
          <w:rPr>
            <w:rFonts w:ascii="Times New Roman" w:eastAsia="Times New Roman" w:hAnsi="Times New Roman" w:cs="Times New Roman"/>
            <w:lang w:val="en-US"/>
            <w:rPrChange w:id="3815" w:author="Nguyễn Đình Kha" w:date="2024-07-02T11:11:00Z" w16du:dateUtc="2024-07-02T04:11:00Z">
              <w:rPr>
                <w:rFonts w:ascii="Times New Roman" w:hAnsi="Times New Roman" w:cs="Times New Roman"/>
                <w:lang w:val="en-US"/>
              </w:rPr>
            </w:rPrChange>
          </w:rPr>
          <w:t>Những đóng góp chính</w:t>
        </w:r>
        <w:bookmarkEnd w:id="3812"/>
        <w:bookmarkEnd w:id="3813"/>
      </w:ins>
    </w:p>
    <w:p w14:paraId="0317D64F" w14:textId="77777777" w:rsidR="00EA0E3A" w:rsidRPr="00B14348" w:rsidRDefault="00EA0E3A" w:rsidP="00EA0E3A">
      <w:pPr>
        <w:ind w:firstLine="227"/>
        <w:jc w:val="both"/>
        <w:rPr>
          <w:ins w:id="3816" w:author="Nguyễn Đình Kha" w:date="2024-07-01T15:54:00Z" w16du:dateUtc="2024-07-01T08:54:00Z"/>
          <w:rFonts w:ascii="Times New Roman" w:hAnsi="Times New Roman" w:cs="Times New Roman"/>
          <w:b/>
          <w:bCs/>
          <w:szCs w:val="26"/>
          <w:lang w:val="en-US"/>
          <w:rPrChange w:id="3817" w:author="Nguyễn Đình Kha" w:date="2024-07-02T11:11:00Z" w16du:dateUtc="2024-07-02T04:11:00Z">
            <w:rPr>
              <w:ins w:id="3818" w:author="Nguyễn Đình Kha" w:date="2024-07-01T15:54:00Z" w16du:dateUtc="2024-07-01T08:54:00Z"/>
              <w:rFonts w:ascii="Times New Roman" w:hAnsi="Times New Roman" w:cs="Times New Roman"/>
              <w:lang w:val="en-US"/>
            </w:rPr>
          </w:rPrChange>
        </w:rPr>
      </w:pPr>
      <w:ins w:id="3819" w:author="Nguyễn Đình Kha" w:date="2024-07-01T15:53:00Z" w16du:dateUtc="2024-07-01T08:53:00Z">
        <w:r w:rsidRPr="00B14348">
          <w:rPr>
            <w:rFonts w:ascii="Times New Roman" w:hAnsi="Times New Roman" w:cs="Times New Roman"/>
            <w:b/>
            <w:bCs/>
            <w:szCs w:val="26"/>
            <w:lang w:val="en-US"/>
          </w:rPr>
          <w:t>Phát triển mô hình DQN cho honeypot</w:t>
        </w:r>
      </w:ins>
    </w:p>
    <w:p w14:paraId="1BDF404D" w14:textId="33E569C7" w:rsidR="00EA0E3A" w:rsidRPr="00B14348" w:rsidRDefault="00EA0E3A">
      <w:pPr>
        <w:ind w:firstLine="227"/>
        <w:jc w:val="both"/>
        <w:rPr>
          <w:ins w:id="3820" w:author="Nguyễn Đình Kha" w:date="2024-07-01T15:53:00Z" w16du:dateUtc="2024-07-01T08:53:00Z"/>
          <w:rFonts w:ascii="Times New Roman" w:hAnsi="Times New Roman" w:cs="Times New Roman"/>
          <w:szCs w:val="26"/>
          <w:lang w:val="en-US"/>
          <w:rPrChange w:id="3821" w:author="Nguyễn Đình Kha" w:date="2024-07-02T11:11:00Z" w16du:dateUtc="2024-07-02T04:11:00Z">
            <w:rPr>
              <w:ins w:id="3822" w:author="Nguyễn Đình Kha" w:date="2024-07-01T15:53:00Z" w16du:dateUtc="2024-07-01T08:53:00Z"/>
              <w:rFonts w:ascii="Times New Roman" w:hAnsi="Times New Roman" w:cs="Times New Roman"/>
              <w:b/>
              <w:bCs/>
              <w:szCs w:val="26"/>
              <w:lang w:val="en-US"/>
            </w:rPr>
          </w:rPrChange>
        </w:rPr>
        <w:pPrChange w:id="3823" w:author="Nguyễn Đình Kha" w:date="2024-07-01T15:53:00Z" w16du:dateUtc="2024-07-01T08:53:00Z">
          <w:pPr>
            <w:tabs>
              <w:tab w:val="left" w:pos="720"/>
              <w:tab w:val="left" w:pos="1440"/>
              <w:tab w:val="left" w:pos="2200"/>
            </w:tabs>
            <w:jc w:val="both"/>
          </w:pPr>
        </w:pPrChange>
      </w:pPr>
      <w:ins w:id="3824" w:author="Nguyễn Đình Kha" w:date="2024-07-01T15:53:00Z" w16du:dateUtc="2024-07-01T08:53:00Z">
        <w:r w:rsidRPr="00B14348">
          <w:rPr>
            <w:rFonts w:ascii="Times New Roman" w:hAnsi="Times New Roman" w:cs="Times New Roman"/>
            <w:szCs w:val="26"/>
            <w:lang w:val="en-US"/>
          </w:rPr>
          <w:t>Nghiên cứu đã phát triển một mô hình DQN cụ thể để ứng dụng trong hệ thống honeypot, giúp tăng cường khả năng phát hiện và phản ứng với các cuộc tấn công mạng.</w:t>
        </w:r>
      </w:ins>
    </w:p>
    <w:p w14:paraId="2E62DEE5" w14:textId="77777777" w:rsidR="00EA0E3A" w:rsidRPr="00B14348" w:rsidRDefault="00EA0E3A" w:rsidP="00EA0E3A">
      <w:pPr>
        <w:ind w:firstLine="227"/>
        <w:jc w:val="both"/>
        <w:rPr>
          <w:ins w:id="3825" w:author="Nguyễn Đình Kha" w:date="2024-07-01T15:54:00Z" w16du:dateUtc="2024-07-01T08:54:00Z"/>
          <w:rFonts w:ascii="Times New Roman" w:hAnsi="Times New Roman" w:cs="Times New Roman"/>
          <w:b/>
          <w:bCs/>
          <w:szCs w:val="26"/>
          <w:lang w:val="en-US"/>
          <w:rPrChange w:id="3826" w:author="Nguyễn Đình Kha" w:date="2024-07-02T11:11:00Z" w16du:dateUtc="2024-07-02T04:11:00Z">
            <w:rPr>
              <w:ins w:id="3827" w:author="Nguyễn Đình Kha" w:date="2024-07-01T15:54:00Z" w16du:dateUtc="2024-07-01T08:54:00Z"/>
              <w:rFonts w:ascii="Times New Roman" w:hAnsi="Times New Roman" w:cs="Times New Roman"/>
              <w:lang w:val="en-US"/>
            </w:rPr>
          </w:rPrChange>
        </w:rPr>
      </w:pPr>
      <w:ins w:id="3828" w:author="Nguyễn Đình Kha" w:date="2024-07-01T15:53:00Z" w16du:dateUtc="2024-07-01T08:53:00Z">
        <w:r w:rsidRPr="00B14348">
          <w:rPr>
            <w:rFonts w:ascii="Times New Roman" w:hAnsi="Times New Roman" w:cs="Times New Roman"/>
            <w:b/>
            <w:bCs/>
            <w:szCs w:val="26"/>
            <w:lang w:val="en-US"/>
          </w:rPr>
          <w:t>Đánh giá hiệu quả của hệ thống</w:t>
        </w:r>
      </w:ins>
    </w:p>
    <w:p w14:paraId="5EB297D2" w14:textId="5B32292F" w:rsidR="00EA0E3A" w:rsidRPr="00B14348" w:rsidRDefault="00EA0E3A">
      <w:pPr>
        <w:ind w:firstLine="227"/>
        <w:jc w:val="both"/>
        <w:rPr>
          <w:ins w:id="3829" w:author="Nguyễn Đình Kha" w:date="2024-07-02T06:03:00Z" w16du:dateUtc="2024-07-01T23:03:00Z"/>
          <w:rFonts w:ascii="Times New Roman" w:hAnsi="Times New Roman" w:cs="Times New Roman"/>
          <w:szCs w:val="26"/>
          <w:lang w:val="en-US"/>
        </w:rPr>
      </w:pPr>
      <w:ins w:id="3830" w:author="Nguyễn Đình Kha" w:date="2024-07-01T15:53:00Z" w16du:dateUtc="2024-07-01T08:53:00Z">
        <w:r w:rsidRPr="00B14348">
          <w:rPr>
            <w:rFonts w:ascii="Times New Roman" w:hAnsi="Times New Roman" w:cs="Times New Roman"/>
            <w:szCs w:val="26"/>
            <w:lang w:val="en-US"/>
          </w:rPr>
          <w:t>Thông qua các kịch bản kiểm tra chi tiết, nghiên cứu đã chứng minh tính hiệu quả của hệ thống honeypot trong việc phát hiện và phản ứng với các cuộc tấn công SQL Injection, tạo tiền đề cho việc mở rộng và phát triển hệ thống trong tương lai.</w:t>
        </w:r>
      </w:ins>
    </w:p>
    <w:p w14:paraId="07617777" w14:textId="77777777" w:rsidR="00D568BB" w:rsidRPr="00B14348" w:rsidRDefault="00D568BB">
      <w:pPr>
        <w:ind w:firstLine="227"/>
        <w:jc w:val="both"/>
        <w:rPr>
          <w:ins w:id="3831" w:author="Nguyễn Đình Kha" w:date="2024-07-02T06:03:00Z" w16du:dateUtc="2024-07-01T23:03:00Z"/>
          <w:rFonts w:ascii="Times New Roman" w:hAnsi="Times New Roman" w:cs="Times New Roman"/>
          <w:szCs w:val="26"/>
          <w:lang w:val="en-US"/>
          <w:rPrChange w:id="3832" w:author="Nguyễn Đình Kha" w:date="2024-07-02T11:11:00Z" w16du:dateUtc="2024-07-02T04:11:00Z">
            <w:rPr>
              <w:ins w:id="3833" w:author="Nguyễn Đình Kha" w:date="2024-07-02T06:03:00Z" w16du:dateUtc="2024-07-01T23:03:00Z"/>
              <w:rFonts w:ascii="Times New Roman" w:eastAsia="Times New Roman" w:hAnsi="Times New Roman" w:cs="Times New Roman"/>
              <w:sz w:val="24"/>
              <w:szCs w:val="24"/>
              <w:lang w:val="en-US"/>
            </w:rPr>
          </w:rPrChange>
        </w:rPr>
        <w:pPrChange w:id="3834" w:author="Nguyễn Đình Kha" w:date="2024-07-02T06:03:00Z" w16du:dateUtc="2024-07-01T23:03:00Z">
          <w:pPr>
            <w:spacing w:before="100" w:beforeAutospacing="1" w:after="100" w:afterAutospacing="1" w:line="240" w:lineRule="auto"/>
          </w:pPr>
        </w:pPrChange>
      </w:pPr>
      <w:ins w:id="3835" w:author="Nguyễn Đình Kha" w:date="2024-07-02T06:03:00Z" w16du:dateUtc="2024-07-01T23:03:00Z">
        <w:r w:rsidRPr="00B14348">
          <w:rPr>
            <w:rFonts w:ascii="Times New Roman" w:hAnsi="Times New Roman" w:cs="Times New Roman"/>
            <w:szCs w:val="26"/>
            <w:lang w:val="en-US"/>
            <w:rPrChange w:id="3836" w:author="Nguyễn Đình Kha" w:date="2024-07-02T11:11:00Z" w16du:dateUtc="2024-07-02T04:11:00Z">
              <w:rPr>
                <w:rFonts w:ascii="Times New Roman" w:eastAsia="Times New Roman" w:hAnsi="Times New Roman" w:cs="Times New Roman"/>
                <w:sz w:val="24"/>
                <w:szCs w:val="24"/>
                <w:lang w:val="en-US"/>
              </w:rPr>
            </w:rPrChange>
          </w:rPr>
          <w:t>Thông qua các kịch bản kiểm tra chi tiết, nghiên cứu đã chứng minh tính hiệu quả của hệ thống honeypot trong việc phát hiện và phản ứng với các cuộc tấn công SQL Injection và XSS, tạo tiền đề cho việc mở rộng và phát triển hệ thống trong tương lai. Các kịch bản kiểm tra bao gồm:</w:t>
        </w:r>
      </w:ins>
    </w:p>
    <w:p w14:paraId="35C205FA" w14:textId="77777777" w:rsidR="00D568BB" w:rsidRPr="00B14348" w:rsidRDefault="00D568BB" w:rsidP="00D568BB">
      <w:pPr>
        <w:ind w:firstLine="227"/>
        <w:jc w:val="both"/>
        <w:rPr>
          <w:ins w:id="3837" w:author="Nguyễn Đình Kha" w:date="2024-07-02T06:03:00Z" w16du:dateUtc="2024-07-01T23:03:00Z"/>
          <w:rFonts w:ascii="Times New Roman" w:hAnsi="Times New Roman" w:cs="Times New Roman"/>
          <w:b/>
          <w:bCs/>
          <w:szCs w:val="26"/>
          <w:lang w:val="en-US"/>
          <w:rPrChange w:id="3838" w:author="Nguyễn Đình Kha" w:date="2024-07-02T11:11:00Z" w16du:dateUtc="2024-07-02T04:11:00Z">
            <w:rPr>
              <w:ins w:id="3839" w:author="Nguyễn Đình Kha" w:date="2024-07-02T06:03:00Z" w16du:dateUtc="2024-07-01T23:03:00Z"/>
              <w:rFonts w:ascii="Times New Roman" w:hAnsi="Times New Roman" w:cs="Times New Roman"/>
              <w:lang w:val="en-US"/>
            </w:rPr>
          </w:rPrChange>
        </w:rPr>
      </w:pPr>
      <w:ins w:id="3840" w:author="Nguyễn Đình Kha" w:date="2024-07-02T06:03:00Z" w16du:dateUtc="2024-07-01T23:03:00Z">
        <w:r w:rsidRPr="00B14348">
          <w:rPr>
            <w:rFonts w:ascii="Times New Roman" w:hAnsi="Times New Roman" w:cs="Times New Roman"/>
            <w:b/>
            <w:bCs/>
            <w:szCs w:val="26"/>
            <w:lang w:val="en-US"/>
            <w:rPrChange w:id="3841" w:author="Nguyễn Đình Kha" w:date="2024-07-02T11:11:00Z" w16du:dateUtc="2024-07-02T04:11:00Z">
              <w:rPr>
                <w:rFonts w:ascii="Times New Roman" w:eastAsia="Times New Roman" w:hAnsi="Times New Roman" w:cs="Times New Roman"/>
                <w:b/>
                <w:bCs/>
                <w:sz w:val="24"/>
                <w:szCs w:val="24"/>
                <w:lang w:val="en-US"/>
              </w:rPr>
            </w:rPrChange>
          </w:rPr>
          <w:t>SQL Injection</w:t>
        </w:r>
      </w:ins>
    </w:p>
    <w:p w14:paraId="4130D551" w14:textId="1FAC72EF" w:rsidR="00D568BB" w:rsidRPr="00B14348" w:rsidRDefault="00D568BB">
      <w:pPr>
        <w:ind w:firstLine="227"/>
        <w:jc w:val="both"/>
        <w:rPr>
          <w:ins w:id="3842" w:author="Nguyễn Đình Kha" w:date="2024-07-02T06:03:00Z" w16du:dateUtc="2024-07-01T23:03:00Z"/>
          <w:rFonts w:ascii="Times New Roman" w:hAnsi="Times New Roman" w:cs="Times New Roman"/>
          <w:szCs w:val="26"/>
          <w:lang w:val="en-US"/>
          <w:rPrChange w:id="3843" w:author="Nguyễn Đình Kha" w:date="2024-07-02T11:11:00Z" w16du:dateUtc="2024-07-02T04:11:00Z">
            <w:rPr>
              <w:ins w:id="3844" w:author="Nguyễn Đình Kha" w:date="2024-07-02T06:03:00Z" w16du:dateUtc="2024-07-01T23:03:00Z"/>
              <w:rFonts w:ascii="Times New Roman" w:eastAsia="Times New Roman" w:hAnsi="Times New Roman" w:cs="Times New Roman"/>
              <w:sz w:val="24"/>
              <w:szCs w:val="24"/>
              <w:lang w:val="en-US"/>
            </w:rPr>
          </w:rPrChange>
        </w:rPr>
        <w:pPrChange w:id="3845" w:author="Nguyễn Đình Kha" w:date="2024-07-02T06:03:00Z" w16du:dateUtc="2024-07-01T23:03:00Z">
          <w:pPr>
            <w:numPr>
              <w:numId w:val="117"/>
            </w:numPr>
            <w:tabs>
              <w:tab w:val="num" w:pos="720"/>
            </w:tabs>
            <w:spacing w:before="100" w:beforeAutospacing="1" w:after="100" w:afterAutospacing="1" w:line="240" w:lineRule="auto"/>
            <w:ind w:left="720" w:hanging="360"/>
          </w:pPr>
        </w:pPrChange>
      </w:pPr>
      <w:ins w:id="3846" w:author="Nguyễn Đình Kha" w:date="2024-07-02T06:03:00Z" w16du:dateUtc="2024-07-01T23:03:00Z">
        <w:r w:rsidRPr="00B14348">
          <w:rPr>
            <w:rFonts w:ascii="Times New Roman" w:hAnsi="Times New Roman" w:cs="Times New Roman"/>
            <w:szCs w:val="26"/>
            <w:lang w:val="en-US"/>
            <w:rPrChange w:id="3847" w:author="Nguyễn Đình Kha" w:date="2024-07-02T11:11:00Z" w16du:dateUtc="2024-07-02T04:11:00Z">
              <w:rPr>
                <w:rFonts w:ascii="Times New Roman" w:eastAsia="Times New Roman" w:hAnsi="Times New Roman" w:cs="Times New Roman"/>
                <w:sz w:val="24"/>
                <w:szCs w:val="24"/>
                <w:lang w:val="en-US"/>
              </w:rPr>
            </w:rPrChange>
          </w:rPr>
          <w:lastRenderedPageBreak/>
          <w:t>Hệ thống đã phát hiện và phản ứng với hơn 4903 cuộc tấn công trong thời gian 18:38:91, với các chỉ số hiệu suất cao.</w:t>
        </w:r>
      </w:ins>
    </w:p>
    <w:p w14:paraId="61695D4A" w14:textId="77777777" w:rsidR="00D568BB" w:rsidRPr="00B14348" w:rsidRDefault="00D568BB" w:rsidP="00D568BB">
      <w:pPr>
        <w:ind w:firstLine="227"/>
        <w:jc w:val="both"/>
        <w:rPr>
          <w:ins w:id="3848" w:author="Nguyễn Đình Kha" w:date="2024-07-02T06:03:00Z" w16du:dateUtc="2024-07-01T23:03:00Z"/>
          <w:rFonts w:ascii="Times New Roman" w:hAnsi="Times New Roman" w:cs="Times New Roman"/>
          <w:b/>
          <w:bCs/>
          <w:szCs w:val="26"/>
          <w:lang w:val="en-US"/>
          <w:rPrChange w:id="3849" w:author="Nguyễn Đình Kha" w:date="2024-07-02T11:11:00Z" w16du:dateUtc="2024-07-02T04:11:00Z">
            <w:rPr>
              <w:ins w:id="3850" w:author="Nguyễn Đình Kha" w:date="2024-07-02T06:03:00Z" w16du:dateUtc="2024-07-01T23:03:00Z"/>
              <w:rFonts w:ascii="Times New Roman" w:hAnsi="Times New Roman" w:cs="Times New Roman"/>
              <w:lang w:val="en-US"/>
            </w:rPr>
          </w:rPrChange>
        </w:rPr>
      </w:pPr>
      <w:ins w:id="3851" w:author="Nguyễn Đình Kha" w:date="2024-07-02T06:03:00Z" w16du:dateUtc="2024-07-01T23:03:00Z">
        <w:r w:rsidRPr="00B14348">
          <w:rPr>
            <w:rFonts w:ascii="Times New Roman" w:hAnsi="Times New Roman" w:cs="Times New Roman"/>
            <w:b/>
            <w:bCs/>
            <w:szCs w:val="26"/>
            <w:lang w:val="en-US"/>
            <w:rPrChange w:id="3852" w:author="Nguyễn Đình Kha" w:date="2024-07-02T11:11:00Z" w16du:dateUtc="2024-07-02T04:11:00Z">
              <w:rPr>
                <w:rFonts w:ascii="Times New Roman" w:eastAsia="Times New Roman" w:hAnsi="Times New Roman" w:cs="Times New Roman"/>
                <w:b/>
                <w:bCs/>
                <w:sz w:val="24"/>
                <w:szCs w:val="24"/>
                <w:lang w:val="en-US"/>
              </w:rPr>
            </w:rPrChange>
          </w:rPr>
          <w:t>XSS</w:t>
        </w:r>
      </w:ins>
    </w:p>
    <w:p w14:paraId="09744A0A" w14:textId="00914DFC" w:rsidR="00D568BB" w:rsidRPr="00B14348" w:rsidRDefault="00D568BB">
      <w:pPr>
        <w:ind w:firstLine="227"/>
        <w:jc w:val="both"/>
        <w:rPr>
          <w:ins w:id="3853" w:author="Nguyễn Đình Kha" w:date="2024-07-02T06:03:00Z" w16du:dateUtc="2024-07-01T23:03:00Z"/>
          <w:rFonts w:ascii="Times New Roman" w:hAnsi="Times New Roman" w:cs="Times New Roman"/>
          <w:szCs w:val="26"/>
          <w:lang w:val="en-US"/>
          <w:rPrChange w:id="3854" w:author="Nguyễn Đình Kha" w:date="2024-07-02T11:11:00Z" w16du:dateUtc="2024-07-02T04:11:00Z">
            <w:rPr>
              <w:ins w:id="3855" w:author="Nguyễn Đình Kha" w:date="2024-07-02T06:03:00Z" w16du:dateUtc="2024-07-01T23:03:00Z"/>
              <w:rFonts w:ascii="Times New Roman" w:eastAsia="Times New Roman" w:hAnsi="Times New Roman" w:cs="Times New Roman"/>
              <w:sz w:val="24"/>
              <w:szCs w:val="24"/>
              <w:lang w:val="en-US"/>
            </w:rPr>
          </w:rPrChange>
        </w:rPr>
        <w:pPrChange w:id="3856" w:author="Nguyễn Đình Kha" w:date="2024-07-02T06:03:00Z" w16du:dateUtc="2024-07-01T23:03:00Z">
          <w:pPr>
            <w:numPr>
              <w:numId w:val="117"/>
            </w:numPr>
            <w:tabs>
              <w:tab w:val="num" w:pos="720"/>
            </w:tabs>
            <w:spacing w:before="100" w:beforeAutospacing="1" w:after="100" w:afterAutospacing="1" w:line="240" w:lineRule="auto"/>
            <w:ind w:left="720" w:hanging="360"/>
          </w:pPr>
        </w:pPrChange>
      </w:pPr>
      <w:ins w:id="3857" w:author="Nguyễn Đình Kha" w:date="2024-07-02T06:03:00Z" w16du:dateUtc="2024-07-01T23:03:00Z">
        <w:r w:rsidRPr="00B14348">
          <w:rPr>
            <w:rFonts w:ascii="Times New Roman" w:hAnsi="Times New Roman" w:cs="Times New Roman"/>
            <w:szCs w:val="26"/>
            <w:lang w:val="en-US"/>
            <w:rPrChange w:id="3858" w:author="Nguyễn Đình Kha" w:date="2024-07-02T11:11:00Z" w16du:dateUtc="2024-07-02T04:11:00Z">
              <w:rPr>
                <w:rFonts w:ascii="Times New Roman" w:eastAsia="Times New Roman" w:hAnsi="Times New Roman" w:cs="Times New Roman"/>
                <w:sz w:val="24"/>
                <w:szCs w:val="24"/>
                <w:lang w:val="en-US"/>
              </w:rPr>
            </w:rPrChange>
          </w:rPr>
          <w:t>Hệ thống đã phát hiện các cuộc tấn công XSS với tỉ lệ phát hiện 72.5%, thể hiện khả năng linh hoạt trong việc đối phó với các mối đe dọa khác nhau.</w:t>
        </w:r>
      </w:ins>
    </w:p>
    <w:p w14:paraId="7F45753B" w14:textId="77777777" w:rsidR="00D568BB" w:rsidRPr="00B14348" w:rsidRDefault="00D568BB">
      <w:pPr>
        <w:ind w:firstLine="227"/>
        <w:jc w:val="both"/>
        <w:rPr>
          <w:ins w:id="3859" w:author="Nguyễn Đình Kha" w:date="2024-07-01T15:53:00Z" w16du:dateUtc="2024-07-01T08:53:00Z"/>
          <w:rFonts w:ascii="Times New Roman" w:hAnsi="Times New Roman" w:cs="Times New Roman"/>
          <w:szCs w:val="26"/>
          <w:lang w:val="en-US"/>
          <w:rPrChange w:id="3860" w:author="Nguyễn Đình Kha" w:date="2024-07-02T11:11:00Z" w16du:dateUtc="2024-07-02T04:11:00Z">
            <w:rPr>
              <w:ins w:id="3861" w:author="Nguyễn Đình Kha" w:date="2024-07-01T15:53:00Z" w16du:dateUtc="2024-07-01T08:53:00Z"/>
              <w:rFonts w:ascii="Times New Roman" w:hAnsi="Times New Roman" w:cs="Times New Roman"/>
              <w:b/>
              <w:bCs/>
              <w:szCs w:val="26"/>
              <w:lang w:val="en-US"/>
            </w:rPr>
          </w:rPrChange>
        </w:rPr>
        <w:pPrChange w:id="3862" w:author="Nguyễn Đình Kha" w:date="2024-07-01T15:53:00Z" w16du:dateUtc="2024-07-01T08:53:00Z">
          <w:pPr>
            <w:tabs>
              <w:tab w:val="left" w:pos="720"/>
              <w:tab w:val="left" w:pos="1440"/>
              <w:tab w:val="left" w:pos="2200"/>
            </w:tabs>
            <w:jc w:val="both"/>
          </w:pPr>
        </w:pPrChange>
      </w:pPr>
    </w:p>
    <w:p w14:paraId="047748EE" w14:textId="77777777" w:rsidR="00EA0E3A" w:rsidRPr="00B14348" w:rsidRDefault="00EA0E3A" w:rsidP="00EA0E3A">
      <w:pPr>
        <w:rPr>
          <w:ins w:id="3863" w:author="Nguyễn Đình Kha" w:date="2024-07-01T15:57:00Z" w16du:dateUtc="2024-07-01T08:57:00Z"/>
          <w:rFonts w:ascii="Times New Roman" w:hAnsi="Times New Roman" w:cs="Times New Roman"/>
          <w:szCs w:val="26"/>
          <w:lang w:val="en-US"/>
        </w:rPr>
      </w:pPr>
    </w:p>
    <w:p w14:paraId="3C7B026D" w14:textId="77777777" w:rsidR="00341D22" w:rsidRPr="00B14348" w:rsidRDefault="00341D22" w:rsidP="00EA0E3A">
      <w:pPr>
        <w:rPr>
          <w:ins w:id="3864" w:author="Nguyễn Đình Kha" w:date="2024-07-01T15:58:00Z" w16du:dateUtc="2024-07-01T08:58:00Z"/>
          <w:rFonts w:ascii="Times New Roman" w:hAnsi="Times New Roman" w:cs="Times New Roman"/>
          <w:szCs w:val="26"/>
          <w:lang w:val="en-US"/>
        </w:rPr>
      </w:pPr>
    </w:p>
    <w:p w14:paraId="57669ED6" w14:textId="77777777" w:rsidR="00F411A5" w:rsidRPr="00B14348" w:rsidRDefault="00F411A5" w:rsidP="00EA0E3A">
      <w:pPr>
        <w:rPr>
          <w:ins w:id="3865" w:author="Nguyễn Đình Kha" w:date="2024-07-01T15:58:00Z" w16du:dateUtc="2024-07-01T08:58:00Z"/>
          <w:rFonts w:ascii="Times New Roman" w:hAnsi="Times New Roman" w:cs="Times New Roman"/>
          <w:szCs w:val="26"/>
          <w:lang w:val="en-US"/>
        </w:rPr>
      </w:pPr>
    </w:p>
    <w:p w14:paraId="34D14E3A" w14:textId="77777777" w:rsidR="00F411A5" w:rsidRPr="00B14348" w:rsidRDefault="00F411A5" w:rsidP="00EA0E3A">
      <w:pPr>
        <w:rPr>
          <w:ins w:id="3866" w:author="Nguyễn Đình Kha" w:date="2024-07-01T15:58:00Z" w16du:dateUtc="2024-07-01T08:58:00Z"/>
          <w:rFonts w:ascii="Times New Roman" w:hAnsi="Times New Roman" w:cs="Times New Roman"/>
          <w:szCs w:val="26"/>
          <w:lang w:val="en-US"/>
        </w:rPr>
      </w:pPr>
    </w:p>
    <w:p w14:paraId="1AA6F2C8" w14:textId="77777777" w:rsidR="00F411A5" w:rsidRPr="00B14348" w:rsidRDefault="00F411A5" w:rsidP="00EA0E3A">
      <w:pPr>
        <w:rPr>
          <w:ins w:id="3867" w:author="Nguyễn Đình Kha" w:date="2024-07-01T15:58:00Z" w16du:dateUtc="2024-07-01T08:58:00Z"/>
          <w:rFonts w:ascii="Times New Roman" w:hAnsi="Times New Roman" w:cs="Times New Roman"/>
          <w:szCs w:val="26"/>
          <w:lang w:val="en-US"/>
        </w:rPr>
      </w:pPr>
    </w:p>
    <w:p w14:paraId="67ECAC27" w14:textId="77777777" w:rsidR="00F411A5" w:rsidRPr="00B14348" w:rsidRDefault="00F411A5" w:rsidP="00EA0E3A">
      <w:pPr>
        <w:rPr>
          <w:ins w:id="3868" w:author="Nguyễn Đình Kha" w:date="2024-07-01T15:58:00Z" w16du:dateUtc="2024-07-01T08:58:00Z"/>
          <w:rFonts w:ascii="Times New Roman" w:hAnsi="Times New Roman" w:cs="Times New Roman"/>
          <w:szCs w:val="26"/>
          <w:lang w:val="en-US"/>
        </w:rPr>
      </w:pPr>
    </w:p>
    <w:p w14:paraId="5D91E3B8" w14:textId="77777777" w:rsidR="00F411A5" w:rsidRPr="00B14348" w:rsidRDefault="00F411A5" w:rsidP="00EA0E3A">
      <w:pPr>
        <w:rPr>
          <w:ins w:id="3869" w:author="Nguyễn Đình Kha" w:date="2024-07-01T15:58:00Z" w16du:dateUtc="2024-07-01T08:58:00Z"/>
          <w:rFonts w:ascii="Times New Roman" w:hAnsi="Times New Roman" w:cs="Times New Roman"/>
          <w:szCs w:val="26"/>
          <w:lang w:val="en-US"/>
        </w:rPr>
      </w:pPr>
    </w:p>
    <w:p w14:paraId="209546B4" w14:textId="77777777" w:rsidR="00F411A5" w:rsidRPr="00B14348" w:rsidRDefault="00F411A5" w:rsidP="00EA0E3A">
      <w:pPr>
        <w:rPr>
          <w:ins w:id="3870" w:author="Nguyễn Đình Kha" w:date="2024-07-01T15:58:00Z" w16du:dateUtc="2024-07-01T08:58:00Z"/>
          <w:rFonts w:ascii="Times New Roman" w:hAnsi="Times New Roman" w:cs="Times New Roman"/>
          <w:szCs w:val="26"/>
          <w:lang w:val="en-US"/>
        </w:rPr>
      </w:pPr>
    </w:p>
    <w:p w14:paraId="4DA18712" w14:textId="77777777" w:rsidR="00F411A5" w:rsidRPr="00B14348" w:rsidRDefault="00F411A5" w:rsidP="00EA0E3A">
      <w:pPr>
        <w:rPr>
          <w:ins w:id="3871" w:author="Nguyễn Đình Kha" w:date="2024-07-01T15:58:00Z" w16du:dateUtc="2024-07-01T08:58:00Z"/>
          <w:rFonts w:ascii="Times New Roman" w:hAnsi="Times New Roman" w:cs="Times New Roman"/>
          <w:szCs w:val="26"/>
          <w:lang w:val="en-US"/>
        </w:rPr>
      </w:pPr>
    </w:p>
    <w:p w14:paraId="18251D4D" w14:textId="77777777" w:rsidR="00F411A5" w:rsidRPr="00B14348" w:rsidRDefault="00F411A5" w:rsidP="00EA0E3A">
      <w:pPr>
        <w:rPr>
          <w:ins w:id="3872" w:author="Nguyễn Đình Kha" w:date="2024-07-01T15:58:00Z" w16du:dateUtc="2024-07-01T08:58:00Z"/>
          <w:rFonts w:ascii="Times New Roman" w:hAnsi="Times New Roman" w:cs="Times New Roman"/>
          <w:szCs w:val="26"/>
          <w:lang w:val="en-US"/>
        </w:rPr>
      </w:pPr>
    </w:p>
    <w:p w14:paraId="2EDA2CEF" w14:textId="77777777" w:rsidR="00F411A5" w:rsidRPr="00B14348" w:rsidRDefault="00F411A5" w:rsidP="00EA0E3A">
      <w:pPr>
        <w:rPr>
          <w:ins w:id="3873" w:author="Nguyễn Đình Kha" w:date="2024-07-01T15:58:00Z" w16du:dateUtc="2024-07-01T08:58:00Z"/>
          <w:rFonts w:ascii="Times New Roman" w:hAnsi="Times New Roman" w:cs="Times New Roman"/>
          <w:szCs w:val="26"/>
          <w:lang w:val="en-US"/>
        </w:rPr>
      </w:pPr>
    </w:p>
    <w:p w14:paraId="2A3A6B1F" w14:textId="77777777" w:rsidR="00F411A5" w:rsidRPr="00B14348" w:rsidRDefault="00F411A5" w:rsidP="00EA0E3A">
      <w:pPr>
        <w:rPr>
          <w:ins w:id="3874" w:author="Nguyễn Đình Kha" w:date="2024-07-01T15:58:00Z" w16du:dateUtc="2024-07-01T08:58:00Z"/>
          <w:rFonts w:ascii="Times New Roman" w:hAnsi="Times New Roman" w:cs="Times New Roman"/>
          <w:szCs w:val="26"/>
          <w:lang w:val="en-US"/>
        </w:rPr>
      </w:pPr>
    </w:p>
    <w:p w14:paraId="305DDF0F" w14:textId="77777777" w:rsidR="00F411A5" w:rsidRDefault="00F411A5" w:rsidP="00EA0E3A">
      <w:pPr>
        <w:rPr>
          <w:rFonts w:ascii="Times New Roman" w:hAnsi="Times New Roman" w:cs="Times New Roman"/>
          <w:szCs w:val="26"/>
          <w:lang w:val="en-US"/>
        </w:rPr>
      </w:pPr>
    </w:p>
    <w:p w14:paraId="40C595C8" w14:textId="77777777" w:rsidR="00E900D4" w:rsidRPr="00B14348" w:rsidRDefault="00E900D4" w:rsidP="00EA0E3A">
      <w:pPr>
        <w:rPr>
          <w:ins w:id="3875" w:author="Nguyễn Đình Kha" w:date="2024-07-01T15:58:00Z" w16du:dateUtc="2024-07-01T08:58:00Z"/>
          <w:rFonts w:ascii="Times New Roman" w:hAnsi="Times New Roman" w:cs="Times New Roman"/>
          <w:szCs w:val="26"/>
          <w:lang w:val="en-US"/>
        </w:rPr>
      </w:pPr>
    </w:p>
    <w:p w14:paraId="5E96FABC" w14:textId="77777777" w:rsidR="00F411A5" w:rsidRPr="00B14348" w:rsidRDefault="00F411A5" w:rsidP="00EA0E3A">
      <w:pPr>
        <w:rPr>
          <w:ins w:id="3876" w:author="Nguyễn Đình Kha" w:date="2024-07-01T15:59:00Z" w16du:dateUtc="2024-07-01T08:59:00Z"/>
          <w:rFonts w:ascii="Times New Roman" w:hAnsi="Times New Roman" w:cs="Times New Roman"/>
          <w:szCs w:val="26"/>
          <w:lang w:val="en-US"/>
        </w:rPr>
      </w:pPr>
    </w:p>
    <w:p w14:paraId="2958ED5A" w14:textId="77777777" w:rsidR="00F411A5" w:rsidRPr="00B14348" w:rsidRDefault="00F411A5" w:rsidP="00EA0E3A">
      <w:pPr>
        <w:rPr>
          <w:ins w:id="3877" w:author="Nguyễn Đình Kha" w:date="2024-07-01T15:53:00Z" w16du:dateUtc="2024-07-01T08:53:00Z"/>
          <w:rFonts w:ascii="Times New Roman" w:hAnsi="Times New Roman" w:cs="Times New Roman"/>
          <w:szCs w:val="26"/>
          <w:lang w:val="en-US"/>
        </w:rPr>
      </w:pPr>
    </w:p>
    <w:p w14:paraId="6F358CAD" w14:textId="77777777" w:rsidR="00EA0E3A" w:rsidRPr="00B14348" w:rsidRDefault="00EA0E3A">
      <w:pPr>
        <w:pStyle w:val="Heading1"/>
        <w:numPr>
          <w:ilvl w:val="0"/>
          <w:numId w:val="72"/>
        </w:numPr>
        <w:jc w:val="center"/>
        <w:rPr>
          <w:ins w:id="3878" w:author="Nguyễn Đình Kha" w:date="2024-07-01T15:53:00Z" w16du:dateUtc="2024-07-01T08:53:00Z"/>
          <w:sz w:val="26"/>
          <w:szCs w:val="26"/>
          <w:rPrChange w:id="3879" w:author="Nguyễn Đình Kha" w:date="2024-07-02T11:11:00Z" w16du:dateUtc="2024-07-02T04:11:00Z">
            <w:rPr>
              <w:ins w:id="3880" w:author="Nguyễn Đình Kha" w:date="2024-07-01T15:53:00Z" w16du:dateUtc="2024-07-01T08:53:00Z"/>
            </w:rPr>
          </w:rPrChange>
        </w:rPr>
        <w:pPrChange w:id="3881" w:author="Nguyễn Đình Kha" w:date="2024-07-01T15:55:00Z" w16du:dateUtc="2024-07-01T08:55:00Z">
          <w:pPr>
            <w:pStyle w:val="Heading1"/>
            <w:jc w:val="center"/>
          </w:pPr>
        </w:pPrChange>
      </w:pPr>
      <w:bookmarkStart w:id="3882" w:name="_Toc170624591"/>
      <w:bookmarkStart w:id="3883" w:name="_Toc170710069"/>
      <w:bookmarkStart w:id="3884" w:name="_Toc171974927"/>
      <w:ins w:id="3885" w:author="Nguyễn Đình Kha" w:date="2024-07-01T15:53:00Z" w16du:dateUtc="2024-07-01T08:53:00Z">
        <w:r w:rsidRPr="00B14348">
          <w:rPr>
            <w:sz w:val="26"/>
            <w:szCs w:val="26"/>
            <w:rPrChange w:id="3886" w:author="Nguyễn Đình Kha" w:date="2024-07-02T11:11:00Z" w16du:dateUtc="2024-07-02T04:11:00Z">
              <w:rPr/>
            </w:rPrChange>
          </w:rPr>
          <w:lastRenderedPageBreak/>
          <w:t>HƯỚNG PHÁT TRIỂN</w:t>
        </w:r>
        <w:bookmarkEnd w:id="3882"/>
        <w:bookmarkEnd w:id="3883"/>
        <w:bookmarkEnd w:id="3884"/>
      </w:ins>
    </w:p>
    <w:p w14:paraId="4D068258" w14:textId="742C3A4F" w:rsidR="00D568BB" w:rsidRPr="00733D85" w:rsidRDefault="00EA0E3A" w:rsidP="00D568BB">
      <w:pPr>
        <w:ind w:firstLine="227"/>
        <w:jc w:val="both"/>
        <w:rPr>
          <w:ins w:id="3887" w:author="Nguyễn Đình Kha" w:date="2024-07-02T06:07:00Z" w16du:dateUtc="2024-07-01T23:07:00Z"/>
          <w:rFonts w:ascii="Times New Roman" w:eastAsia="Times New Roman" w:hAnsi="Times New Roman" w:cs="Times New Roman"/>
          <w:b/>
          <w:bCs/>
          <w:szCs w:val="26"/>
          <w:lang w:val="en-US"/>
        </w:rPr>
      </w:pPr>
      <w:ins w:id="3888" w:author="Nguyễn Đình Kha" w:date="2024-07-01T15:53:00Z" w16du:dateUtc="2024-07-01T08:53:00Z">
        <w:r w:rsidRPr="00733D85">
          <w:rPr>
            <w:rFonts w:ascii="Times New Roman" w:hAnsi="Times New Roman" w:cs="Times New Roman"/>
            <w:szCs w:val="26"/>
            <w:lang w:val="en-US"/>
            <w:rPrChange w:id="3889" w:author="Nguyễn Đình Kha" w:date="2024-07-02T21:19:00Z" w16du:dateUtc="2024-07-02T14:19:00Z">
              <w:rPr>
                <w:rFonts w:ascii="Times New Roman" w:hAnsi="Times New Roman" w:cs="Times New Roman"/>
              </w:rPr>
            </w:rPrChange>
          </w:rPr>
          <w:t>Dựa trên kết quả đạt được từ nghiên cứu và những hạn chế đã xác định, các hướng phát triển tương lai của hệ thống honeypot bao gồm:</w:t>
        </w:r>
      </w:ins>
    </w:p>
    <w:p w14:paraId="3616A17D" w14:textId="0E574F9D" w:rsidR="00D568BB" w:rsidRPr="00733D85" w:rsidRDefault="00D568BB">
      <w:pPr>
        <w:pStyle w:val="Heading2"/>
        <w:numPr>
          <w:ilvl w:val="1"/>
          <w:numId w:val="72"/>
        </w:numPr>
        <w:ind w:left="567" w:hanging="567"/>
        <w:rPr>
          <w:ins w:id="3890" w:author="Nguyễn Đình Kha" w:date="2024-07-02T06:07:00Z" w16du:dateUtc="2024-07-01T23:07:00Z"/>
          <w:rFonts w:ascii="Times New Roman" w:eastAsia="Times New Roman" w:hAnsi="Times New Roman" w:cs="Times New Roman"/>
          <w:lang w:val="en-US"/>
          <w:rPrChange w:id="3891" w:author="Nguyễn Đình Kha" w:date="2024-07-02T21:19:00Z" w16du:dateUtc="2024-07-02T14:19:00Z">
            <w:rPr>
              <w:ins w:id="3892" w:author="Nguyễn Đình Kha" w:date="2024-07-02T06:07:00Z" w16du:dateUtc="2024-07-01T23:07:00Z"/>
            </w:rPr>
          </w:rPrChange>
        </w:rPr>
        <w:pPrChange w:id="3893" w:author="Nguyễn Đình Kha" w:date="2024-07-02T06:13:00Z" w16du:dateUtc="2024-07-01T23:13:00Z">
          <w:pPr>
            <w:pStyle w:val="Heading3"/>
          </w:pPr>
        </w:pPrChange>
      </w:pPr>
      <w:bookmarkStart w:id="3894" w:name="_Toc171974928"/>
      <w:ins w:id="3895" w:author="Nguyễn Đình Kha" w:date="2024-07-02T06:07:00Z" w16du:dateUtc="2024-07-01T23:07:00Z">
        <w:r w:rsidRPr="00733D85">
          <w:rPr>
            <w:rFonts w:ascii="Times New Roman" w:eastAsia="Times New Roman" w:hAnsi="Times New Roman" w:cs="Times New Roman"/>
            <w:lang w:val="en-US"/>
            <w:rPrChange w:id="3896" w:author="Nguyễn Đình Kha" w:date="2024-07-02T21:19:00Z" w16du:dateUtc="2024-07-02T14:19:00Z">
              <w:rPr/>
            </w:rPrChange>
          </w:rPr>
          <w:t>Mở rộng các kịch bản tấn công:</w:t>
        </w:r>
        <w:bookmarkEnd w:id="3894"/>
      </w:ins>
    </w:p>
    <w:p w14:paraId="1D3E103B" w14:textId="77777777" w:rsidR="00D568BB" w:rsidRPr="00733D85" w:rsidRDefault="00D568BB">
      <w:pPr>
        <w:ind w:firstLine="227"/>
        <w:jc w:val="both"/>
        <w:rPr>
          <w:ins w:id="3897" w:author="Nguyễn Đình Kha" w:date="2024-07-02T06:07:00Z" w16du:dateUtc="2024-07-01T23:07:00Z"/>
          <w:rFonts w:ascii="Times New Roman" w:hAnsi="Times New Roman" w:cs="Times New Roman"/>
          <w:szCs w:val="26"/>
          <w:lang w:val="en-US"/>
          <w:rPrChange w:id="3898" w:author="Nguyễn Đình Kha" w:date="2024-07-02T21:19:00Z" w16du:dateUtc="2024-07-02T14:19:00Z">
            <w:rPr>
              <w:ins w:id="3899" w:author="Nguyễn Đình Kha" w:date="2024-07-02T06:07:00Z" w16du:dateUtc="2024-07-01T23:07:00Z"/>
            </w:rPr>
          </w:rPrChange>
        </w:rPr>
        <w:pPrChange w:id="3900" w:author="Nguyễn Đình Kha" w:date="2024-07-02T06:08:00Z" w16du:dateUtc="2024-07-01T23:08:00Z">
          <w:pPr>
            <w:pStyle w:val="Heading4"/>
          </w:pPr>
        </w:pPrChange>
      </w:pPr>
      <w:ins w:id="3901" w:author="Nguyễn Đình Kha" w:date="2024-07-02T06:07:00Z" w16du:dateUtc="2024-07-01T23:07:00Z">
        <w:r w:rsidRPr="00733D85">
          <w:rPr>
            <w:rFonts w:ascii="Times New Roman" w:hAnsi="Times New Roman" w:cs="Times New Roman"/>
            <w:b/>
            <w:bCs/>
            <w:szCs w:val="26"/>
            <w:lang w:val="en-US"/>
            <w:rPrChange w:id="3902" w:author="Nguyễn Đình Kha" w:date="2024-07-02T21:19:00Z" w16du:dateUtc="2024-07-02T14:19:00Z">
              <w:rPr>
                <w:b w:val="0"/>
                <w:bCs w:val="0"/>
                <w:iCs w:val="0"/>
              </w:rPr>
            </w:rPrChange>
          </w:rPr>
          <w:t>Tấn công XSS và CSRF</w:t>
        </w:r>
      </w:ins>
    </w:p>
    <w:p w14:paraId="71015669" w14:textId="77777777" w:rsidR="00D568BB" w:rsidRPr="00733D85" w:rsidRDefault="00D568BB">
      <w:pPr>
        <w:ind w:firstLine="227"/>
        <w:jc w:val="both"/>
        <w:rPr>
          <w:ins w:id="3903" w:author="Nguyễn Đình Kha" w:date="2024-07-02T06:07:00Z" w16du:dateUtc="2024-07-01T23:07:00Z"/>
          <w:szCs w:val="26"/>
        </w:rPr>
        <w:pPrChange w:id="3904" w:author="Nguyễn Đình Kha" w:date="2024-07-02T06:08:00Z" w16du:dateUtc="2024-07-01T23:08:00Z">
          <w:pPr>
            <w:pStyle w:val="NormalWeb"/>
          </w:pPr>
        </w:pPrChange>
      </w:pPr>
      <w:ins w:id="3905" w:author="Nguyễn Đình Kha" w:date="2024-07-02T06:07:00Z" w16du:dateUtc="2024-07-01T23:07:00Z">
        <w:r w:rsidRPr="00733D85">
          <w:rPr>
            <w:rFonts w:ascii="Times New Roman" w:hAnsi="Times New Roman" w:cs="Times New Roman"/>
            <w:szCs w:val="26"/>
            <w:lang w:val="en-US"/>
            <w:rPrChange w:id="3906" w:author="Nguyễn Đình Kha" w:date="2024-07-02T21:19:00Z" w16du:dateUtc="2024-07-02T14:19:00Z">
              <w:rPr/>
            </w:rPrChange>
          </w:rPr>
          <w:t>Ngoài SQL Injection, cần mở rộng hệ thống để phát hiện và phản ứng với các loại tấn công khác như Cross-Site Scripting (XSS) và Cross-Site Request Forgery (CSRF). Việc thử nghiệm và đánh giá hệ thống với các kịch bản tấn công đa dạng sẽ giúp nâng cao khả năng bảo mật toàn diện của hệ thống.</w:t>
        </w:r>
      </w:ins>
    </w:p>
    <w:p w14:paraId="26920DEA" w14:textId="77777777" w:rsidR="003F0C44" w:rsidRPr="00A07802" w:rsidRDefault="00D568BB" w:rsidP="00D568BB">
      <w:pPr>
        <w:ind w:firstLine="227"/>
        <w:jc w:val="both"/>
        <w:rPr>
          <w:ins w:id="3907" w:author="Nguyễn Đình Kha" w:date="2024-07-02T06:08:00Z" w16du:dateUtc="2024-07-01T23:08:00Z"/>
          <w:rFonts w:ascii="Times New Roman" w:hAnsi="Times New Roman" w:cs="Times New Roman"/>
          <w:b/>
          <w:bCs/>
          <w:szCs w:val="26"/>
          <w:lang w:val="en-US"/>
          <w:rPrChange w:id="3908" w:author="Nguyễn Đình Kha" w:date="2024-07-02T21:19:00Z" w16du:dateUtc="2024-07-02T14:19:00Z">
            <w:rPr>
              <w:ins w:id="3909" w:author="Nguyễn Đình Kha" w:date="2024-07-02T06:08:00Z" w16du:dateUtc="2024-07-01T23:08:00Z"/>
              <w:rFonts w:ascii="Times New Roman" w:hAnsi="Times New Roman" w:cs="Times New Roman"/>
              <w:lang w:val="en-US"/>
            </w:rPr>
          </w:rPrChange>
        </w:rPr>
      </w:pPr>
      <w:ins w:id="3910" w:author="Nguyễn Đình Kha" w:date="2024-07-02T06:07:00Z" w16du:dateUtc="2024-07-01T23:07:00Z">
        <w:r w:rsidRPr="00A07802">
          <w:rPr>
            <w:rFonts w:ascii="Times New Roman" w:hAnsi="Times New Roman" w:cs="Times New Roman"/>
            <w:b/>
            <w:bCs/>
            <w:szCs w:val="26"/>
            <w:lang w:val="en-US"/>
            <w:rPrChange w:id="3911" w:author="Nguyễn Đình Kha" w:date="2024-07-02T21:19:00Z" w16du:dateUtc="2024-07-02T14:19:00Z">
              <w:rPr>
                <w:rStyle w:val="Strong"/>
              </w:rPr>
            </w:rPrChange>
          </w:rPr>
          <w:t>XSS</w:t>
        </w:r>
      </w:ins>
    </w:p>
    <w:p w14:paraId="32B6EC5C" w14:textId="22D4BB2E" w:rsidR="003F0C44" w:rsidRPr="00733D85" w:rsidRDefault="00D568BB" w:rsidP="00D568BB">
      <w:pPr>
        <w:ind w:firstLine="227"/>
        <w:jc w:val="both"/>
        <w:rPr>
          <w:ins w:id="3912" w:author="Nguyễn Đình Kha" w:date="2024-07-02T06:08:00Z" w16du:dateUtc="2024-07-01T23:08:00Z"/>
          <w:rFonts w:ascii="Times New Roman" w:hAnsi="Times New Roman" w:cs="Times New Roman"/>
          <w:szCs w:val="26"/>
          <w:lang w:val="en-US"/>
        </w:rPr>
      </w:pPr>
      <w:ins w:id="3913" w:author="Nguyễn Đình Kha" w:date="2024-07-02T06:07:00Z" w16du:dateUtc="2024-07-01T23:07:00Z">
        <w:r w:rsidRPr="00733D85">
          <w:rPr>
            <w:rFonts w:ascii="Times New Roman" w:hAnsi="Times New Roman" w:cs="Times New Roman"/>
            <w:szCs w:val="26"/>
            <w:lang w:val="en-US"/>
            <w:rPrChange w:id="3914" w:author="Nguyễn Đình Kha" w:date="2024-07-02T21:19:00Z" w16du:dateUtc="2024-07-02T14:19:00Z">
              <w:rPr/>
            </w:rPrChange>
          </w:rPr>
          <w:t>Tấn công XSS cho phép kẻ tấn công chèn mã JavaScript độc hại vào trang web, từ đó có thể đánh cắp thông tin người dùng hoặc thực hiện các hành vi bất hợp pháp khác. Hệ thống cần được trang bị khả năng phát hiện và phản ứng với các kịch bản tấn công XSS, như đã được mô tả trong kịch bản tấn công của Bob sử dụng Burp Suite và các payload từ nguồn</w:t>
        </w:r>
      </w:ins>
      <w:r w:rsidR="00E900D4">
        <w:rPr>
          <w:rFonts w:ascii="Times New Roman" w:hAnsi="Times New Roman" w:cs="Times New Roman"/>
          <w:szCs w:val="26"/>
          <w:lang w:val="en-US"/>
        </w:rPr>
        <w:t xml:space="preserve"> </w:t>
      </w:r>
      <m:oMath>
        <m:sSup>
          <m:sSupPr>
            <m:ctrlPr>
              <w:rPr>
                <w:rFonts w:ascii="Cambria Math" w:hAnsi="Cambria Math" w:cs="Times New Roman"/>
                <w:iCs/>
                <w:szCs w:val="26"/>
                <w:lang w:val="en-US"/>
              </w:rPr>
            </m:ctrlPr>
          </m:sSupPr>
          <m:e>
            <m:r>
              <m:rPr>
                <m:sty m:val="p"/>
              </m:rPr>
              <w:rPr>
                <w:rFonts w:ascii="Cambria Math" w:hAnsi="Cambria Math" w:cs="Times New Roman"/>
                <w:szCs w:val="26"/>
                <w:lang w:val="en-US"/>
              </w:rPr>
              <m:t>Github</m:t>
            </m:r>
          </m:e>
          <m:sup>
            <w:hyperlink w:anchor="Ref9" w:history="1">
              <m:r>
                <m:rPr>
                  <m:sty m:val="p"/>
                </m:rPr>
                <w:rPr>
                  <w:rStyle w:val="Hyperlink"/>
                  <w:rFonts w:ascii="Cambria Math" w:hAnsi="Cambria Math" w:cs="Times New Roman"/>
                  <w:color w:val="auto"/>
                  <w:szCs w:val="26"/>
                  <w:lang w:val="en-US"/>
                </w:rPr>
                <m:t>[9]</m:t>
              </m:r>
            </w:hyperlink>
          </m:sup>
        </m:sSup>
      </m:oMath>
      <w:r w:rsidR="00E900D4">
        <w:rPr>
          <w:rFonts w:ascii="Times New Roman" w:eastAsiaTheme="minorEastAsia" w:hAnsi="Times New Roman" w:cs="Times New Roman"/>
          <w:iCs/>
          <w:szCs w:val="26"/>
          <w:lang w:val="en-US"/>
        </w:rPr>
        <w:t>.</w:t>
      </w:r>
    </w:p>
    <w:p w14:paraId="14322D82" w14:textId="77777777" w:rsidR="003F0C44" w:rsidRPr="00A07802" w:rsidRDefault="00D568BB" w:rsidP="00D568BB">
      <w:pPr>
        <w:ind w:firstLine="227"/>
        <w:jc w:val="both"/>
        <w:rPr>
          <w:ins w:id="3915" w:author="Nguyễn Đình Kha" w:date="2024-07-02T06:09:00Z" w16du:dateUtc="2024-07-01T23:09:00Z"/>
          <w:rFonts w:ascii="Times New Roman" w:hAnsi="Times New Roman" w:cs="Times New Roman"/>
          <w:b/>
          <w:bCs/>
          <w:szCs w:val="26"/>
          <w:lang w:val="en-US"/>
          <w:rPrChange w:id="3916" w:author="Nguyễn Đình Kha" w:date="2024-07-02T21:19:00Z" w16du:dateUtc="2024-07-02T14:19:00Z">
            <w:rPr>
              <w:ins w:id="3917" w:author="Nguyễn Đình Kha" w:date="2024-07-02T06:09:00Z" w16du:dateUtc="2024-07-01T23:09:00Z"/>
              <w:rFonts w:ascii="Times New Roman" w:hAnsi="Times New Roman" w:cs="Times New Roman"/>
              <w:lang w:val="en-US"/>
            </w:rPr>
          </w:rPrChange>
        </w:rPr>
      </w:pPr>
      <w:ins w:id="3918" w:author="Nguyễn Đình Kha" w:date="2024-07-02T06:07:00Z" w16du:dateUtc="2024-07-01T23:07:00Z">
        <w:r w:rsidRPr="00A07802">
          <w:rPr>
            <w:rFonts w:ascii="Times New Roman" w:hAnsi="Times New Roman" w:cs="Times New Roman"/>
            <w:b/>
            <w:bCs/>
            <w:szCs w:val="26"/>
            <w:lang w:val="en-US"/>
            <w:rPrChange w:id="3919" w:author="Nguyễn Đình Kha" w:date="2024-07-02T21:19:00Z" w16du:dateUtc="2024-07-02T14:19:00Z">
              <w:rPr>
                <w:rStyle w:val="Strong"/>
              </w:rPr>
            </w:rPrChange>
          </w:rPr>
          <w:t>CSRF</w:t>
        </w:r>
      </w:ins>
    </w:p>
    <w:p w14:paraId="18592187" w14:textId="222C2FCA" w:rsidR="00D568BB" w:rsidRPr="00733D85" w:rsidRDefault="00D568BB">
      <w:pPr>
        <w:ind w:firstLine="227"/>
        <w:jc w:val="both"/>
        <w:rPr>
          <w:ins w:id="3920" w:author="Nguyễn Đình Kha" w:date="2024-07-02T06:07:00Z" w16du:dateUtc="2024-07-01T23:07:00Z"/>
          <w:szCs w:val="26"/>
        </w:rPr>
        <w:pPrChange w:id="3921" w:author="Nguyễn Đình Kha" w:date="2024-07-02T06:08:00Z" w16du:dateUtc="2024-07-01T23:08:00Z">
          <w:pPr>
            <w:pStyle w:val="NormalWeb"/>
            <w:numPr>
              <w:numId w:val="119"/>
            </w:numPr>
            <w:tabs>
              <w:tab w:val="num" w:pos="720"/>
            </w:tabs>
            <w:ind w:left="720" w:hanging="360"/>
          </w:pPr>
        </w:pPrChange>
      </w:pPr>
      <w:ins w:id="3922" w:author="Nguyễn Đình Kha" w:date="2024-07-02T06:07:00Z" w16du:dateUtc="2024-07-01T23:07:00Z">
        <w:r w:rsidRPr="00733D85">
          <w:rPr>
            <w:rFonts w:ascii="Times New Roman" w:hAnsi="Times New Roman" w:cs="Times New Roman"/>
            <w:szCs w:val="26"/>
            <w:lang w:val="en-US"/>
            <w:rPrChange w:id="3923" w:author="Nguyễn Đình Kha" w:date="2024-07-02T21:19:00Z" w16du:dateUtc="2024-07-02T14:19:00Z">
              <w:rPr/>
            </w:rPrChange>
          </w:rPr>
          <w:t>Tấn công CSRF khai thác sự tin tưởng của người dùng đối với trang web bằng cách lừa họ thực hiện các hành động không mong muốn. Hệ thống cần phát triển các biện pháp phát hiện và ngăn chặn các cuộc tấn công CSRF nhằm đảm bảo an toàn cho người dùng.</w:t>
        </w:r>
      </w:ins>
    </w:p>
    <w:p w14:paraId="2E67FDBA" w14:textId="77777777" w:rsidR="00D568BB" w:rsidRPr="00733D85" w:rsidRDefault="00D568BB">
      <w:pPr>
        <w:ind w:firstLine="227"/>
        <w:jc w:val="both"/>
        <w:rPr>
          <w:ins w:id="3924" w:author="Nguyễn Đình Kha" w:date="2024-07-02T06:07:00Z" w16du:dateUtc="2024-07-01T23:07:00Z"/>
          <w:rFonts w:ascii="Times New Roman" w:hAnsi="Times New Roman" w:cs="Times New Roman"/>
          <w:szCs w:val="26"/>
          <w:lang w:val="en-US"/>
          <w:rPrChange w:id="3925" w:author="Nguyễn Đình Kha" w:date="2024-07-02T21:19:00Z" w16du:dateUtc="2024-07-02T14:19:00Z">
            <w:rPr>
              <w:ins w:id="3926" w:author="Nguyễn Đình Kha" w:date="2024-07-02T06:07:00Z" w16du:dateUtc="2024-07-01T23:07:00Z"/>
            </w:rPr>
          </w:rPrChange>
        </w:rPr>
        <w:pPrChange w:id="3927" w:author="Nguyễn Đình Kha" w:date="2024-07-02T06:08:00Z" w16du:dateUtc="2024-07-01T23:08:00Z">
          <w:pPr>
            <w:pStyle w:val="Heading4"/>
          </w:pPr>
        </w:pPrChange>
      </w:pPr>
      <w:ins w:id="3928" w:author="Nguyễn Đình Kha" w:date="2024-07-02T06:07:00Z" w16du:dateUtc="2024-07-01T23:07:00Z">
        <w:r w:rsidRPr="00733D85">
          <w:rPr>
            <w:rFonts w:ascii="Times New Roman" w:hAnsi="Times New Roman" w:cs="Times New Roman"/>
            <w:b/>
            <w:bCs/>
            <w:szCs w:val="26"/>
            <w:lang w:val="en-US"/>
            <w:rPrChange w:id="3929" w:author="Nguyễn Đình Kha" w:date="2024-07-02T21:19:00Z" w16du:dateUtc="2024-07-02T14:19:00Z">
              <w:rPr>
                <w:b w:val="0"/>
                <w:bCs w:val="0"/>
                <w:iCs w:val="0"/>
              </w:rPr>
            </w:rPrChange>
          </w:rPr>
          <w:t>Các loại tấn công khác</w:t>
        </w:r>
      </w:ins>
    </w:p>
    <w:p w14:paraId="667D9F8F" w14:textId="77777777" w:rsidR="00D568BB" w:rsidRPr="00733D85" w:rsidRDefault="00D568BB">
      <w:pPr>
        <w:ind w:firstLine="227"/>
        <w:jc w:val="both"/>
        <w:rPr>
          <w:ins w:id="3930" w:author="Nguyễn Đình Kha" w:date="2024-07-02T06:07:00Z" w16du:dateUtc="2024-07-01T23:07:00Z"/>
          <w:szCs w:val="26"/>
        </w:rPr>
        <w:pPrChange w:id="3931" w:author="Nguyễn Đình Kha" w:date="2024-07-02T06:08:00Z" w16du:dateUtc="2024-07-01T23:08:00Z">
          <w:pPr>
            <w:pStyle w:val="NormalWeb"/>
          </w:pPr>
        </w:pPrChange>
      </w:pPr>
      <w:ins w:id="3932" w:author="Nguyễn Đình Kha" w:date="2024-07-02T06:07:00Z" w16du:dateUtc="2024-07-01T23:07:00Z">
        <w:r w:rsidRPr="00733D85">
          <w:rPr>
            <w:rFonts w:ascii="Times New Roman" w:hAnsi="Times New Roman" w:cs="Times New Roman"/>
            <w:szCs w:val="26"/>
            <w:lang w:val="en-US"/>
            <w:rPrChange w:id="3933" w:author="Nguyễn Đình Kha" w:date="2024-07-02T21:19:00Z" w16du:dateUtc="2024-07-02T14:19:00Z">
              <w:rPr/>
            </w:rPrChange>
          </w:rPr>
          <w:t>Tích hợp thêm các kịch bản tấn công khác như tấn công brute force, tấn công DDoS và các hình thức tấn công mới nổi để đánh giá và cải thiện khả năng phát hiện của hệ thống.</w:t>
        </w:r>
      </w:ins>
    </w:p>
    <w:p w14:paraId="139FE351" w14:textId="74A5CDCD" w:rsidR="003F0C44" w:rsidRPr="00A07802" w:rsidRDefault="00D568BB" w:rsidP="00D568BB">
      <w:pPr>
        <w:ind w:firstLine="227"/>
        <w:jc w:val="both"/>
        <w:rPr>
          <w:ins w:id="3934" w:author="Nguyễn Đình Kha" w:date="2024-07-02T06:09:00Z" w16du:dateUtc="2024-07-01T23:09:00Z"/>
          <w:rFonts w:ascii="Times New Roman" w:hAnsi="Times New Roman" w:cs="Times New Roman"/>
          <w:b/>
          <w:bCs/>
          <w:szCs w:val="26"/>
          <w:lang w:val="en-US"/>
          <w:rPrChange w:id="3935" w:author="Nguyễn Đình Kha" w:date="2024-07-02T21:19:00Z" w16du:dateUtc="2024-07-02T14:19:00Z">
            <w:rPr>
              <w:ins w:id="3936" w:author="Nguyễn Đình Kha" w:date="2024-07-02T06:09:00Z" w16du:dateUtc="2024-07-01T23:09:00Z"/>
              <w:rFonts w:ascii="Times New Roman" w:hAnsi="Times New Roman" w:cs="Times New Roman"/>
              <w:lang w:val="en-US"/>
            </w:rPr>
          </w:rPrChange>
        </w:rPr>
      </w:pPr>
      <w:ins w:id="3937" w:author="Nguyễn Đình Kha" w:date="2024-07-02T06:07:00Z" w16du:dateUtc="2024-07-01T23:07:00Z">
        <w:r w:rsidRPr="00A07802">
          <w:rPr>
            <w:rFonts w:ascii="Times New Roman" w:hAnsi="Times New Roman" w:cs="Times New Roman"/>
            <w:b/>
            <w:bCs/>
            <w:szCs w:val="26"/>
            <w:lang w:val="en-US"/>
            <w:rPrChange w:id="3938" w:author="Nguyễn Đình Kha" w:date="2024-07-02T21:19:00Z" w16du:dateUtc="2024-07-02T14:19:00Z">
              <w:rPr>
                <w:rStyle w:val="Strong"/>
              </w:rPr>
            </w:rPrChange>
          </w:rPr>
          <w:t xml:space="preserve">Brute </w:t>
        </w:r>
      </w:ins>
      <w:ins w:id="3939" w:author="Nguyễn Đình Kha" w:date="2024-07-02T21:18:00Z" w16du:dateUtc="2024-07-02T14:18:00Z">
        <w:r w:rsidR="00733D85" w:rsidRPr="00A07802">
          <w:rPr>
            <w:rFonts w:ascii="Times New Roman" w:hAnsi="Times New Roman" w:cs="Times New Roman"/>
            <w:b/>
            <w:bCs/>
            <w:szCs w:val="26"/>
            <w:lang w:val="en-US"/>
          </w:rPr>
          <w:t>f</w:t>
        </w:r>
      </w:ins>
      <w:ins w:id="3940" w:author="Nguyễn Đình Kha" w:date="2024-07-02T06:07:00Z" w16du:dateUtc="2024-07-01T23:07:00Z">
        <w:r w:rsidRPr="00A07802">
          <w:rPr>
            <w:rFonts w:ascii="Times New Roman" w:hAnsi="Times New Roman" w:cs="Times New Roman"/>
            <w:b/>
            <w:bCs/>
            <w:szCs w:val="26"/>
            <w:lang w:val="en-US"/>
            <w:rPrChange w:id="3941" w:author="Nguyễn Đình Kha" w:date="2024-07-02T21:19:00Z" w16du:dateUtc="2024-07-02T14:19:00Z">
              <w:rPr>
                <w:rStyle w:val="Strong"/>
              </w:rPr>
            </w:rPrChange>
          </w:rPr>
          <w:t>orce</w:t>
        </w:r>
      </w:ins>
    </w:p>
    <w:p w14:paraId="7C5F2CBA" w14:textId="2AEAFAAF" w:rsidR="00D568BB" w:rsidRPr="00733D85" w:rsidRDefault="00D568BB">
      <w:pPr>
        <w:ind w:firstLine="227"/>
        <w:jc w:val="both"/>
        <w:rPr>
          <w:ins w:id="3942" w:author="Nguyễn Đình Kha" w:date="2024-07-02T06:07:00Z" w16du:dateUtc="2024-07-01T23:07:00Z"/>
          <w:szCs w:val="26"/>
        </w:rPr>
        <w:pPrChange w:id="3943" w:author="Nguyễn Đình Kha" w:date="2024-07-02T06:08:00Z" w16du:dateUtc="2024-07-01T23:08:00Z">
          <w:pPr>
            <w:pStyle w:val="NormalWeb"/>
            <w:numPr>
              <w:numId w:val="120"/>
            </w:numPr>
            <w:tabs>
              <w:tab w:val="num" w:pos="720"/>
            </w:tabs>
            <w:ind w:left="720" w:hanging="360"/>
          </w:pPr>
        </w:pPrChange>
      </w:pPr>
      <w:ins w:id="3944" w:author="Nguyễn Đình Kha" w:date="2024-07-02T06:07:00Z" w16du:dateUtc="2024-07-01T23:07:00Z">
        <w:r w:rsidRPr="00733D85">
          <w:rPr>
            <w:rFonts w:ascii="Times New Roman" w:hAnsi="Times New Roman" w:cs="Times New Roman"/>
            <w:szCs w:val="26"/>
            <w:lang w:val="en-US"/>
            <w:rPrChange w:id="3945" w:author="Nguyễn Đình Kha" w:date="2024-07-02T21:19:00Z" w16du:dateUtc="2024-07-02T14:19:00Z">
              <w:rPr/>
            </w:rPrChange>
          </w:rPr>
          <w:lastRenderedPageBreak/>
          <w:t>Tấn công brute force thử tất cả các kết hợp mật khẩu để xâm nhập vào hệ thống. Hệ thống cần phát triển các cơ chế phát hiện và ngăn chặn loại tấn công này.</w:t>
        </w:r>
      </w:ins>
    </w:p>
    <w:p w14:paraId="4350820D" w14:textId="77777777" w:rsidR="003F0C44" w:rsidRPr="00A07802" w:rsidRDefault="00D568BB" w:rsidP="00D568BB">
      <w:pPr>
        <w:ind w:firstLine="227"/>
        <w:jc w:val="both"/>
        <w:rPr>
          <w:ins w:id="3946" w:author="Nguyễn Đình Kha" w:date="2024-07-02T06:09:00Z" w16du:dateUtc="2024-07-01T23:09:00Z"/>
          <w:rFonts w:ascii="Times New Roman" w:hAnsi="Times New Roman" w:cs="Times New Roman"/>
          <w:b/>
          <w:bCs/>
          <w:szCs w:val="26"/>
          <w:lang w:val="en-US"/>
          <w:rPrChange w:id="3947" w:author="Nguyễn Đình Kha" w:date="2024-07-02T21:19:00Z" w16du:dateUtc="2024-07-02T14:19:00Z">
            <w:rPr>
              <w:ins w:id="3948" w:author="Nguyễn Đình Kha" w:date="2024-07-02T06:09:00Z" w16du:dateUtc="2024-07-01T23:09:00Z"/>
              <w:rFonts w:ascii="Times New Roman" w:hAnsi="Times New Roman" w:cs="Times New Roman"/>
              <w:lang w:val="en-US"/>
            </w:rPr>
          </w:rPrChange>
        </w:rPr>
      </w:pPr>
      <w:ins w:id="3949" w:author="Nguyễn Đình Kha" w:date="2024-07-02T06:07:00Z" w16du:dateUtc="2024-07-01T23:07:00Z">
        <w:r w:rsidRPr="00A07802">
          <w:rPr>
            <w:rFonts w:ascii="Times New Roman" w:hAnsi="Times New Roman" w:cs="Times New Roman"/>
            <w:b/>
            <w:bCs/>
            <w:szCs w:val="26"/>
            <w:lang w:val="en-US"/>
            <w:rPrChange w:id="3950" w:author="Nguyễn Đình Kha" w:date="2024-07-02T21:19:00Z" w16du:dateUtc="2024-07-02T14:19:00Z">
              <w:rPr>
                <w:rStyle w:val="Strong"/>
              </w:rPr>
            </w:rPrChange>
          </w:rPr>
          <w:t>DDoS</w:t>
        </w:r>
      </w:ins>
    </w:p>
    <w:p w14:paraId="6A43DE78" w14:textId="043D84A6" w:rsidR="00D568BB" w:rsidRPr="00733D85" w:rsidRDefault="003F0C44" w:rsidP="00D568BB">
      <w:pPr>
        <w:ind w:firstLine="227"/>
        <w:jc w:val="both"/>
        <w:rPr>
          <w:ins w:id="3951" w:author="Nguyễn Đình Kha" w:date="2024-07-02T06:09:00Z" w16du:dateUtc="2024-07-01T23:09:00Z"/>
          <w:rFonts w:ascii="Times New Roman" w:hAnsi="Times New Roman" w:cs="Times New Roman"/>
          <w:szCs w:val="26"/>
          <w:lang w:val="en-US"/>
        </w:rPr>
      </w:pPr>
      <w:ins w:id="3952" w:author="Nguyễn Đình Kha" w:date="2024-07-02T06:09:00Z" w16du:dateUtc="2024-07-01T23:09:00Z">
        <w:r w:rsidRPr="00733D85">
          <w:rPr>
            <w:rFonts w:ascii="Times New Roman" w:hAnsi="Times New Roman" w:cs="Times New Roman"/>
            <w:szCs w:val="26"/>
            <w:lang w:val="en-US"/>
          </w:rPr>
          <w:t>T</w:t>
        </w:r>
      </w:ins>
      <w:ins w:id="3953" w:author="Nguyễn Đình Kha" w:date="2024-07-02T06:07:00Z" w16du:dateUtc="2024-07-01T23:07:00Z">
        <w:r w:rsidR="00D568BB" w:rsidRPr="00733D85">
          <w:rPr>
            <w:rFonts w:ascii="Times New Roman" w:hAnsi="Times New Roman" w:cs="Times New Roman"/>
            <w:szCs w:val="26"/>
            <w:lang w:val="en-US"/>
            <w:rPrChange w:id="3954" w:author="Nguyễn Đình Kha" w:date="2024-07-02T21:19:00Z" w16du:dateUtc="2024-07-02T14:19:00Z">
              <w:rPr/>
            </w:rPrChange>
          </w:rPr>
          <w:t>ấn công DDoS làm quá tải hệ thống bằng cách gửi một lượng lớn yêu cầu đến máy chủ. Việc tích hợp các biện pháp phát hiện và giảm thiểu tấn công DDoS sẽ tăng cường tính khả dụng của hệ thống.</w:t>
        </w:r>
      </w:ins>
    </w:p>
    <w:p w14:paraId="35AB043A" w14:textId="77777777" w:rsidR="003F0C44" w:rsidRPr="00733D85" w:rsidRDefault="003F0C44">
      <w:pPr>
        <w:ind w:firstLine="227"/>
        <w:jc w:val="both"/>
        <w:rPr>
          <w:ins w:id="3955" w:author="Nguyễn Đình Kha" w:date="2024-07-02T06:07:00Z" w16du:dateUtc="2024-07-01T23:07:00Z"/>
          <w:szCs w:val="26"/>
        </w:rPr>
        <w:pPrChange w:id="3956" w:author="Nguyễn Đình Kha" w:date="2024-07-02T06:08:00Z" w16du:dateUtc="2024-07-01T23:08:00Z">
          <w:pPr>
            <w:pStyle w:val="NormalWeb"/>
            <w:numPr>
              <w:numId w:val="120"/>
            </w:numPr>
            <w:tabs>
              <w:tab w:val="num" w:pos="720"/>
            </w:tabs>
            <w:ind w:left="720" w:hanging="360"/>
          </w:pPr>
        </w:pPrChange>
      </w:pPr>
    </w:p>
    <w:p w14:paraId="48BA8805" w14:textId="36BB8AA2" w:rsidR="00D568BB" w:rsidRPr="00733D85" w:rsidRDefault="00D568BB">
      <w:pPr>
        <w:pStyle w:val="Heading2"/>
        <w:numPr>
          <w:ilvl w:val="1"/>
          <w:numId w:val="72"/>
        </w:numPr>
        <w:ind w:left="567" w:hanging="567"/>
        <w:rPr>
          <w:ins w:id="3957" w:author="Nguyễn Đình Kha" w:date="2024-07-02T06:07:00Z" w16du:dateUtc="2024-07-01T23:07:00Z"/>
          <w:rFonts w:ascii="Times New Roman" w:eastAsia="Times New Roman" w:hAnsi="Times New Roman" w:cs="Times New Roman"/>
          <w:lang w:val="en-US"/>
          <w:rPrChange w:id="3958" w:author="Nguyễn Đình Kha" w:date="2024-07-02T21:19:00Z" w16du:dateUtc="2024-07-02T14:19:00Z">
            <w:rPr>
              <w:ins w:id="3959" w:author="Nguyễn Đình Kha" w:date="2024-07-02T06:07:00Z" w16du:dateUtc="2024-07-01T23:07:00Z"/>
            </w:rPr>
          </w:rPrChange>
        </w:rPr>
        <w:pPrChange w:id="3960" w:author="Nguyễn Đình Kha" w:date="2024-07-02T06:13:00Z" w16du:dateUtc="2024-07-01T23:13:00Z">
          <w:pPr>
            <w:pStyle w:val="Heading3"/>
          </w:pPr>
        </w:pPrChange>
      </w:pPr>
      <w:bookmarkStart w:id="3961" w:name="_Toc171974929"/>
      <w:ins w:id="3962" w:author="Nguyễn Đình Kha" w:date="2024-07-02T06:07:00Z" w16du:dateUtc="2024-07-01T23:07:00Z">
        <w:r w:rsidRPr="00733D85">
          <w:rPr>
            <w:rFonts w:ascii="Times New Roman" w:eastAsia="Times New Roman" w:hAnsi="Times New Roman" w:cs="Times New Roman"/>
            <w:lang w:val="en-US"/>
            <w:rPrChange w:id="3963" w:author="Nguyễn Đình Kha" w:date="2024-07-02T21:19:00Z" w16du:dateUtc="2024-07-02T14:19:00Z">
              <w:rPr/>
            </w:rPrChange>
          </w:rPr>
          <w:t>Cải thiện mô hình DQN</w:t>
        </w:r>
        <w:bookmarkEnd w:id="3961"/>
      </w:ins>
    </w:p>
    <w:p w14:paraId="37010D45" w14:textId="77777777" w:rsidR="00D568BB" w:rsidRPr="00733D85" w:rsidRDefault="00D568BB">
      <w:pPr>
        <w:ind w:firstLine="227"/>
        <w:jc w:val="both"/>
        <w:rPr>
          <w:ins w:id="3964" w:author="Nguyễn Đình Kha" w:date="2024-07-02T06:07:00Z" w16du:dateUtc="2024-07-01T23:07:00Z"/>
          <w:rFonts w:ascii="Times New Roman" w:hAnsi="Times New Roman" w:cs="Times New Roman"/>
          <w:szCs w:val="26"/>
          <w:lang w:val="en-US"/>
          <w:rPrChange w:id="3965" w:author="Nguyễn Đình Kha" w:date="2024-07-02T21:19:00Z" w16du:dateUtc="2024-07-02T14:19:00Z">
            <w:rPr>
              <w:ins w:id="3966" w:author="Nguyễn Đình Kha" w:date="2024-07-02T06:07:00Z" w16du:dateUtc="2024-07-01T23:07:00Z"/>
            </w:rPr>
          </w:rPrChange>
        </w:rPr>
        <w:pPrChange w:id="3967" w:author="Nguyễn Đình Kha" w:date="2024-07-02T06:08:00Z" w16du:dateUtc="2024-07-01T23:08:00Z">
          <w:pPr>
            <w:pStyle w:val="Heading4"/>
          </w:pPr>
        </w:pPrChange>
      </w:pPr>
      <w:ins w:id="3968" w:author="Nguyễn Đình Kha" w:date="2024-07-02T06:07:00Z" w16du:dateUtc="2024-07-01T23:07:00Z">
        <w:r w:rsidRPr="00733D85">
          <w:rPr>
            <w:rFonts w:ascii="Times New Roman" w:hAnsi="Times New Roman" w:cs="Times New Roman"/>
            <w:b/>
            <w:bCs/>
            <w:szCs w:val="26"/>
            <w:lang w:val="en-US"/>
            <w:rPrChange w:id="3969" w:author="Nguyễn Đình Kha" w:date="2024-07-02T21:19:00Z" w16du:dateUtc="2024-07-02T14:19:00Z">
              <w:rPr>
                <w:b w:val="0"/>
                <w:bCs w:val="0"/>
                <w:iCs w:val="0"/>
              </w:rPr>
            </w:rPrChange>
          </w:rPr>
          <w:t>Tối ưu hóa mô hình</w:t>
        </w:r>
      </w:ins>
    </w:p>
    <w:p w14:paraId="3E66E7A8" w14:textId="77777777" w:rsidR="00D568BB" w:rsidRPr="00733D85" w:rsidRDefault="00D568BB">
      <w:pPr>
        <w:ind w:firstLine="227"/>
        <w:jc w:val="both"/>
        <w:rPr>
          <w:ins w:id="3970" w:author="Nguyễn Đình Kha" w:date="2024-07-02T06:07:00Z" w16du:dateUtc="2024-07-01T23:07:00Z"/>
          <w:szCs w:val="26"/>
        </w:rPr>
        <w:pPrChange w:id="3971" w:author="Nguyễn Đình Kha" w:date="2024-07-02T06:08:00Z" w16du:dateUtc="2024-07-01T23:08:00Z">
          <w:pPr>
            <w:pStyle w:val="NormalWeb"/>
          </w:pPr>
        </w:pPrChange>
      </w:pPr>
      <w:ins w:id="3972" w:author="Nguyễn Đình Kha" w:date="2024-07-02T06:07:00Z" w16du:dateUtc="2024-07-01T23:07:00Z">
        <w:r w:rsidRPr="00733D85">
          <w:rPr>
            <w:rFonts w:ascii="Times New Roman" w:hAnsi="Times New Roman" w:cs="Times New Roman"/>
            <w:szCs w:val="26"/>
            <w:lang w:val="en-US"/>
            <w:rPrChange w:id="3973" w:author="Nguyễn Đình Kha" w:date="2024-07-02T21:19:00Z" w16du:dateUtc="2024-07-02T14:19:00Z">
              <w:rPr/>
            </w:rPrChange>
          </w:rPr>
          <w:t>Nâng cao hiệu quả của mô hình DQN bằng cách tối ưu hóa các tham số huấn luyện, cải thiện cấu trúc mạng nơ-ron và áp dụng các kỹ thuật học tăng cường tiên tiến hơn.</w:t>
        </w:r>
      </w:ins>
    </w:p>
    <w:p w14:paraId="2023B953" w14:textId="77777777" w:rsidR="003F0C44" w:rsidRPr="00A07802" w:rsidRDefault="00D568BB" w:rsidP="00D568BB">
      <w:pPr>
        <w:ind w:firstLine="227"/>
        <w:jc w:val="both"/>
        <w:rPr>
          <w:ins w:id="3974" w:author="Nguyễn Đình Kha" w:date="2024-07-02T06:09:00Z" w16du:dateUtc="2024-07-01T23:09:00Z"/>
          <w:rFonts w:ascii="Times New Roman" w:hAnsi="Times New Roman" w:cs="Times New Roman"/>
          <w:b/>
          <w:bCs/>
          <w:szCs w:val="26"/>
          <w:lang w:val="en-US"/>
          <w:rPrChange w:id="3975" w:author="Nguyễn Đình Kha" w:date="2024-07-02T21:19:00Z" w16du:dateUtc="2024-07-02T14:19:00Z">
            <w:rPr>
              <w:ins w:id="3976" w:author="Nguyễn Đình Kha" w:date="2024-07-02T06:09:00Z" w16du:dateUtc="2024-07-01T23:09:00Z"/>
              <w:rFonts w:ascii="Times New Roman" w:hAnsi="Times New Roman" w:cs="Times New Roman"/>
              <w:lang w:val="en-US"/>
            </w:rPr>
          </w:rPrChange>
        </w:rPr>
      </w:pPr>
      <w:ins w:id="3977" w:author="Nguyễn Đình Kha" w:date="2024-07-02T06:07:00Z" w16du:dateUtc="2024-07-01T23:07:00Z">
        <w:r w:rsidRPr="00A07802">
          <w:rPr>
            <w:rFonts w:ascii="Times New Roman" w:hAnsi="Times New Roman" w:cs="Times New Roman"/>
            <w:b/>
            <w:bCs/>
            <w:szCs w:val="26"/>
            <w:lang w:val="en-US"/>
            <w:rPrChange w:id="3978" w:author="Nguyễn Đình Kha" w:date="2024-07-02T21:19:00Z" w16du:dateUtc="2024-07-02T14:19:00Z">
              <w:rPr>
                <w:rStyle w:val="Strong"/>
              </w:rPr>
            </w:rPrChange>
          </w:rPr>
          <w:t>Tối ưu hóa tham số</w:t>
        </w:r>
      </w:ins>
    </w:p>
    <w:p w14:paraId="0CD1FED6" w14:textId="0B5D94D7" w:rsidR="00D568BB" w:rsidRPr="00733D85" w:rsidRDefault="00D568BB">
      <w:pPr>
        <w:ind w:firstLine="227"/>
        <w:jc w:val="both"/>
        <w:rPr>
          <w:ins w:id="3979" w:author="Nguyễn Đình Kha" w:date="2024-07-02T06:07:00Z" w16du:dateUtc="2024-07-01T23:07:00Z"/>
          <w:szCs w:val="26"/>
        </w:rPr>
        <w:pPrChange w:id="3980" w:author="Nguyễn Đình Kha" w:date="2024-07-02T06:08:00Z" w16du:dateUtc="2024-07-01T23:08:00Z">
          <w:pPr>
            <w:pStyle w:val="NormalWeb"/>
            <w:numPr>
              <w:numId w:val="121"/>
            </w:numPr>
            <w:tabs>
              <w:tab w:val="num" w:pos="720"/>
            </w:tabs>
            <w:ind w:left="720" w:hanging="360"/>
          </w:pPr>
        </w:pPrChange>
      </w:pPr>
      <w:ins w:id="3981" w:author="Nguyễn Đình Kha" w:date="2024-07-02T06:07:00Z" w16du:dateUtc="2024-07-01T23:07:00Z">
        <w:r w:rsidRPr="00733D85">
          <w:rPr>
            <w:rFonts w:ascii="Times New Roman" w:hAnsi="Times New Roman" w:cs="Times New Roman"/>
            <w:szCs w:val="26"/>
            <w:lang w:val="en-US"/>
            <w:rPrChange w:id="3982" w:author="Nguyễn Đình Kha" w:date="2024-07-02T21:19:00Z" w16du:dateUtc="2024-07-02T14:19:00Z">
              <w:rPr/>
            </w:rPrChange>
          </w:rPr>
          <w:t>Điều chỉnh các tham số như tốc độ học, gamma, epsilon để cải thiện hiệu suất của mô hình.</w:t>
        </w:r>
      </w:ins>
    </w:p>
    <w:p w14:paraId="66822EB6" w14:textId="77777777" w:rsidR="003F0C44" w:rsidRPr="00A07802" w:rsidRDefault="00D568BB" w:rsidP="00D568BB">
      <w:pPr>
        <w:ind w:firstLine="227"/>
        <w:jc w:val="both"/>
        <w:rPr>
          <w:ins w:id="3983" w:author="Nguyễn Đình Kha" w:date="2024-07-02T06:09:00Z" w16du:dateUtc="2024-07-01T23:09:00Z"/>
          <w:rFonts w:ascii="Times New Roman" w:hAnsi="Times New Roman" w:cs="Times New Roman"/>
          <w:b/>
          <w:bCs/>
          <w:szCs w:val="26"/>
          <w:lang w:val="en-US"/>
          <w:rPrChange w:id="3984" w:author="Nguyễn Đình Kha" w:date="2024-07-02T21:19:00Z" w16du:dateUtc="2024-07-02T14:19:00Z">
            <w:rPr>
              <w:ins w:id="3985" w:author="Nguyễn Đình Kha" w:date="2024-07-02T06:09:00Z" w16du:dateUtc="2024-07-01T23:09:00Z"/>
              <w:rFonts w:ascii="Times New Roman" w:hAnsi="Times New Roman" w:cs="Times New Roman"/>
              <w:lang w:val="en-US"/>
            </w:rPr>
          </w:rPrChange>
        </w:rPr>
      </w:pPr>
      <w:ins w:id="3986" w:author="Nguyễn Đình Kha" w:date="2024-07-02T06:07:00Z" w16du:dateUtc="2024-07-01T23:07:00Z">
        <w:r w:rsidRPr="00A07802">
          <w:rPr>
            <w:rFonts w:ascii="Times New Roman" w:hAnsi="Times New Roman" w:cs="Times New Roman"/>
            <w:b/>
            <w:bCs/>
            <w:szCs w:val="26"/>
            <w:lang w:val="en-US"/>
            <w:rPrChange w:id="3987" w:author="Nguyễn Đình Kha" w:date="2024-07-02T21:19:00Z" w16du:dateUtc="2024-07-02T14:19:00Z">
              <w:rPr>
                <w:rStyle w:val="Strong"/>
              </w:rPr>
            </w:rPrChange>
          </w:rPr>
          <w:t>Cải thiện cấu trúc mạng</w:t>
        </w:r>
      </w:ins>
    </w:p>
    <w:p w14:paraId="6F2A134F" w14:textId="22A9C89F" w:rsidR="00D568BB" w:rsidRPr="00733D85" w:rsidRDefault="00D568BB">
      <w:pPr>
        <w:ind w:firstLine="227"/>
        <w:jc w:val="both"/>
        <w:rPr>
          <w:ins w:id="3988" w:author="Nguyễn Đình Kha" w:date="2024-07-02T06:07:00Z" w16du:dateUtc="2024-07-01T23:07:00Z"/>
          <w:szCs w:val="26"/>
        </w:rPr>
        <w:pPrChange w:id="3989" w:author="Nguyễn Đình Kha" w:date="2024-07-02T06:08:00Z" w16du:dateUtc="2024-07-01T23:08:00Z">
          <w:pPr>
            <w:pStyle w:val="NormalWeb"/>
            <w:numPr>
              <w:numId w:val="121"/>
            </w:numPr>
            <w:tabs>
              <w:tab w:val="num" w:pos="720"/>
            </w:tabs>
            <w:ind w:left="720" w:hanging="360"/>
          </w:pPr>
        </w:pPrChange>
      </w:pPr>
      <w:ins w:id="3990" w:author="Nguyễn Đình Kha" w:date="2024-07-02T06:07:00Z" w16du:dateUtc="2024-07-01T23:07:00Z">
        <w:r w:rsidRPr="00733D85">
          <w:rPr>
            <w:rFonts w:ascii="Times New Roman" w:hAnsi="Times New Roman" w:cs="Times New Roman"/>
            <w:szCs w:val="26"/>
            <w:lang w:val="en-US"/>
            <w:rPrChange w:id="3991" w:author="Nguyễn Đình Kha" w:date="2024-07-02T21:19:00Z" w16du:dateUtc="2024-07-02T14:19:00Z">
              <w:rPr/>
            </w:rPrChange>
          </w:rPr>
          <w:t>Thử nghiệm với các cấu trúc mạng nơ-ron khác nhau để tìm ra cấu trúc tối ưu cho việc phát hiện các cuộc tấn công.</w:t>
        </w:r>
      </w:ins>
    </w:p>
    <w:p w14:paraId="7FB2831A" w14:textId="77777777" w:rsidR="003F0C44" w:rsidRPr="00A07802" w:rsidRDefault="00D568BB" w:rsidP="00D568BB">
      <w:pPr>
        <w:ind w:firstLine="227"/>
        <w:jc w:val="both"/>
        <w:rPr>
          <w:ins w:id="3992" w:author="Nguyễn Đình Kha" w:date="2024-07-02T06:09:00Z" w16du:dateUtc="2024-07-01T23:09:00Z"/>
          <w:rFonts w:ascii="Times New Roman" w:hAnsi="Times New Roman" w:cs="Times New Roman"/>
          <w:b/>
          <w:bCs/>
          <w:szCs w:val="26"/>
          <w:lang w:val="en-US"/>
          <w:rPrChange w:id="3993" w:author="Nguyễn Đình Kha" w:date="2024-07-02T21:19:00Z" w16du:dateUtc="2024-07-02T14:19:00Z">
            <w:rPr>
              <w:ins w:id="3994" w:author="Nguyễn Đình Kha" w:date="2024-07-02T06:09:00Z" w16du:dateUtc="2024-07-01T23:09:00Z"/>
              <w:rFonts w:ascii="Times New Roman" w:hAnsi="Times New Roman" w:cs="Times New Roman"/>
              <w:lang w:val="en-US"/>
            </w:rPr>
          </w:rPrChange>
        </w:rPr>
      </w:pPr>
      <w:ins w:id="3995" w:author="Nguyễn Đình Kha" w:date="2024-07-02T06:07:00Z" w16du:dateUtc="2024-07-01T23:07:00Z">
        <w:r w:rsidRPr="00A07802">
          <w:rPr>
            <w:rFonts w:ascii="Times New Roman" w:hAnsi="Times New Roman" w:cs="Times New Roman"/>
            <w:b/>
            <w:bCs/>
            <w:szCs w:val="26"/>
            <w:lang w:val="en-US"/>
            <w:rPrChange w:id="3996" w:author="Nguyễn Đình Kha" w:date="2024-07-02T21:19:00Z" w16du:dateUtc="2024-07-02T14:19:00Z">
              <w:rPr>
                <w:rStyle w:val="Strong"/>
              </w:rPr>
            </w:rPrChange>
          </w:rPr>
          <w:t>Kỹ thuật học tăng cường tiên tiến</w:t>
        </w:r>
      </w:ins>
    </w:p>
    <w:p w14:paraId="3C33A70D" w14:textId="4597C0D6" w:rsidR="00D568BB" w:rsidRPr="00733D85" w:rsidRDefault="00D568BB">
      <w:pPr>
        <w:ind w:firstLine="227"/>
        <w:jc w:val="both"/>
        <w:rPr>
          <w:ins w:id="3997" w:author="Nguyễn Đình Kha" w:date="2024-07-02T06:07:00Z" w16du:dateUtc="2024-07-01T23:07:00Z"/>
          <w:szCs w:val="26"/>
        </w:rPr>
        <w:pPrChange w:id="3998" w:author="Nguyễn Đình Kha" w:date="2024-07-02T06:08:00Z" w16du:dateUtc="2024-07-01T23:08:00Z">
          <w:pPr>
            <w:pStyle w:val="NormalWeb"/>
            <w:numPr>
              <w:numId w:val="121"/>
            </w:numPr>
            <w:tabs>
              <w:tab w:val="num" w:pos="720"/>
            </w:tabs>
            <w:ind w:left="720" w:hanging="360"/>
          </w:pPr>
        </w:pPrChange>
      </w:pPr>
      <w:ins w:id="3999" w:author="Nguyễn Đình Kha" w:date="2024-07-02T06:07:00Z" w16du:dateUtc="2024-07-01T23:07:00Z">
        <w:r w:rsidRPr="00733D85">
          <w:rPr>
            <w:rFonts w:ascii="Times New Roman" w:hAnsi="Times New Roman" w:cs="Times New Roman"/>
            <w:szCs w:val="26"/>
            <w:lang w:val="en-US"/>
            <w:rPrChange w:id="4000" w:author="Nguyễn Đình Kha" w:date="2024-07-02T21:19:00Z" w16du:dateUtc="2024-07-02T14:19:00Z">
              <w:rPr/>
            </w:rPrChange>
          </w:rPr>
          <w:t>Áp dụng các kỹ thuật như Double DQN để nâng cao khả năng học tập của mô hình.</w:t>
        </w:r>
      </w:ins>
    </w:p>
    <w:p w14:paraId="249C6030" w14:textId="77777777" w:rsidR="00D568BB" w:rsidRPr="00733D85" w:rsidRDefault="00D568BB">
      <w:pPr>
        <w:ind w:firstLine="227"/>
        <w:jc w:val="both"/>
        <w:rPr>
          <w:ins w:id="4001" w:author="Nguyễn Đình Kha" w:date="2024-07-02T06:07:00Z" w16du:dateUtc="2024-07-01T23:07:00Z"/>
          <w:rFonts w:ascii="Times New Roman" w:hAnsi="Times New Roman" w:cs="Times New Roman"/>
          <w:szCs w:val="26"/>
          <w:lang w:val="en-US"/>
          <w:rPrChange w:id="4002" w:author="Nguyễn Đình Kha" w:date="2024-07-02T21:19:00Z" w16du:dateUtc="2024-07-02T14:19:00Z">
            <w:rPr>
              <w:ins w:id="4003" w:author="Nguyễn Đình Kha" w:date="2024-07-02T06:07:00Z" w16du:dateUtc="2024-07-01T23:07:00Z"/>
            </w:rPr>
          </w:rPrChange>
        </w:rPr>
        <w:pPrChange w:id="4004" w:author="Nguyễn Đình Kha" w:date="2024-07-02T06:08:00Z" w16du:dateUtc="2024-07-01T23:08:00Z">
          <w:pPr>
            <w:pStyle w:val="Heading4"/>
          </w:pPr>
        </w:pPrChange>
      </w:pPr>
      <w:ins w:id="4005" w:author="Nguyễn Đình Kha" w:date="2024-07-02T06:07:00Z" w16du:dateUtc="2024-07-01T23:07:00Z">
        <w:r w:rsidRPr="00733D85">
          <w:rPr>
            <w:rFonts w:ascii="Times New Roman" w:hAnsi="Times New Roman" w:cs="Times New Roman"/>
            <w:b/>
            <w:bCs/>
            <w:szCs w:val="26"/>
            <w:lang w:val="en-US"/>
            <w:rPrChange w:id="4006" w:author="Nguyễn Đình Kha" w:date="2024-07-02T21:19:00Z" w16du:dateUtc="2024-07-02T14:19:00Z">
              <w:rPr>
                <w:b w:val="0"/>
                <w:bCs w:val="0"/>
                <w:iCs w:val="0"/>
              </w:rPr>
            </w:rPrChange>
          </w:rPr>
          <w:t>Tăng cường khả năng học tập</w:t>
        </w:r>
      </w:ins>
    </w:p>
    <w:p w14:paraId="1E22C956" w14:textId="77777777" w:rsidR="00D568BB" w:rsidRPr="00733D85" w:rsidRDefault="00D568BB">
      <w:pPr>
        <w:ind w:firstLine="227"/>
        <w:jc w:val="both"/>
        <w:rPr>
          <w:ins w:id="4007" w:author="Nguyễn Đình Kha" w:date="2024-07-02T06:07:00Z" w16du:dateUtc="2024-07-01T23:07:00Z"/>
          <w:szCs w:val="26"/>
        </w:rPr>
        <w:pPrChange w:id="4008" w:author="Nguyễn Đình Kha" w:date="2024-07-02T06:08:00Z" w16du:dateUtc="2024-07-01T23:08:00Z">
          <w:pPr>
            <w:pStyle w:val="NormalWeb"/>
          </w:pPr>
        </w:pPrChange>
      </w:pPr>
      <w:ins w:id="4009" w:author="Nguyễn Đình Kha" w:date="2024-07-02T06:07:00Z" w16du:dateUtc="2024-07-01T23:07:00Z">
        <w:r w:rsidRPr="00733D85">
          <w:rPr>
            <w:rFonts w:ascii="Times New Roman" w:hAnsi="Times New Roman" w:cs="Times New Roman"/>
            <w:szCs w:val="26"/>
            <w:lang w:val="en-US"/>
            <w:rPrChange w:id="4010" w:author="Nguyễn Đình Kha" w:date="2024-07-02T21:19:00Z" w16du:dateUtc="2024-07-02T14:19:00Z">
              <w:rPr/>
            </w:rPrChange>
          </w:rPr>
          <w:t>Tích hợp các kỹ thuật học tập liên tục để mô hình có thể cập nhật và học hỏi từ các cuộc tấn công mới mà không cần phải huấn luyện lại từ đầu.</w:t>
        </w:r>
      </w:ins>
    </w:p>
    <w:p w14:paraId="11525227" w14:textId="77777777" w:rsidR="00D568BB" w:rsidRPr="00733D85" w:rsidRDefault="00D568BB">
      <w:pPr>
        <w:jc w:val="both"/>
        <w:rPr>
          <w:ins w:id="4011" w:author="Nguyễn Đình Kha" w:date="2024-07-02T06:07:00Z" w16du:dateUtc="2024-07-01T23:07:00Z"/>
          <w:rFonts w:ascii="Times New Roman" w:hAnsi="Times New Roman" w:cs="Times New Roman"/>
          <w:szCs w:val="26"/>
          <w:lang w:val="en-US"/>
          <w:rPrChange w:id="4012" w:author="Nguyễn Đình Kha" w:date="2024-07-02T21:19:00Z" w16du:dateUtc="2024-07-02T14:19:00Z">
            <w:rPr>
              <w:ins w:id="4013" w:author="Nguyễn Đình Kha" w:date="2024-07-02T06:07:00Z" w16du:dateUtc="2024-07-01T23:07:00Z"/>
            </w:rPr>
          </w:rPrChange>
        </w:rPr>
        <w:pPrChange w:id="4014" w:author="Nguyễn Đình Kha" w:date="2024-07-02T06:10:00Z" w16du:dateUtc="2024-07-01T23:10:00Z">
          <w:pPr>
            <w:pStyle w:val="Heading3"/>
          </w:pPr>
        </w:pPrChange>
      </w:pPr>
      <w:ins w:id="4015" w:author="Nguyễn Đình Kha" w:date="2024-07-02T06:07:00Z" w16du:dateUtc="2024-07-01T23:07:00Z">
        <w:r w:rsidRPr="00733D85">
          <w:rPr>
            <w:rFonts w:ascii="Times New Roman" w:hAnsi="Times New Roman" w:cs="Times New Roman"/>
            <w:b/>
            <w:bCs/>
            <w:szCs w:val="26"/>
            <w:lang w:val="en-US"/>
            <w:rPrChange w:id="4016" w:author="Nguyễn Đình Kha" w:date="2024-07-02T21:19:00Z" w16du:dateUtc="2024-07-02T14:19:00Z">
              <w:rPr>
                <w:b w:val="0"/>
                <w:bCs w:val="0"/>
              </w:rPr>
            </w:rPrChange>
          </w:rPr>
          <w:t>6.3. Tích hợp với các hệ thống bảo mật khác</w:t>
        </w:r>
      </w:ins>
    </w:p>
    <w:p w14:paraId="1E266023" w14:textId="77777777" w:rsidR="00D568BB" w:rsidRPr="00733D85" w:rsidRDefault="00D568BB">
      <w:pPr>
        <w:ind w:firstLine="227"/>
        <w:jc w:val="both"/>
        <w:rPr>
          <w:ins w:id="4017" w:author="Nguyễn Đình Kha" w:date="2024-07-02T06:07:00Z" w16du:dateUtc="2024-07-01T23:07:00Z"/>
          <w:rFonts w:ascii="Times New Roman" w:hAnsi="Times New Roman" w:cs="Times New Roman"/>
          <w:szCs w:val="26"/>
          <w:lang w:val="en-US"/>
          <w:rPrChange w:id="4018" w:author="Nguyễn Đình Kha" w:date="2024-07-02T21:19:00Z" w16du:dateUtc="2024-07-02T14:19:00Z">
            <w:rPr>
              <w:ins w:id="4019" w:author="Nguyễn Đình Kha" w:date="2024-07-02T06:07:00Z" w16du:dateUtc="2024-07-01T23:07:00Z"/>
            </w:rPr>
          </w:rPrChange>
        </w:rPr>
        <w:pPrChange w:id="4020" w:author="Nguyễn Đình Kha" w:date="2024-07-02T06:08:00Z" w16du:dateUtc="2024-07-01T23:08:00Z">
          <w:pPr>
            <w:pStyle w:val="Heading4"/>
          </w:pPr>
        </w:pPrChange>
      </w:pPr>
      <w:ins w:id="4021" w:author="Nguyễn Đình Kha" w:date="2024-07-02T06:07:00Z" w16du:dateUtc="2024-07-01T23:07:00Z">
        <w:r w:rsidRPr="00733D85">
          <w:rPr>
            <w:rFonts w:ascii="Times New Roman" w:hAnsi="Times New Roman" w:cs="Times New Roman"/>
            <w:b/>
            <w:bCs/>
            <w:szCs w:val="26"/>
            <w:lang w:val="en-US"/>
            <w:rPrChange w:id="4022" w:author="Nguyễn Đình Kha" w:date="2024-07-02T21:19:00Z" w16du:dateUtc="2024-07-02T14:19:00Z">
              <w:rPr>
                <w:b w:val="0"/>
                <w:bCs w:val="0"/>
                <w:iCs w:val="0"/>
              </w:rPr>
            </w:rPrChange>
          </w:rPr>
          <w:t>Phối hợp với các hệ thống IDS/IPS</w:t>
        </w:r>
      </w:ins>
    </w:p>
    <w:p w14:paraId="4142DA82" w14:textId="77777777" w:rsidR="00D568BB" w:rsidRPr="00733D85" w:rsidRDefault="00D568BB">
      <w:pPr>
        <w:ind w:firstLine="227"/>
        <w:jc w:val="both"/>
        <w:rPr>
          <w:ins w:id="4023" w:author="Nguyễn Đình Kha" w:date="2024-07-02T06:07:00Z" w16du:dateUtc="2024-07-01T23:07:00Z"/>
          <w:szCs w:val="26"/>
        </w:rPr>
        <w:pPrChange w:id="4024" w:author="Nguyễn Đình Kha" w:date="2024-07-02T06:08:00Z" w16du:dateUtc="2024-07-01T23:08:00Z">
          <w:pPr>
            <w:pStyle w:val="NormalWeb"/>
          </w:pPr>
        </w:pPrChange>
      </w:pPr>
      <w:ins w:id="4025" w:author="Nguyễn Đình Kha" w:date="2024-07-02T06:07:00Z" w16du:dateUtc="2024-07-01T23:07:00Z">
        <w:r w:rsidRPr="00733D85">
          <w:rPr>
            <w:rFonts w:ascii="Times New Roman" w:hAnsi="Times New Roman" w:cs="Times New Roman"/>
            <w:szCs w:val="26"/>
            <w:lang w:val="en-US"/>
            <w:rPrChange w:id="4026" w:author="Nguyễn Đình Kha" w:date="2024-07-02T21:19:00Z" w16du:dateUtc="2024-07-02T14:19:00Z">
              <w:rPr/>
            </w:rPrChange>
          </w:rPr>
          <w:lastRenderedPageBreak/>
          <w:t>Tích hợp hệ thống honeypot với các hệ thống phát hiện và ngăn chặn xâm nhập (IDS/IPS) để tạo ra một giải pháp bảo mật toàn diện và đa lớp.</w:t>
        </w:r>
      </w:ins>
    </w:p>
    <w:p w14:paraId="21EADADC" w14:textId="77777777" w:rsidR="003F0C44" w:rsidRPr="00A07802" w:rsidRDefault="00D568BB" w:rsidP="00D568BB">
      <w:pPr>
        <w:ind w:firstLine="227"/>
        <w:jc w:val="both"/>
        <w:rPr>
          <w:ins w:id="4027" w:author="Nguyễn Đình Kha" w:date="2024-07-02T06:10:00Z" w16du:dateUtc="2024-07-01T23:10:00Z"/>
          <w:rFonts w:ascii="Times New Roman" w:hAnsi="Times New Roman" w:cs="Times New Roman"/>
          <w:b/>
          <w:bCs/>
          <w:szCs w:val="26"/>
          <w:lang w:val="en-US"/>
          <w:rPrChange w:id="4028" w:author="Nguyễn Đình Kha" w:date="2024-07-02T21:19:00Z" w16du:dateUtc="2024-07-02T14:19:00Z">
            <w:rPr>
              <w:ins w:id="4029" w:author="Nguyễn Đình Kha" w:date="2024-07-02T06:10:00Z" w16du:dateUtc="2024-07-01T23:10:00Z"/>
              <w:rFonts w:ascii="Times New Roman" w:hAnsi="Times New Roman" w:cs="Times New Roman"/>
              <w:lang w:val="en-US"/>
            </w:rPr>
          </w:rPrChange>
        </w:rPr>
      </w:pPr>
      <w:ins w:id="4030" w:author="Nguyễn Đình Kha" w:date="2024-07-02T06:07:00Z" w16du:dateUtc="2024-07-01T23:07:00Z">
        <w:r w:rsidRPr="00A07802">
          <w:rPr>
            <w:rFonts w:ascii="Times New Roman" w:hAnsi="Times New Roman" w:cs="Times New Roman"/>
            <w:b/>
            <w:bCs/>
            <w:szCs w:val="26"/>
            <w:lang w:val="en-US"/>
            <w:rPrChange w:id="4031" w:author="Nguyễn Đình Kha" w:date="2024-07-02T21:19:00Z" w16du:dateUtc="2024-07-02T14:19:00Z">
              <w:rPr>
                <w:rStyle w:val="Strong"/>
              </w:rPr>
            </w:rPrChange>
          </w:rPr>
          <w:t>Tích hợp với IDS/IPS</w:t>
        </w:r>
      </w:ins>
    </w:p>
    <w:p w14:paraId="3CC5851E" w14:textId="5BA9F362" w:rsidR="00D568BB" w:rsidRPr="00733D85" w:rsidRDefault="00D568BB">
      <w:pPr>
        <w:ind w:firstLine="227"/>
        <w:jc w:val="both"/>
        <w:rPr>
          <w:ins w:id="4032" w:author="Nguyễn Đình Kha" w:date="2024-07-02T06:07:00Z" w16du:dateUtc="2024-07-01T23:07:00Z"/>
          <w:rFonts w:ascii="Times New Roman" w:hAnsi="Times New Roman" w:cs="Times New Roman"/>
          <w:szCs w:val="26"/>
          <w:lang w:val="en-US"/>
          <w:rPrChange w:id="4033" w:author="Nguyễn Đình Kha" w:date="2024-07-02T21:19:00Z" w16du:dateUtc="2024-07-02T14:19:00Z">
            <w:rPr>
              <w:ins w:id="4034" w:author="Nguyễn Đình Kha" w:date="2024-07-02T06:07:00Z" w16du:dateUtc="2024-07-01T23:07:00Z"/>
            </w:rPr>
          </w:rPrChange>
        </w:rPr>
        <w:pPrChange w:id="4035" w:author="Nguyễn Đình Kha" w:date="2024-07-02T06:08:00Z" w16du:dateUtc="2024-07-01T23:08:00Z">
          <w:pPr>
            <w:numPr>
              <w:numId w:val="123"/>
            </w:numPr>
            <w:tabs>
              <w:tab w:val="num" w:pos="720"/>
            </w:tabs>
            <w:spacing w:before="100" w:beforeAutospacing="1" w:after="100" w:afterAutospacing="1" w:line="240" w:lineRule="auto"/>
            <w:ind w:left="720" w:hanging="360"/>
          </w:pPr>
        </w:pPrChange>
      </w:pPr>
      <w:ins w:id="4036" w:author="Nguyễn Đình Kha" w:date="2024-07-02T06:07:00Z" w16du:dateUtc="2024-07-01T23:07:00Z">
        <w:r w:rsidRPr="00733D85">
          <w:rPr>
            <w:rFonts w:ascii="Times New Roman" w:hAnsi="Times New Roman" w:cs="Times New Roman"/>
            <w:szCs w:val="26"/>
            <w:lang w:val="en-US"/>
            <w:rPrChange w:id="4037" w:author="Nguyễn Đình Kha" w:date="2024-07-02T21:19:00Z" w16du:dateUtc="2024-07-02T14:19:00Z">
              <w:rPr/>
            </w:rPrChange>
          </w:rPr>
          <w:t>Kết hợp dữ liệu từ honeypot với các hệ thống IDS/IPS để tăng cường khả năng phát hiện và ngăn chặn tấn công, tạo nên một môi trường bảo mật đa lớp.</w:t>
        </w:r>
      </w:ins>
    </w:p>
    <w:p w14:paraId="0090AC37" w14:textId="77777777" w:rsidR="00D568BB" w:rsidRPr="00733D85" w:rsidRDefault="00D568BB">
      <w:pPr>
        <w:ind w:firstLine="227"/>
        <w:jc w:val="both"/>
        <w:rPr>
          <w:ins w:id="4038" w:author="Nguyễn Đình Kha" w:date="2024-07-02T06:07:00Z" w16du:dateUtc="2024-07-01T23:07:00Z"/>
          <w:rFonts w:ascii="Times New Roman" w:hAnsi="Times New Roman" w:cs="Times New Roman"/>
          <w:szCs w:val="26"/>
          <w:lang w:val="en-US"/>
          <w:rPrChange w:id="4039" w:author="Nguyễn Đình Kha" w:date="2024-07-02T21:19:00Z" w16du:dateUtc="2024-07-02T14:19:00Z">
            <w:rPr>
              <w:ins w:id="4040" w:author="Nguyễn Đình Kha" w:date="2024-07-02T06:07:00Z" w16du:dateUtc="2024-07-01T23:07:00Z"/>
            </w:rPr>
          </w:rPrChange>
        </w:rPr>
        <w:pPrChange w:id="4041" w:author="Nguyễn Đình Kha" w:date="2024-07-02T06:08:00Z" w16du:dateUtc="2024-07-01T23:08:00Z">
          <w:pPr>
            <w:pStyle w:val="Heading4"/>
          </w:pPr>
        </w:pPrChange>
      </w:pPr>
      <w:ins w:id="4042" w:author="Nguyễn Đình Kha" w:date="2024-07-02T06:07:00Z" w16du:dateUtc="2024-07-01T23:07:00Z">
        <w:r w:rsidRPr="00733D85">
          <w:rPr>
            <w:rFonts w:ascii="Times New Roman" w:hAnsi="Times New Roman" w:cs="Times New Roman"/>
            <w:b/>
            <w:bCs/>
            <w:szCs w:val="26"/>
            <w:lang w:val="en-US"/>
            <w:rPrChange w:id="4043" w:author="Nguyễn Đình Kha" w:date="2024-07-02T21:19:00Z" w16du:dateUtc="2024-07-02T14:19:00Z">
              <w:rPr>
                <w:b w:val="0"/>
                <w:bCs w:val="0"/>
                <w:iCs w:val="0"/>
              </w:rPr>
            </w:rPrChange>
          </w:rPr>
          <w:t>Chia sẻ thông tin về mối đe dọa</w:t>
        </w:r>
      </w:ins>
    </w:p>
    <w:p w14:paraId="20D101AA" w14:textId="191036F9" w:rsidR="00D568BB" w:rsidRPr="00733D85" w:rsidRDefault="00D568BB" w:rsidP="004A0B26">
      <w:pPr>
        <w:ind w:firstLine="227"/>
        <w:jc w:val="both"/>
        <w:rPr>
          <w:ins w:id="4044" w:author="Nguyễn Đình Kha" w:date="2024-07-02T06:10:00Z" w16du:dateUtc="2024-07-01T23:10:00Z"/>
          <w:rFonts w:ascii="Times New Roman" w:hAnsi="Times New Roman" w:cs="Times New Roman"/>
          <w:szCs w:val="26"/>
          <w:rPrChange w:id="4045" w:author="Nguyễn Đình Kha" w:date="2024-07-02T21:19:00Z" w16du:dateUtc="2024-07-02T14:19:00Z">
            <w:rPr>
              <w:ins w:id="4046" w:author="Nguyễn Đình Kha" w:date="2024-07-02T06:10:00Z" w16du:dateUtc="2024-07-01T23:10:00Z"/>
              <w:rFonts w:ascii="Times New Roman" w:hAnsi="Times New Roman" w:cs="Times New Roman"/>
              <w:lang w:val="en-US"/>
            </w:rPr>
          </w:rPrChange>
        </w:rPr>
      </w:pPr>
      <w:ins w:id="4047" w:author="Nguyễn Đình Kha" w:date="2024-07-02T06:07:00Z" w16du:dateUtc="2024-07-01T23:07:00Z">
        <w:r w:rsidRPr="00733D85">
          <w:rPr>
            <w:rFonts w:ascii="Times New Roman" w:hAnsi="Times New Roman" w:cs="Times New Roman"/>
            <w:szCs w:val="26"/>
            <w:lang w:val="en-US"/>
            <w:rPrChange w:id="4048" w:author="Nguyễn Đình Kha" w:date="2024-07-02T21:19:00Z" w16du:dateUtc="2024-07-02T14:19:00Z">
              <w:rPr>
                <w:rFonts w:ascii="Times New Roman" w:eastAsia="Times New Roman" w:hAnsi="Times New Roman" w:cs="Times New Roman"/>
                <w:sz w:val="24"/>
                <w:szCs w:val="24"/>
                <w:lang w:val="en-US"/>
              </w:rPr>
            </w:rPrChange>
          </w:rPr>
          <w:t>Tạo cơ chế chia sẻ thông tin về các mối đe dọa và các mẫu tấn công với cộng đồng bảo mật để nâng cao khả năng phòng thủ và phản ứng trên diện rộng.</w:t>
        </w:r>
      </w:ins>
      <w:ins w:id="4049" w:author="Nguyễn Đình Kha" w:date="2024-07-02T10:39:00Z" w16du:dateUtc="2024-07-02T03:39:00Z">
        <w:r w:rsidR="004A0B26" w:rsidRPr="00733D85">
          <w:rPr>
            <w:rFonts w:ascii="Times New Roman" w:hAnsi="Times New Roman" w:cs="Times New Roman"/>
            <w:szCs w:val="26"/>
            <w:lang w:val="en-US"/>
            <w:rPrChange w:id="4050" w:author="Nguyễn Đình Kha" w:date="2024-07-02T21:19:00Z" w16du:dateUtc="2024-07-02T14:19:00Z">
              <w:rPr>
                <w:lang w:val="en-US"/>
              </w:rPr>
            </w:rPrChange>
          </w:rPr>
          <w:t xml:space="preserve"> </w:t>
        </w:r>
      </w:ins>
      <w:ins w:id="4051" w:author="Nguyễn Đình Kha" w:date="2024-07-02T06:07:00Z" w16du:dateUtc="2024-07-01T23:07:00Z">
        <w:r w:rsidRPr="00733D85">
          <w:rPr>
            <w:rFonts w:ascii="Times New Roman" w:hAnsi="Times New Roman" w:cs="Times New Roman"/>
            <w:szCs w:val="26"/>
            <w:lang w:val="en-US"/>
            <w:rPrChange w:id="4052" w:author="Nguyễn Đình Kha" w:date="2024-07-02T21:19:00Z" w16du:dateUtc="2024-07-02T14:19:00Z">
              <w:rPr/>
            </w:rPrChange>
          </w:rPr>
          <w:t>Thiết lập các kênh chia sẻ thông tin về mối đe dọa với các tổ chức bảo mật và cộng đồng để cập nhật nhanh chóng về các mẫu tấn công mới và biện pháp đối phó.</w:t>
        </w:r>
      </w:ins>
    </w:p>
    <w:p w14:paraId="434F57D6" w14:textId="77777777" w:rsidR="003F0C44" w:rsidRPr="00733D85" w:rsidRDefault="003F0C44">
      <w:pPr>
        <w:ind w:firstLine="227"/>
        <w:jc w:val="both"/>
        <w:rPr>
          <w:ins w:id="4053" w:author="Nguyễn Đình Kha" w:date="2024-07-02T06:07:00Z" w16du:dateUtc="2024-07-01T23:07:00Z"/>
          <w:rFonts w:ascii="Times New Roman" w:hAnsi="Times New Roman" w:cs="Times New Roman"/>
          <w:szCs w:val="26"/>
          <w:lang w:val="en-US"/>
          <w:rPrChange w:id="4054" w:author="Nguyễn Đình Kha" w:date="2024-07-02T21:19:00Z" w16du:dateUtc="2024-07-02T14:19:00Z">
            <w:rPr>
              <w:ins w:id="4055" w:author="Nguyễn Đình Kha" w:date="2024-07-02T06:07:00Z" w16du:dateUtc="2024-07-01T23:07:00Z"/>
            </w:rPr>
          </w:rPrChange>
        </w:rPr>
        <w:pPrChange w:id="4056" w:author="Nguyễn Đình Kha" w:date="2024-07-02T06:08:00Z" w16du:dateUtc="2024-07-01T23:08:00Z">
          <w:pPr>
            <w:numPr>
              <w:numId w:val="124"/>
            </w:numPr>
            <w:tabs>
              <w:tab w:val="num" w:pos="720"/>
            </w:tabs>
            <w:spacing w:before="100" w:beforeAutospacing="1" w:after="100" w:afterAutospacing="1" w:line="240" w:lineRule="auto"/>
            <w:ind w:left="720" w:hanging="360"/>
          </w:pPr>
        </w:pPrChange>
      </w:pPr>
    </w:p>
    <w:p w14:paraId="0D399673" w14:textId="77777777" w:rsidR="00D568BB" w:rsidRPr="00733D85" w:rsidRDefault="00D568BB">
      <w:pPr>
        <w:ind w:firstLine="227"/>
        <w:jc w:val="both"/>
        <w:rPr>
          <w:ins w:id="4057" w:author="Nguyễn Đình Kha" w:date="2024-07-02T06:07:00Z" w16du:dateUtc="2024-07-01T23:07:00Z"/>
          <w:rFonts w:ascii="Times New Roman" w:hAnsi="Times New Roman" w:cs="Times New Roman"/>
          <w:szCs w:val="26"/>
          <w:lang w:val="en-US"/>
          <w:rPrChange w:id="4058" w:author="Nguyễn Đình Kha" w:date="2024-07-02T21:19:00Z" w16du:dateUtc="2024-07-02T14:19:00Z">
            <w:rPr>
              <w:ins w:id="4059" w:author="Nguyễn Đình Kha" w:date="2024-07-02T06:07:00Z" w16du:dateUtc="2024-07-01T23:07:00Z"/>
            </w:rPr>
          </w:rPrChange>
        </w:rPr>
        <w:pPrChange w:id="4060" w:author="Nguyễn Đình Kha" w:date="2024-07-02T06:08:00Z" w16du:dateUtc="2024-07-01T23:08:00Z">
          <w:pPr>
            <w:pStyle w:val="Heading3"/>
          </w:pPr>
        </w:pPrChange>
      </w:pPr>
      <w:ins w:id="4061" w:author="Nguyễn Đình Kha" w:date="2024-07-02T06:07:00Z" w16du:dateUtc="2024-07-01T23:07:00Z">
        <w:r w:rsidRPr="00733D85">
          <w:rPr>
            <w:rFonts w:ascii="Times New Roman" w:hAnsi="Times New Roman" w:cs="Times New Roman"/>
            <w:b/>
            <w:bCs/>
            <w:szCs w:val="26"/>
            <w:lang w:val="en-US"/>
            <w:rPrChange w:id="4062" w:author="Nguyễn Đình Kha" w:date="2024-07-02T21:19:00Z" w16du:dateUtc="2024-07-02T14:19:00Z">
              <w:rPr>
                <w:b w:val="0"/>
                <w:bCs w:val="0"/>
              </w:rPr>
            </w:rPrChange>
          </w:rPr>
          <w:t>6.4. Nâng cao tính khả dụng và bảo mật</w:t>
        </w:r>
      </w:ins>
    </w:p>
    <w:p w14:paraId="754D7C63" w14:textId="77777777" w:rsidR="00D568BB" w:rsidRPr="00733D85" w:rsidRDefault="00D568BB">
      <w:pPr>
        <w:ind w:firstLine="227"/>
        <w:jc w:val="both"/>
        <w:rPr>
          <w:ins w:id="4063" w:author="Nguyễn Đình Kha" w:date="2024-07-02T06:07:00Z" w16du:dateUtc="2024-07-01T23:07:00Z"/>
          <w:rFonts w:ascii="Times New Roman" w:hAnsi="Times New Roman" w:cs="Times New Roman"/>
          <w:szCs w:val="26"/>
          <w:lang w:val="en-US"/>
          <w:rPrChange w:id="4064" w:author="Nguyễn Đình Kha" w:date="2024-07-02T21:19:00Z" w16du:dateUtc="2024-07-02T14:19:00Z">
            <w:rPr>
              <w:ins w:id="4065" w:author="Nguyễn Đình Kha" w:date="2024-07-02T06:07:00Z" w16du:dateUtc="2024-07-01T23:07:00Z"/>
            </w:rPr>
          </w:rPrChange>
        </w:rPr>
        <w:pPrChange w:id="4066" w:author="Nguyễn Đình Kha" w:date="2024-07-02T06:08:00Z" w16du:dateUtc="2024-07-01T23:08:00Z">
          <w:pPr>
            <w:pStyle w:val="Heading4"/>
          </w:pPr>
        </w:pPrChange>
      </w:pPr>
      <w:ins w:id="4067" w:author="Nguyễn Đình Kha" w:date="2024-07-02T06:07:00Z" w16du:dateUtc="2024-07-01T23:07:00Z">
        <w:r w:rsidRPr="00733D85">
          <w:rPr>
            <w:rFonts w:ascii="Times New Roman" w:hAnsi="Times New Roman" w:cs="Times New Roman"/>
            <w:b/>
            <w:bCs/>
            <w:szCs w:val="26"/>
            <w:lang w:val="en-US"/>
            <w:rPrChange w:id="4068" w:author="Nguyễn Đình Kha" w:date="2024-07-02T21:19:00Z" w16du:dateUtc="2024-07-02T14:19:00Z">
              <w:rPr>
                <w:b w:val="0"/>
                <w:bCs w:val="0"/>
                <w:iCs w:val="0"/>
              </w:rPr>
            </w:rPrChange>
          </w:rPr>
          <w:t>Cải thiện giao diện người dùng</w:t>
        </w:r>
      </w:ins>
    </w:p>
    <w:p w14:paraId="6556DFD2" w14:textId="725EE5E2" w:rsidR="00D568BB" w:rsidRPr="00733D85" w:rsidRDefault="00D568BB">
      <w:pPr>
        <w:ind w:firstLine="227"/>
        <w:jc w:val="both"/>
        <w:rPr>
          <w:ins w:id="4069" w:author="Nguyễn Đình Kha" w:date="2024-07-02T06:07:00Z" w16du:dateUtc="2024-07-01T23:07:00Z"/>
          <w:rFonts w:ascii="Times New Roman" w:hAnsi="Times New Roman" w:cs="Times New Roman"/>
          <w:szCs w:val="26"/>
          <w:rPrChange w:id="4070" w:author="Nguyễn Đình Kha" w:date="2024-07-02T21:19:00Z" w16du:dateUtc="2024-07-02T14:19:00Z">
            <w:rPr>
              <w:ins w:id="4071" w:author="Nguyễn Đình Kha" w:date="2024-07-02T06:07:00Z" w16du:dateUtc="2024-07-01T23:07:00Z"/>
            </w:rPr>
          </w:rPrChange>
        </w:rPr>
        <w:pPrChange w:id="4072" w:author="Nguyễn Đình Kha" w:date="2024-07-02T10:39:00Z" w16du:dateUtc="2024-07-02T03:39:00Z">
          <w:pPr>
            <w:numPr>
              <w:numId w:val="125"/>
            </w:numPr>
            <w:tabs>
              <w:tab w:val="num" w:pos="720"/>
            </w:tabs>
            <w:spacing w:before="100" w:beforeAutospacing="1" w:after="100" w:afterAutospacing="1" w:line="240" w:lineRule="auto"/>
            <w:ind w:left="720" w:hanging="360"/>
          </w:pPr>
        </w:pPrChange>
      </w:pPr>
      <w:ins w:id="4073" w:author="Nguyễn Đình Kha" w:date="2024-07-02T06:07:00Z" w16du:dateUtc="2024-07-01T23:07:00Z">
        <w:r w:rsidRPr="00733D85">
          <w:rPr>
            <w:rFonts w:ascii="Times New Roman" w:hAnsi="Times New Roman" w:cs="Times New Roman"/>
            <w:szCs w:val="26"/>
            <w:lang w:val="en-US"/>
            <w:rPrChange w:id="4074" w:author="Nguyễn Đình Kha" w:date="2024-07-02T21:19:00Z" w16du:dateUtc="2024-07-02T14:19:00Z">
              <w:rPr>
                <w:rFonts w:ascii="Times New Roman" w:eastAsia="Times New Roman" w:hAnsi="Times New Roman" w:cs="Times New Roman"/>
                <w:sz w:val="24"/>
                <w:szCs w:val="24"/>
                <w:lang w:val="en-US"/>
              </w:rPr>
            </w:rPrChange>
          </w:rPr>
          <w:t>Phát triển giao diện người dùng thân thiện và trực quan để có thể dễ dàng theo dõi và quản lý hệ thống.</w:t>
        </w:r>
      </w:ins>
      <w:ins w:id="4075" w:author="Nguyễn Đình Kha" w:date="2024-07-02T10:39:00Z" w16du:dateUtc="2024-07-02T03:39:00Z">
        <w:r w:rsidR="004A0B26" w:rsidRPr="00733D85">
          <w:rPr>
            <w:rFonts w:ascii="Times New Roman" w:hAnsi="Times New Roman" w:cs="Times New Roman"/>
            <w:szCs w:val="26"/>
            <w:lang w:val="en-US"/>
            <w:rPrChange w:id="4076" w:author="Nguyễn Đình Kha" w:date="2024-07-02T21:19:00Z" w16du:dateUtc="2024-07-02T14:19:00Z">
              <w:rPr>
                <w:lang w:val="en-US"/>
              </w:rPr>
            </w:rPrChange>
          </w:rPr>
          <w:t xml:space="preserve"> </w:t>
        </w:r>
      </w:ins>
      <w:ins w:id="4077" w:author="Nguyễn Đình Kha" w:date="2024-07-02T06:07:00Z" w16du:dateUtc="2024-07-01T23:07:00Z">
        <w:r w:rsidRPr="00733D85">
          <w:rPr>
            <w:rFonts w:ascii="Times New Roman" w:hAnsi="Times New Roman" w:cs="Times New Roman"/>
            <w:szCs w:val="26"/>
            <w:lang w:val="en-US"/>
            <w:rPrChange w:id="4078" w:author="Nguyễn Đình Kha" w:date="2024-07-02T21:19:00Z" w16du:dateUtc="2024-07-02T14:19:00Z">
              <w:rPr/>
            </w:rPrChange>
          </w:rPr>
          <w:t>Xây dựng giao diện người dùng trực quan, dễ sử dụng để người quản trị có thể dễ dàng theo dõi và quản lý các hoạt động của hệ thống honeypot.</w:t>
        </w:r>
      </w:ins>
    </w:p>
    <w:p w14:paraId="50D56ED4" w14:textId="77777777" w:rsidR="00D568BB" w:rsidRPr="00733D85" w:rsidRDefault="00D568BB">
      <w:pPr>
        <w:ind w:firstLine="227"/>
        <w:jc w:val="both"/>
        <w:rPr>
          <w:ins w:id="4079" w:author="Nguyễn Đình Kha" w:date="2024-07-02T06:07:00Z" w16du:dateUtc="2024-07-01T23:07:00Z"/>
          <w:rFonts w:ascii="Times New Roman" w:hAnsi="Times New Roman" w:cs="Times New Roman"/>
          <w:szCs w:val="26"/>
          <w:lang w:val="en-US"/>
          <w:rPrChange w:id="4080" w:author="Nguyễn Đình Kha" w:date="2024-07-02T21:19:00Z" w16du:dateUtc="2024-07-02T14:19:00Z">
            <w:rPr>
              <w:ins w:id="4081" w:author="Nguyễn Đình Kha" w:date="2024-07-02T06:07:00Z" w16du:dateUtc="2024-07-01T23:07:00Z"/>
            </w:rPr>
          </w:rPrChange>
        </w:rPr>
        <w:pPrChange w:id="4082" w:author="Nguyễn Đình Kha" w:date="2024-07-02T06:08:00Z" w16du:dateUtc="2024-07-01T23:08:00Z">
          <w:pPr>
            <w:pStyle w:val="Heading4"/>
          </w:pPr>
        </w:pPrChange>
      </w:pPr>
      <w:ins w:id="4083" w:author="Nguyễn Đình Kha" w:date="2024-07-02T06:07:00Z" w16du:dateUtc="2024-07-01T23:07:00Z">
        <w:r w:rsidRPr="00733D85">
          <w:rPr>
            <w:rFonts w:ascii="Times New Roman" w:hAnsi="Times New Roman" w:cs="Times New Roman"/>
            <w:b/>
            <w:bCs/>
            <w:szCs w:val="26"/>
            <w:lang w:val="en-US"/>
            <w:rPrChange w:id="4084" w:author="Nguyễn Đình Kha" w:date="2024-07-02T21:19:00Z" w16du:dateUtc="2024-07-02T14:19:00Z">
              <w:rPr>
                <w:b w:val="0"/>
                <w:bCs w:val="0"/>
                <w:iCs w:val="0"/>
              </w:rPr>
            </w:rPrChange>
          </w:rPr>
          <w:t>Bảo mật hệ thống</w:t>
        </w:r>
      </w:ins>
    </w:p>
    <w:p w14:paraId="3624A148" w14:textId="7BF8CC46" w:rsidR="00D568BB" w:rsidRPr="00733D85" w:rsidRDefault="00D568BB">
      <w:pPr>
        <w:ind w:firstLine="227"/>
        <w:jc w:val="both"/>
        <w:rPr>
          <w:ins w:id="4085" w:author="Nguyễn Đình Kha" w:date="2024-07-02T06:07:00Z" w16du:dateUtc="2024-07-01T23:07:00Z"/>
          <w:rFonts w:ascii="Times New Roman" w:hAnsi="Times New Roman" w:cs="Times New Roman"/>
          <w:szCs w:val="26"/>
          <w:rPrChange w:id="4086" w:author="Nguyễn Đình Kha" w:date="2024-07-02T21:19:00Z" w16du:dateUtc="2024-07-02T14:19:00Z">
            <w:rPr>
              <w:ins w:id="4087" w:author="Nguyễn Đình Kha" w:date="2024-07-02T06:07:00Z" w16du:dateUtc="2024-07-01T23:07:00Z"/>
            </w:rPr>
          </w:rPrChange>
        </w:rPr>
        <w:pPrChange w:id="4088" w:author="Nguyễn Đình Kha" w:date="2024-07-02T10:39:00Z" w16du:dateUtc="2024-07-02T03:39:00Z">
          <w:pPr>
            <w:numPr>
              <w:numId w:val="126"/>
            </w:numPr>
            <w:tabs>
              <w:tab w:val="num" w:pos="720"/>
            </w:tabs>
            <w:spacing w:before="100" w:beforeAutospacing="1" w:after="100" w:afterAutospacing="1" w:line="240" w:lineRule="auto"/>
            <w:ind w:left="720" w:hanging="360"/>
          </w:pPr>
        </w:pPrChange>
      </w:pPr>
      <w:ins w:id="4089" w:author="Nguyễn Đình Kha" w:date="2024-07-02T06:07:00Z" w16du:dateUtc="2024-07-01T23:07:00Z">
        <w:r w:rsidRPr="00733D85">
          <w:rPr>
            <w:rFonts w:ascii="Times New Roman" w:hAnsi="Times New Roman" w:cs="Times New Roman"/>
            <w:szCs w:val="26"/>
            <w:lang w:val="en-US"/>
            <w:rPrChange w:id="4090" w:author="Nguyễn Đình Kha" w:date="2024-07-02T21:19:00Z" w16du:dateUtc="2024-07-02T14:19:00Z">
              <w:rPr>
                <w:rFonts w:ascii="Times New Roman" w:eastAsia="Times New Roman" w:hAnsi="Times New Roman" w:cs="Times New Roman"/>
                <w:sz w:val="24"/>
                <w:szCs w:val="24"/>
                <w:lang w:val="en-US"/>
              </w:rPr>
            </w:rPrChange>
          </w:rPr>
          <w:t>Tăng cường các biện pháp bảo mật để bảo vệ hệ thống honeypot khỏi các cuộc tấn công trực tiếp và đảm bảo an toàn cho dữ liệu và thông tin quan trọng.</w:t>
        </w:r>
      </w:ins>
      <w:ins w:id="4091" w:author="Nguyễn Đình Kha" w:date="2024-07-02T10:39:00Z" w16du:dateUtc="2024-07-02T03:39:00Z">
        <w:r w:rsidR="004A0B26" w:rsidRPr="00733D85">
          <w:rPr>
            <w:rFonts w:ascii="Times New Roman" w:hAnsi="Times New Roman" w:cs="Times New Roman"/>
            <w:szCs w:val="26"/>
            <w:lang w:val="en-US"/>
            <w:rPrChange w:id="4092" w:author="Nguyễn Đình Kha" w:date="2024-07-02T21:19:00Z" w16du:dateUtc="2024-07-02T14:19:00Z">
              <w:rPr>
                <w:lang w:val="en-US"/>
              </w:rPr>
            </w:rPrChange>
          </w:rPr>
          <w:t xml:space="preserve"> </w:t>
        </w:r>
      </w:ins>
      <w:ins w:id="4093" w:author="Nguyễn Đình Kha" w:date="2024-07-02T06:07:00Z" w16du:dateUtc="2024-07-01T23:07:00Z">
        <w:r w:rsidRPr="00733D85">
          <w:rPr>
            <w:rFonts w:ascii="Times New Roman" w:hAnsi="Times New Roman" w:cs="Times New Roman"/>
            <w:szCs w:val="26"/>
            <w:lang w:val="en-US"/>
            <w:rPrChange w:id="4094" w:author="Nguyễn Đình Kha" w:date="2024-07-02T21:19:00Z" w16du:dateUtc="2024-07-02T14:19:00Z">
              <w:rPr/>
            </w:rPrChange>
          </w:rPr>
          <w:t xml:space="preserve">Triển khai các biện pháp bảo mật nâng cao như mã hóa dữ liệu, xác thực </w:t>
        </w:r>
      </w:ins>
      <w:ins w:id="4095" w:author="Nguyễn Đình Kha" w:date="2024-07-02T06:10:00Z" w16du:dateUtc="2024-07-01T23:10:00Z">
        <w:r w:rsidR="003F0C44" w:rsidRPr="00733D85">
          <w:rPr>
            <w:rFonts w:ascii="Times New Roman" w:hAnsi="Times New Roman" w:cs="Times New Roman"/>
            <w:szCs w:val="26"/>
            <w:lang w:val="en-US"/>
          </w:rPr>
          <w:t xml:space="preserve">mã OTP </w:t>
        </w:r>
      </w:ins>
      <w:ins w:id="4096" w:author="Nguyễn Đình Kha" w:date="2024-07-02T06:07:00Z" w16du:dateUtc="2024-07-01T23:07:00Z">
        <w:r w:rsidRPr="00733D85">
          <w:rPr>
            <w:rFonts w:ascii="Times New Roman" w:hAnsi="Times New Roman" w:cs="Times New Roman"/>
            <w:szCs w:val="26"/>
            <w:lang w:val="en-US"/>
            <w:rPrChange w:id="4097" w:author="Nguyễn Đình Kha" w:date="2024-07-02T21:19:00Z" w16du:dateUtc="2024-07-02T14:19:00Z">
              <w:rPr/>
            </w:rPrChange>
          </w:rPr>
          <w:t>và kiểm tra tính bảo mật định kỳ để bảo vệ hệ thống honeypot khỏi các cuộc tấn công trực tiếp và đảm bảo an toàn cho dữ liệu.</w:t>
        </w:r>
      </w:ins>
    </w:p>
    <w:p w14:paraId="506A4EF4" w14:textId="7DD55486" w:rsidR="00000000" w:rsidRDefault="00000000">
      <w:pPr>
        <w:ind w:firstLine="227"/>
        <w:jc w:val="both"/>
        <w:rPr>
          <w:ins w:id="4098" w:author="Nguyễn Đình Kha" w:date="2024-07-01T15:53:00Z" w16du:dateUtc="2024-07-01T08:53:00Z"/>
          <w:rFonts w:ascii="Times New Roman" w:hAnsi="Times New Roman" w:cs="Times New Roman"/>
          <w:szCs w:val="26"/>
          <w:lang w:val="en-US"/>
          <w:rPrChange w:id="4099" w:author="Nguyễn Đình Kha" w:date="2024-07-02T21:19:00Z" w16du:dateUtc="2024-07-02T14:19:00Z">
            <w:rPr>
              <w:ins w:id="4100" w:author="Nguyễn Đình Kha" w:date="2024-07-01T15:53:00Z" w16du:dateUtc="2024-07-01T08:53:00Z"/>
              <w:b/>
              <w:szCs w:val="26"/>
            </w:rPr>
          </w:rPrChange>
        </w:rPr>
        <w:sectPr w:rsidR="00000000" w:rsidSect="00EA0E3A">
          <w:pgSz w:w="11906" w:h="16838"/>
          <w:pgMar w:top="1701" w:right="1134" w:bottom="1985" w:left="1985" w:header="708" w:footer="708" w:gutter="0"/>
          <w:cols w:space="708"/>
          <w:docGrid w:linePitch="360"/>
        </w:sectPr>
        <w:pPrChange w:id="4101" w:author="Nguyễn Đình Kha" w:date="2024-07-02T06:07:00Z" w16du:dateUtc="2024-07-01T23:07:00Z">
          <w:pPr>
            <w:tabs>
              <w:tab w:val="left" w:pos="720"/>
              <w:tab w:val="left" w:pos="1440"/>
              <w:tab w:val="left" w:pos="2200"/>
            </w:tabs>
            <w:jc w:val="both"/>
          </w:pPr>
        </w:pPrChange>
      </w:pPr>
    </w:p>
    <w:p w14:paraId="5A451573" w14:textId="701ED19B" w:rsidR="009105EF" w:rsidRPr="006238D2" w:rsidDel="00D10208" w:rsidRDefault="009105EF" w:rsidP="008E639F">
      <w:pPr>
        <w:rPr>
          <w:del w:id="4102" w:author="Nguyễn Đình Kha" w:date="2024-07-01T16:04:00Z" w16du:dateUtc="2024-07-01T09:04:00Z"/>
          <w:szCs w:val="28"/>
        </w:rPr>
        <w:pPrChange w:id="4103" w:author="Nguyễn Đình Kha" w:date="2024-07-01T13:57:00Z" w16du:dateUtc="2024-07-01T06:57:00Z">
          <w:pPr>
            <w:pStyle w:val="Heading1"/>
          </w:pPr>
        </w:pPrChange>
      </w:pPr>
    </w:p>
    <w:p w14:paraId="0CEBC902" w14:textId="566B4EEC" w:rsidR="0005475D" w:rsidRPr="00733D85" w:rsidDel="005439A1" w:rsidRDefault="0005475D" w:rsidP="008E639F">
      <w:pPr>
        <w:pStyle w:val="Heading2"/>
        <w:rPr>
          <w:del w:id="4104" w:author="Nguyễn Đình Kha" w:date="2024-07-01T14:04:00Z" w16du:dateUtc="2024-07-01T07:04:00Z"/>
          <w:rFonts w:ascii="Times New Roman" w:eastAsia="Times New Roman" w:hAnsi="Times New Roman" w:cs="Times New Roman"/>
          <w:sz w:val="28"/>
          <w:szCs w:val="28"/>
          <w:lang w:val="en-US"/>
        </w:rPr>
      </w:pPr>
      <w:del w:id="4105" w:author="Nguyễn Đình Kha" w:date="2024-07-01T14:04:00Z" w16du:dateUtc="2024-07-01T07:04:00Z">
        <w:r w:rsidRPr="00733D85" w:rsidDel="005439A1">
          <w:rPr>
            <w:rFonts w:ascii="Times New Roman" w:eastAsia="Times New Roman" w:hAnsi="Times New Roman" w:cs="Times New Roman"/>
            <w:sz w:val="28"/>
            <w:szCs w:val="28"/>
            <w:lang w:val="en-US"/>
          </w:rPr>
          <w:delText>Chủ đề cấp độ 2</w:delText>
        </w:r>
      </w:del>
    </w:p>
    <w:p w14:paraId="4C8B0580" w14:textId="6D987E7D" w:rsidR="0005475D" w:rsidRPr="00733D85" w:rsidDel="005439A1" w:rsidRDefault="0005475D" w:rsidP="008E639F">
      <w:pPr>
        <w:pStyle w:val="Heading3"/>
        <w:rPr>
          <w:del w:id="4106" w:author="Nguyễn Đình Kha" w:date="2024-07-01T14:04:00Z" w16du:dateUtc="2024-07-01T07:04:00Z"/>
          <w:rFonts w:ascii="Times New Roman" w:hAnsi="Times New Roman" w:cs="Times New Roman"/>
          <w:sz w:val="28"/>
          <w:szCs w:val="28"/>
          <w:lang w:val="en-US"/>
        </w:rPr>
      </w:pPr>
      <w:del w:id="4107" w:author="Nguyễn Đình Kha" w:date="2024-07-01T14:04:00Z" w16du:dateUtc="2024-07-01T07:04:00Z">
        <w:r w:rsidRPr="00733D85" w:rsidDel="005439A1">
          <w:rPr>
            <w:rFonts w:ascii="Times New Roman" w:hAnsi="Times New Roman" w:cs="Times New Roman"/>
            <w:b w:val="0"/>
            <w:bCs w:val="0"/>
            <w:sz w:val="28"/>
            <w:szCs w:val="28"/>
            <w:lang w:val="en-US"/>
          </w:rPr>
          <w:delText>Chủ đề cấp độ 3</w:delText>
        </w:r>
      </w:del>
    </w:p>
    <w:p w14:paraId="0C5EED0C" w14:textId="0E94EDB1" w:rsidR="0005475D" w:rsidRPr="00733D85" w:rsidDel="005439A1" w:rsidRDefault="0005475D" w:rsidP="008E639F">
      <w:pPr>
        <w:pStyle w:val="Heading4"/>
        <w:rPr>
          <w:del w:id="4108" w:author="Nguyễn Đình Kha" w:date="2024-07-01T14:04:00Z" w16du:dateUtc="2024-07-01T07:04:00Z"/>
          <w:rFonts w:ascii="Times New Roman" w:hAnsi="Times New Roman" w:cs="Times New Roman"/>
          <w:sz w:val="28"/>
          <w:szCs w:val="28"/>
          <w:lang w:val="en-US"/>
        </w:rPr>
      </w:pPr>
      <w:del w:id="4109" w:author="Nguyễn Đình Kha" w:date="2024-07-01T14:04:00Z" w16du:dateUtc="2024-07-01T07:04:00Z">
        <w:r w:rsidRPr="00733D85" w:rsidDel="005439A1">
          <w:rPr>
            <w:rFonts w:ascii="Times New Roman" w:hAnsi="Times New Roman" w:cs="Times New Roman"/>
            <w:b w:val="0"/>
            <w:bCs w:val="0"/>
            <w:iCs w:val="0"/>
            <w:sz w:val="28"/>
            <w:szCs w:val="28"/>
            <w:lang w:val="en-US"/>
          </w:rPr>
          <w:delText>Chủ đề cấp độ 4</w:delText>
        </w:r>
      </w:del>
    </w:p>
    <w:p w14:paraId="30B8AE44" w14:textId="695C13BA" w:rsidR="002B6D31" w:rsidRPr="00733D85" w:rsidDel="00D10208" w:rsidRDefault="002B6D31" w:rsidP="008E639F">
      <w:pPr>
        <w:pStyle w:val="Caption"/>
        <w:spacing w:line="360" w:lineRule="auto"/>
        <w:rPr>
          <w:del w:id="4110" w:author="Nguyễn Đình Kha" w:date="2024-07-01T16:04:00Z" w16du:dateUtc="2024-07-01T09:04:00Z"/>
          <w:rFonts w:ascii="Times New Roman" w:hAnsi="Times New Roman" w:cs="Times New Roman"/>
          <w:sz w:val="28"/>
          <w:szCs w:val="28"/>
          <w:lang w:val="en-US"/>
        </w:rPr>
      </w:pPr>
    </w:p>
    <w:p w14:paraId="3802366D" w14:textId="267EE705" w:rsidR="002B6D31" w:rsidRPr="00733D85" w:rsidDel="00F35FDD" w:rsidRDefault="002B6D31" w:rsidP="008E639F">
      <w:pPr>
        <w:pStyle w:val="Caption"/>
        <w:spacing w:line="360" w:lineRule="auto"/>
        <w:rPr>
          <w:del w:id="4111" w:author="Nguyễn Đình Kha" w:date="2024-07-01T16:03:00Z" w16du:dateUtc="2024-07-01T09:03:00Z"/>
          <w:rFonts w:ascii="Times New Roman" w:hAnsi="Times New Roman" w:cs="Times New Roman"/>
          <w:sz w:val="28"/>
          <w:szCs w:val="28"/>
          <w:lang w:val="en-US"/>
        </w:rPr>
      </w:pPr>
      <w:del w:id="4112" w:author="Nguyễn Đình Kha" w:date="2024-07-01T16:04:00Z" w16du:dateUtc="2024-07-01T09:04:00Z">
        <w:r w:rsidRPr="00733D85" w:rsidDel="00D10208">
          <w:rPr>
            <w:rFonts w:ascii="Times New Roman" w:hAnsi="Times New Roman" w:cs="Times New Roman"/>
            <w:bCs w:val="0"/>
            <w:sz w:val="28"/>
            <w:szCs w:val="28"/>
          </w:rPr>
          <w:delText xml:space="preserve">Bảng </w:delText>
        </w:r>
        <w:r w:rsidR="001C4790" w:rsidRPr="00733D85" w:rsidDel="00D10208">
          <w:rPr>
            <w:rFonts w:ascii="Times New Roman" w:hAnsi="Times New Roman" w:cs="Times New Roman"/>
            <w:bCs w:val="0"/>
            <w:sz w:val="28"/>
            <w:szCs w:val="28"/>
          </w:rPr>
          <w:fldChar w:fldCharType="begin"/>
        </w:r>
        <w:r w:rsidR="00B9258D" w:rsidRPr="00733D85" w:rsidDel="00D10208">
          <w:rPr>
            <w:rFonts w:ascii="Times New Roman" w:hAnsi="Times New Roman" w:cs="Times New Roman"/>
            <w:bCs w:val="0"/>
            <w:sz w:val="28"/>
            <w:szCs w:val="28"/>
          </w:rPr>
          <w:delInstrText xml:space="preserve"> STYLEREF 1 \s </w:delInstrText>
        </w:r>
        <w:r w:rsidR="001C4790" w:rsidRPr="00733D85" w:rsidDel="00D10208">
          <w:rPr>
            <w:rFonts w:ascii="Times New Roman" w:hAnsi="Times New Roman" w:cs="Times New Roman"/>
            <w:bCs w:val="0"/>
            <w:sz w:val="28"/>
            <w:szCs w:val="28"/>
            <w:rPrChange w:id="4113" w:author="Nguyễn Đình Kha" w:date="2024-07-02T21:19:00Z" w16du:dateUtc="2024-07-02T14:19:00Z">
              <w:rPr>
                <w:rFonts w:ascii="Times New Roman" w:hAnsi="Times New Roman" w:cs="Times New Roman"/>
                <w:bCs w:val="0"/>
                <w:noProof/>
                <w:sz w:val="28"/>
                <w:szCs w:val="28"/>
              </w:rPr>
            </w:rPrChange>
          </w:rPr>
          <w:fldChar w:fldCharType="separate"/>
        </w:r>
        <w:r w:rsidR="00C747D5" w:rsidRPr="00733D85" w:rsidDel="00D10208">
          <w:rPr>
            <w:rFonts w:ascii="Times New Roman" w:hAnsi="Times New Roman" w:cs="Times New Roman"/>
            <w:bCs w:val="0"/>
            <w:noProof/>
            <w:sz w:val="28"/>
            <w:szCs w:val="28"/>
          </w:rPr>
          <w:delText>2</w:delText>
        </w:r>
        <w:r w:rsidR="001C4790" w:rsidRPr="00733D85" w:rsidDel="00D10208">
          <w:rPr>
            <w:rFonts w:ascii="Times New Roman" w:hAnsi="Times New Roman" w:cs="Times New Roman"/>
            <w:bCs w:val="0"/>
            <w:noProof/>
            <w:sz w:val="28"/>
            <w:szCs w:val="28"/>
          </w:rPr>
          <w:fldChar w:fldCharType="end"/>
        </w:r>
        <w:r w:rsidRPr="00733D85" w:rsidDel="00D10208">
          <w:rPr>
            <w:rFonts w:ascii="Times New Roman" w:hAnsi="Times New Roman" w:cs="Times New Roman"/>
            <w:bCs w:val="0"/>
            <w:sz w:val="28"/>
            <w:szCs w:val="28"/>
          </w:rPr>
          <w:delText>.</w:delText>
        </w:r>
        <w:r w:rsidR="001C4790" w:rsidRPr="00733D85" w:rsidDel="00D10208">
          <w:rPr>
            <w:rFonts w:ascii="Times New Roman" w:hAnsi="Times New Roman" w:cs="Times New Roman"/>
            <w:bCs w:val="0"/>
            <w:sz w:val="28"/>
            <w:szCs w:val="28"/>
          </w:rPr>
          <w:fldChar w:fldCharType="begin"/>
        </w:r>
        <w:r w:rsidR="00B9258D" w:rsidRPr="00733D85" w:rsidDel="00D10208">
          <w:rPr>
            <w:rFonts w:ascii="Times New Roman" w:hAnsi="Times New Roman" w:cs="Times New Roman"/>
            <w:bCs w:val="0"/>
            <w:sz w:val="28"/>
            <w:szCs w:val="28"/>
          </w:rPr>
          <w:delInstrText xml:space="preserve"> SEQ Bảng \* ARABIC \s 1 </w:delInstrText>
        </w:r>
        <w:r w:rsidR="001C4790" w:rsidRPr="00733D85" w:rsidDel="00D10208">
          <w:rPr>
            <w:rFonts w:ascii="Times New Roman" w:hAnsi="Times New Roman" w:cs="Times New Roman"/>
            <w:bCs w:val="0"/>
            <w:sz w:val="28"/>
            <w:szCs w:val="28"/>
            <w:rPrChange w:id="4114" w:author="Nguyễn Đình Kha" w:date="2024-07-02T21:19:00Z" w16du:dateUtc="2024-07-02T14:19:00Z">
              <w:rPr>
                <w:rFonts w:ascii="Times New Roman" w:hAnsi="Times New Roman" w:cs="Times New Roman"/>
                <w:bCs w:val="0"/>
                <w:noProof/>
                <w:sz w:val="28"/>
                <w:szCs w:val="28"/>
              </w:rPr>
            </w:rPrChange>
          </w:rPr>
          <w:fldChar w:fldCharType="separate"/>
        </w:r>
        <w:r w:rsidR="00C747D5" w:rsidRPr="00733D85" w:rsidDel="00D10208">
          <w:rPr>
            <w:rFonts w:ascii="Times New Roman" w:hAnsi="Times New Roman" w:cs="Times New Roman"/>
            <w:bCs w:val="0"/>
            <w:noProof/>
            <w:sz w:val="28"/>
            <w:szCs w:val="28"/>
          </w:rPr>
          <w:delText>1</w:delText>
        </w:r>
        <w:r w:rsidR="001C4790" w:rsidRPr="00733D85" w:rsidDel="00D10208">
          <w:rPr>
            <w:rFonts w:ascii="Times New Roman" w:hAnsi="Times New Roman" w:cs="Times New Roman"/>
            <w:bCs w:val="0"/>
            <w:noProof/>
            <w:sz w:val="28"/>
            <w:szCs w:val="28"/>
          </w:rPr>
          <w:fldChar w:fldCharType="end"/>
        </w:r>
        <w:r w:rsidRPr="00733D85" w:rsidDel="00D10208">
          <w:rPr>
            <w:rFonts w:ascii="Times New Roman" w:hAnsi="Times New Roman" w:cs="Times New Roman"/>
            <w:bCs w:val="0"/>
            <w:sz w:val="28"/>
            <w:szCs w:val="28"/>
            <w:lang w:val="en-US"/>
          </w:rPr>
          <w:delText>: Tên bảng 1</w:delText>
        </w:r>
      </w:del>
    </w:p>
    <w:p w14:paraId="47EED7A0" w14:textId="64FD0BB4" w:rsidR="0005475D" w:rsidRPr="00733D85" w:rsidDel="005439A1" w:rsidRDefault="0005475D" w:rsidP="008E639F">
      <w:pPr>
        <w:pStyle w:val="Heading2"/>
        <w:rPr>
          <w:del w:id="4115" w:author="Nguyễn Đình Kha" w:date="2024-07-01T14:04:00Z" w16du:dateUtc="2024-07-01T07:04:00Z"/>
          <w:rFonts w:ascii="Times New Roman" w:hAnsi="Times New Roman" w:cs="Times New Roman"/>
          <w:sz w:val="28"/>
          <w:szCs w:val="28"/>
          <w:lang w:val="en-US"/>
        </w:rPr>
      </w:pPr>
      <w:del w:id="4116" w:author="Nguyễn Đình Kha" w:date="2024-07-01T14:04:00Z" w16du:dateUtc="2024-07-01T07:04:00Z">
        <w:r w:rsidRPr="00733D85" w:rsidDel="005439A1">
          <w:rPr>
            <w:rFonts w:ascii="Times New Roman" w:hAnsi="Times New Roman" w:cs="Times New Roman"/>
            <w:b w:val="0"/>
            <w:bCs w:val="0"/>
            <w:sz w:val="28"/>
            <w:szCs w:val="28"/>
            <w:lang w:val="en-US"/>
          </w:rPr>
          <w:delText>Chủ đề cấp độ 2</w:delText>
        </w:r>
      </w:del>
    </w:p>
    <w:p w14:paraId="30D301C6" w14:textId="31EAE380" w:rsidR="0005475D" w:rsidRPr="00733D85" w:rsidDel="005439A1" w:rsidRDefault="0005475D" w:rsidP="008E639F">
      <w:pPr>
        <w:pStyle w:val="Heading3"/>
        <w:rPr>
          <w:del w:id="4117" w:author="Nguyễn Đình Kha" w:date="2024-07-01T14:04:00Z" w16du:dateUtc="2024-07-01T07:04:00Z"/>
          <w:rFonts w:ascii="Times New Roman" w:hAnsi="Times New Roman" w:cs="Times New Roman"/>
          <w:sz w:val="28"/>
          <w:szCs w:val="28"/>
          <w:lang w:val="en-US"/>
        </w:rPr>
      </w:pPr>
      <w:del w:id="4118" w:author="Nguyễn Đình Kha" w:date="2024-07-01T14:04:00Z" w16du:dateUtc="2024-07-01T07:04:00Z">
        <w:r w:rsidRPr="00733D85" w:rsidDel="005439A1">
          <w:rPr>
            <w:rFonts w:ascii="Times New Roman" w:hAnsi="Times New Roman" w:cs="Times New Roman"/>
            <w:b w:val="0"/>
            <w:bCs w:val="0"/>
            <w:sz w:val="28"/>
            <w:szCs w:val="28"/>
            <w:lang w:val="en-US"/>
          </w:rPr>
          <w:delText>Chủ đề cấp độ 3</w:delText>
        </w:r>
      </w:del>
    </w:p>
    <w:p w14:paraId="29F7CAF1" w14:textId="77777777" w:rsidR="007F4B40" w:rsidRPr="00733D85" w:rsidDel="00F35FDD" w:rsidRDefault="007F4B40" w:rsidP="008E639F">
      <w:pPr>
        <w:rPr>
          <w:del w:id="4119" w:author="Nguyễn Đình Kha" w:date="2024-07-01T16:03:00Z" w16du:dateUtc="2024-07-01T09:03:00Z"/>
          <w:rFonts w:ascii="Times New Roman" w:hAnsi="Times New Roman" w:cs="Times New Roman"/>
          <w:sz w:val="28"/>
          <w:szCs w:val="28"/>
          <w:lang w:val="en-US"/>
        </w:rPr>
      </w:pPr>
    </w:p>
    <w:p w14:paraId="22315A5E" w14:textId="77777777" w:rsidR="007F4B40" w:rsidRPr="00733D85" w:rsidDel="00F411A5" w:rsidRDefault="007F4B40" w:rsidP="008E639F">
      <w:pPr>
        <w:rPr>
          <w:del w:id="4120" w:author="Nguyễn Đình Kha" w:date="2024-07-01T15:58:00Z" w16du:dateUtc="2024-07-01T08:58:00Z"/>
          <w:rFonts w:ascii="Times New Roman" w:hAnsi="Times New Roman" w:cs="Times New Roman"/>
          <w:sz w:val="28"/>
          <w:szCs w:val="28"/>
          <w:lang w:val="en-US"/>
        </w:rPr>
      </w:pPr>
    </w:p>
    <w:p w14:paraId="5A648151" w14:textId="26CC3E21" w:rsidR="00C625AB" w:rsidRPr="00C625AB" w:rsidRDefault="00C625AB" w:rsidP="008E639F">
      <w:pPr>
        <w:pStyle w:val="Caption"/>
        <w:spacing w:line="360" w:lineRule="auto"/>
        <w:rPr>
          <w:del w:id="4121" w:author="Nguyễn Đình Kha" w:date="2024-07-01T16:04:00Z" w16du:dateUtc="2024-07-01T09:04:00Z"/>
          <w:rFonts w:ascii="Times New Roman" w:hAnsi="Times New Roman" w:cs="Times New Roman"/>
          <w:bCs w:val="0"/>
          <w:sz w:val="28"/>
          <w:szCs w:val="28"/>
          <w:lang w:val="en-US"/>
          <w:rPrChange w:id="4122" w:author="Nguyễn Đình Kha" w:date="2024-07-02T21:19:00Z" w16du:dateUtc="2024-07-02T14:19:00Z">
            <w:rPr>
              <w:del w:id="4123" w:author="Nguyễn Đình Kha" w:date="2024-07-01T16:04:00Z" w16du:dateUtc="2024-07-01T09:04:00Z"/>
              <w:bCs/>
              <w:szCs w:val="18"/>
              <w:lang w:val="en-US"/>
            </w:rPr>
          </w:rPrChange>
        </w:rPr>
        <w:sectPr w:rsidR="00C625AB" w:rsidRPr="00C625AB" w:rsidSect="007F4B40">
          <w:pgSz w:w="11906" w:h="16838"/>
          <w:pgMar w:top="1701" w:right="1134" w:bottom="1985" w:left="1985" w:header="708" w:footer="708" w:gutter="0"/>
          <w:cols w:space="708"/>
          <w:docGrid w:linePitch="360"/>
        </w:sectPr>
        <w:pPrChange w:id="4124" w:author="Nguyễn Đình Kha" w:date="2024-07-01T16:03:00Z" w16du:dateUtc="2024-07-01T09:03:00Z">
          <w:pPr/>
        </w:pPrChange>
      </w:pPr>
    </w:p>
    <w:p w14:paraId="5CC1F0F7" w14:textId="216A322D" w:rsidR="00FB5442" w:rsidRPr="00EB4BF3" w:rsidDel="00F411A5" w:rsidRDefault="00FB5442" w:rsidP="008E639F">
      <w:pPr>
        <w:pStyle w:val="Heading1"/>
        <w:rPr>
          <w:del w:id="4125" w:author="Nguyễn Đình Kha" w:date="2024-07-01T15:58:00Z" w16du:dateUtc="2024-07-01T08:58:00Z"/>
          <w:szCs w:val="28"/>
        </w:rPr>
      </w:pPr>
      <w:del w:id="4126" w:author="Nguyễn Đình Kha" w:date="2024-07-01T15:58:00Z" w16du:dateUtc="2024-07-01T08:58:00Z">
        <w:r w:rsidRPr="00733D85" w:rsidDel="00F411A5">
          <w:rPr>
            <w:b w:val="0"/>
            <w:szCs w:val="28"/>
          </w:rPr>
          <w:delText>TÊN CHƯƠNG 3</w:delText>
        </w:r>
      </w:del>
    </w:p>
    <w:p w14:paraId="17462D31" w14:textId="5BB4AEE9" w:rsidR="00FB5442" w:rsidRPr="00733D85" w:rsidDel="00F411A5" w:rsidRDefault="00FB5442" w:rsidP="008E639F">
      <w:pPr>
        <w:pStyle w:val="Heading2"/>
        <w:rPr>
          <w:del w:id="4127" w:author="Nguyễn Đình Kha" w:date="2024-07-01T15:58:00Z" w16du:dateUtc="2024-07-01T08:58:00Z"/>
          <w:rFonts w:ascii="Times New Roman" w:hAnsi="Times New Roman" w:cs="Times New Roman"/>
          <w:sz w:val="28"/>
          <w:szCs w:val="28"/>
          <w:lang w:val="en-US"/>
        </w:rPr>
      </w:pPr>
      <w:del w:id="4128" w:author="Nguyễn Đình Kha" w:date="2024-07-01T15:58:00Z" w16du:dateUtc="2024-07-01T08:58:00Z">
        <w:r w:rsidRPr="00733D85" w:rsidDel="00F411A5">
          <w:rPr>
            <w:rFonts w:ascii="Times New Roman" w:hAnsi="Times New Roman" w:cs="Times New Roman"/>
            <w:sz w:val="28"/>
            <w:szCs w:val="28"/>
            <w:lang w:val="en-US"/>
          </w:rPr>
          <w:delText>Ch</w:delText>
        </w:r>
        <w:r w:rsidRPr="00733D85" w:rsidDel="00F411A5">
          <w:rPr>
            <w:rFonts w:ascii="Times New Roman" w:hAnsi="Times New Roman" w:cs="Times New Roman"/>
            <w:b w:val="0"/>
            <w:bCs w:val="0"/>
            <w:sz w:val="28"/>
            <w:szCs w:val="28"/>
            <w:lang w:val="en-US"/>
          </w:rPr>
          <w:delText>ủ đề cấp độ 2</w:delText>
        </w:r>
      </w:del>
    </w:p>
    <w:p w14:paraId="7A407522" w14:textId="1C01AD68" w:rsidR="00126A4E" w:rsidRPr="00733D85" w:rsidDel="00F411A5" w:rsidRDefault="00126A4E" w:rsidP="008E639F">
      <w:pPr>
        <w:rPr>
          <w:del w:id="4129" w:author="Nguyễn Đình Kha" w:date="2024-07-01T15:58:00Z" w16du:dateUtc="2024-07-01T08:58:00Z"/>
          <w:rFonts w:ascii="Times New Roman" w:hAnsi="Times New Roman" w:cs="Times New Roman"/>
          <w:sz w:val="28"/>
          <w:szCs w:val="28"/>
          <w:lang w:val="en-US"/>
        </w:rPr>
      </w:pPr>
      <w:del w:id="4130" w:author="Nguyễn Đình Kha" w:date="2024-07-01T15:58:00Z" w16du:dateUtc="2024-07-01T08:58:00Z">
        <w:r w:rsidRPr="00733D85" w:rsidDel="00F411A5">
          <w:rPr>
            <w:rFonts w:ascii="Times New Roman" w:hAnsi="Times New Roman" w:cs="Times New Roman"/>
            <w:sz w:val="28"/>
            <w:szCs w:val="28"/>
            <w:lang w:val="en-US"/>
          </w:rPr>
          <w:delText>Nội dung …………………</w:delText>
        </w:r>
      </w:del>
    </w:p>
    <w:p w14:paraId="15DA8C5F" w14:textId="63F99293" w:rsidR="00126A4E" w:rsidRPr="00733D85" w:rsidDel="00F411A5" w:rsidRDefault="00126A4E" w:rsidP="008E639F">
      <w:pPr>
        <w:rPr>
          <w:del w:id="4131" w:author="Nguyễn Đình Kha" w:date="2024-07-01T15:58:00Z" w16du:dateUtc="2024-07-01T08:58:00Z"/>
          <w:rFonts w:ascii="Times New Roman" w:hAnsi="Times New Roman" w:cs="Times New Roman"/>
          <w:sz w:val="28"/>
          <w:szCs w:val="28"/>
          <w:lang w:val="en-US"/>
        </w:rPr>
      </w:pPr>
      <w:del w:id="4132" w:author="Nguyễn Đình Kha" w:date="2024-07-01T15:58:00Z" w16du:dateUtc="2024-07-01T08:58:00Z">
        <w:r w:rsidRPr="00733D85" w:rsidDel="00F411A5">
          <w:rPr>
            <w:rFonts w:ascii="Times New Roman" w:hAnsi="Times New Roman" w:cs="Times New Roman"/>
            <w:sz w:val="28"/>
            <w:szCs w:val="28"/>
            <w:lang w:val="en-US"/>
          </w:rPr>
          <w:delText>Nội dung………………….</w:delText>
        </w:r>
      </w:del>
    </w:p>
    <w:p w14:paraId="7C47C517" w14:textId="4A4D04CD" w:rsidR="00FB5442" w:rsidRPr="00733D85" w:rsidDel="00F411A5" w:rsidRDefault="00FB5442" w:rsidP="008E639F">
      <w:pPr>
        <w:pStyle w:val="Heading3"/>
        <w:rPr>
          <w:del w:id="4133" w:author="Nguyễn Đình Kha" w:date="2024-07-01T15:58:00Z" w16du:dateUtc="2024-07-01T08:58:00Z"/>
          <w:rFonts w:ascii="Times New Roman" w:hAnsi="Times New Roman" w:cs="Times New Roman"/>
          <w:sz w:val="28"/>
          <w:szCs w:val="28"/>
          <w:lang w:val="en-US"/>
        </w:rPr>
      </w:pPr>
      <w:del w:id="4134" w:author="Nguyễn Đình Kha" w:date="2024-07-01T15:58:00Z" w16du:dateUtc="2024-07-01T08:58:00Z">
        <w:r w:rsidRPr="00733D85" w:rsidDel="00F411A5">
          <w:rPr>
            <w:rFonts w:ascii="Times New Roman" w:hAnsi="Times New Roman" w:cs="Times New Roman"/>
            <w:b w:val="0"/>
            <w:bCs w:val="0"/>
            <w:sz w:val="28"/>
            <w:szCs w:val="28"/>
            <w:lang w:val="en-US"/>
          </w:rPr>
          <w:delText>Chủ đề cấp độ 3</w:delText>
        </w:r>
      </w:del>
    </w:p>
    <w:p w14:paraId="6861067A" w14:textId="484A0E4E" w:rsidR="00FB5442" w:rsidRPr="00733D85" w:rsidDel="00F411A5" w:rsidRDefault="00FB5442" w:rsidP="008E639F">
      <w:pPr>
        <w:pStyle w:val="Heading4"/>
        <w:rPr>
          <w:del w:id="4135" w:author="Nguyễn Đình Kha" w:date="2024-07-01T15:58:00Z" w16du:dateUtc="2024-07-01T08:58:00Z"/>
          <w:rFonts w:ascii="Times New Roman" w:hAnsi="Times New Roman" w:cs="Times New Roman"/>
          <w:sz w:val="28"/>
          <w:szCs w:val="28"/>
          <w:lang w:val="en-US"/>
        </w:rPr>
      </w:pPr>
      <w:del w:id="4136" w:author="Nguyễn Đình Kha" w:date="2024-07-01T15:58:00Z" w16du:dateUtc="2024-07-01T08:58:00Z">
        <w:r w:rsidRPr="00733D85" w:rsidDel="00F411A5">
          <w:rPr>
            <w:rFonts w:ascii="Times New Roman" w:hAnsi="Times New Roman" w:cs="Times New Roman"/>
            <w:b w:val="0"/>
            <w:bCs w:val="0"/>
            <w:iCs w:val="0"/>
            <w:sz w:val="28"/>
            <w:szCs w:val="28"/>
            <w:lang w:val="en-US"/>
          </w:rPr>
          <w:delText>Chủ đề cấp độ 4</w:delText>
        </w:r>
      </w:del>
    </w:p>
    <w:p w14:paraId="6D4271BA" w14:textId="1FD8EC05" w:rsidR="00FB5442" w:rsidRPr="00733D85" w:rsidDel="00F411A5" w:rsidRDefault="00FB5442" w:rsidP="008E639F">
      <w:pPr>
        <w:pStyle w:val="Heading2"/>
        <w:rPr>
          <w:del w:id="4137" w:author="Nguyễn Đình Kha" w:date="2024-07-01T15:58:00Z" w16du:dateUtc="2024-07-01T08:58:00Z"/>
          <w:rFonts w:ascii="Times New Roman" w:hAnsi="Times New Roman" w:cs="Times New Roman"/>
          <w:sz w:val="28"/>
          <w:szCs w:val="28"/>
          <w:lang w:val="en-US"/>
        </w:rPr>
      </w:pPr>
      <w:del w:id="4138" w:author="Nguyễn Đình Kha" w:date="2024-07-01T15:58:00Z" w16du:dateUtc="2024-07-01T08:58:00Z">
        <w:r w:rsidRPr="00733D85" w:rsidDel="00F411A5">
          <w:rPr>
            <w:rFonts w:ascii="Times New Roman" w:hAnsi="Times New Roman" w:cs="Times New Roman"/>
            <w:b w:val="0"/>
            <w:bCs w:val="0"/>
            <w:sz w:val="28"/>
            <w:szCs w:val="28"/>
            <w:lang w:val="en-US"/>
          </w:rPr>
          <w:delText>Chủ đề cấp độ 2</w:delText>
        </w:r>
      </w:del>
    </w:p>
    <w:p w14:paraId="2911CCA1" w14:textId="77777777" w:rsidR="00B520EA" w:rsidRPr="00733D85" w:rsidDel="00F411A5" w:rsidRDefault="00B520EA" w:rsidP="008E639F">
      <w:pPr>
        <w:rPr>
          <w:del w:id="4139" w:author="Nguyễn Đình Kha" w:date="2024-07-01T15:58:00Z" w16du:dateUtc="2024-07-01T08:58:00Z"/>
          <w:rFonts w:ascii="Times New Roman" w:hAnsi="Times New Roman" w:cs="Times New Roman"/>
          <w:sz w:val="28"/>
          <w:szCs w:val="28"/>
          <w:lang w:val="en-US"/>
        </w:rPr>
      </w:pPr>
    </w:p>
    <w:p w14:paraId="2AE4113C" w14:textId="5A69CA5C" w:rsidR="00B520EA" w:rsidRPr="00733D85" w:rsidDel="008F5A15" w:rsidRDefault="00B520EA" w:rsidP="008E639F">
      <w:pPr>
        <w:rPr>
          <w:del w:id="4140" w:author="Nguyễn Đình Kha" w:date="2024-07-01T16:07:00Z" w16du:dateUtc="2024-07-01T09:07:00Z"/>
          <w:rFonts w:ascii="Times New Roman" w:hAnsi="Times New Roman" w:cs="Times New Roman"/>
          <w:sz w:val="28"/>
          <w:szCs w:val="28"/>
          <w:lang w:val="en-US"/>
        </w:rPr>
        <w:sectPr w:rsidR="00B520EA" w:rsidRPr="00733D85" w:rsidDel="008F5A15" w:rsidSect="007F4B40">
          <w:pgSz w:w="11906" w:h="16838"/>
          <w:pgMar w:top="1701" w:right="1134" w:bottom="1985" w:left="1985" w:header="708" w:footer="708" w:gutter="0"/>
          <w:cols w:space="708"/>
          <w:docGrid w:linePitch="360"/>
        </w:sectPr>
      </w:pPr>
    </w:p>
    <w:p w14:paraId="0A75EEFC" w14:textId="77777777" w:rsidR="00B520EA" w:rsidRDefault="00B520EA" w:rsidP="008E639F">
      <w:pPr>
        <w:pStyle w:val="Title"/>
        <w:spacing w:line="360" w:lineRule="auto"/>
        <w:rPr>
          <w:rFonts w:ascii="Times New Roman" w:hAnsi="Times New Roman" w:cs="Times New Roman"/>
          <w:szCs w:val="28"/>
          <w:lang w:val="en-US"/>
        </w:rPr>
      </w:pPr>
      <w:r w:rsidRPr="00733D85">
        <w:rPr>
          <w:rFonts w:ascii="Times New Roman" w:hAnsi="Times New Roman" w:cs="Times New Roman"/>
          <w:szCs w:val="28"/>
          <w:lang w:val="en-US"/>
        </w:rPr>
        <w:t>TÀI LIỆU THAM KHẢO</w:t>
      </w:r>
    </w:p>
    <w:p w14:paraId="7B01A771" w14:textId="0F0513C3" w:rsidR="000F382D" w:rsidRPr="00A07802" w:rsidRDefault="00A07802" w:rsidP="008E639F">
      <w:pPr>
        <w:rPr>
          <w:lang w:val="en-US"/>
        </w:rPr>
      </w:pPr>
      <w:bookmarkStart w:id="4141" w:name="Ref1"/>
      <w:r w:rsidRPr="00A07802">
        <w:rPr>
          <w:lang w:val="en-US"/>
        </w:rPr>
        <w:t xml:space="preserve">[1] </w:t>
      </w:r>
      <w:bookmarkEnd w:id="4141"/>
      <w:r w:rsidRPr="00A07802">
        <w:rPr>
          <w:lang w:val="en-US"/>
        </w:rPr>
        <w:t>V. Mnih, K. Kavukcuoglu, D. Silver, A. A. Rusu, J. Veness, M. G. Bellemare, ... and D. Hassabis, "Human-level control through deep reinforcement learning," Nature, vol. 518, no. 7540, pp. 529-533, 2015.</w:t>
      </w:r>
      <w:r w:rsidR="000F382D">
        <w:rPr>
          <w:lang w:val="en-US"/>
        </w:rPr>
        <w:t xml:space="preserve"> Available: </w:t>
      </w:r>
      <w:hyperlink r:id="rId34" w:history="1">
        <w:r w:rsidR="000F382D" w:rsidRPr="00407596">
          <w:rPr>
            <w:rStyle w:val="Hyperlink"/>
            <w:lang w:val="en-US"/>
          </w:rPr>
          <w:t>https://www.nature.com/articles/nature14236</w:t>
        </w:r>
      </w:hyperlink>
      <w:r w:rsidR="000F382D">
        <w:rPr>
          <w:lang w:val="en-US"/>
        </w:rPr>
        <w:t xml:space="preserve"> </w:t>
      </w:r>
    </w:p>
    <w:p w14:paraId="695DF842" w14:textId="1F2DDC22" w:rsidR="00B520EA" w:rsidRPr="00733D85" w:rsidRDefault="00F71B18" w:rsidP="008E639F">
      <w:pPr>
        <w:rPr>
          <w:ins w:id="4142" w:author="Nguyễn Đình Kha" w:date="2024-07-01T14:42:00Z" w16du:dateUtc="2024-07-01T07:42:00Z"/>
          <w:rFonts w:ascii="Times New Roman" w:hAnsi="Times New Roman" w:cs="Times New Roman"/>
          <w:szCs w:val="26"/>
          <w:lang w:val="en-US"/>
        </w:rPr>
      </w:pPr>
      <w:bookmarkStart w:id="4143" w:name="Ref2"/>
      <w:ins w:id="4144" w:author="Nguyễn Đình Kha" w:date="2024-07-01T14:36:00Z" w16du:dateUtc="2024-07-01T07:36:00Z">
        <w:r w:rsidRPr="00733D85">
          <w:rPr>
            <w:rFonts w:ascii="Times New Roman" w:hAnsi="Times New Roman" w:cs="Times New Roman"/>
            <w:szCs w:val="26"/>
            <w:lang w:val="en-US"/>
          </w:rPr>
          <w:t>[</w:t>
        </w:r>
      </w:ins>
      <w:r w:rsidR="000F382D">
        <w:rPr>
          <w:rFonts w:ascii="Times New Roman" w:hAnsi="Times New Roman" w:cs="Times New Roman"/>
          <w:szCs w:val="26"/>
          <w:lang w:val="en-US"/>
        </w:rPr>
        <w:t>2</w:t>
      </w:r>
      <w:ins w:id="4145" w:author="Nguyễn Đình Kha" w:date="2024-07-01T14:36:00Z" w16du:dateUtc="2024-07-01T07:36:00Z">
        <w:r w:rsidRPr="00733D85">
          <w:rPr>
            <w:rFonts w:ascii="Times New Roman" w:hAnsi="Times New Roman" w:cs="Times New Roman"/>
            <w:szCs w:val="26"/>
            <w:lang w:val="en-US"/>
          </w:rPr>
          <w:t xml:space="preserve">] </w:t>
        </w:r>
      </w:ins>
      <w:bookmarkEnd w:id="4143"/>
      <w:del w:id="4146" w:author="Nguyễn Đình Kha" w:date="2024-07-01T14:36:00Z" w16du:dateUtc="2024-07-01T07:36:00Z">
        <w:r w:rsidR="005D7BC1" w:rsidRPr="00733D85" w:rsidDel="00F71B18">
          <w:rPr>
            <w:rFonts w:ascii="Times New Roman" w:hAnsi="Times New Roman" w:cs="Times New Roman"/>
            <w:szCs w:val="26"/>
            <w:lang w:val="en-US"/>
          </w:rPr>
          <w:delText xml:space="preserve">Theo </w:delText>
        </w:r>
      </w:del>
      <w:ins w:id="4147" w:author="Nguyễn Đình Kha" w:date="2024-07-01T14:41:00Z" w16du:dateUtc="2024-07-01T07:41:00Z">
        <w:r w:rsidRPr="00733D85">
          <w:rPr>
            <w:rFonts w:ascii="Times New Roman" w:hAnsi="Times New Roman" w:cs="Times New Roman"/>
            <w:szCs w:val="26"/>
            <w:rPrChange w:id="4148" w:author="Nguyễn Đình Kha" w:date="2024-07-02T21:19:00Z" w16du:dateUtc="2024-07-02T14:19:00Z">
              <w:rPr/>
            </w:rPrChange>
          </w:rPr>
          <w:t xml:space="preserve">L. Huang and Q. Zhu, "Adaptive Honeypot Engagement through Reinforcement Learning of Semi-Markov Decision Processes," </w:t>
        </w:r>
        <w:r w:rsidRPr="00733D85">
          <w:rPr>
            <w:rStyle w:val="Emphasis"/>
            <w:rFonts w:ascii="Times New Roman" w:hAnsi="Times New Roman" w:cs="Times New Roman"/>
            <w:szCs w:val="26"/>
            <w:rPrChange w:id="4149" w:author="Nguyễn Đình Kha" w:date="2024-07-02T21:19:00Z" w16du:dateUtc="2024-07-02T14:19:00Z">
              <w:rPr>
                <w:rStyle w:val="Emphasis"/>
              </w:rPr>
            </w:rPrChange>
          </w:rPr>
          <w:t>arXiv preprint arXiv:1906.12182</w:t>
        </w:r>
        <w:r w:rsidRPr="00733D85">
          <w:rPr>
            <w:rFonts w:ascii="Times New Roman" w:hAnsi="Times New Roman" w:cs="Times New Roman"/>
            <w:szCs w:val="26"/>
            <w:rPrChange w:id="4150" w:author="Nguyễn Đình Kha" w:date="2024-07-02T21:19:00Z" w16du:dateUtc="2024-07-02T14:19:00Z">
              <w:rPr/>
            </w:rPrChange>
          </w:rPr>
          <w:t xml:space="preserve">, 2019. Available: </w:t>
        </w:r>
        <w:r w:rsidRPr="00733D85">
          <w:rPr>
            <w:rFonts w:ascii="Times New Roman" w:hAnsi="Times New Roman" w:cs="Times New Roman"/>
            <w:szCs w:val="26"/>
            <w:rPrChange w:id="4151" w:author="Nguyễn Đình Kha" w:date="2024-07-02T21:19:00Z" w16du:dateUtc="2024-07-02T14:19:00Z">
              <w:rPr/>
            </w:rPrChange>
          </w:rPr>
          <w:fldChar w:fldCharType="begin"/>
        </w:r>
        <w:r w:rsidRPr="00733D85">
          <w:rPr>
            <w:rFonts w:ascii="Times New Roman" w:hAnsi="Times New Roman" w:cs="Times New Roman"/>
            <w:szCs w:val="26"/>
            <w:rPrChange w:id="4152" w:author="Nguyễn Đình Kha" w:date="2024-07-02T21:19:00Z" w16du:dateUtc="2024-07-02T14:19:00Z">
              <w:rPr/>
            </w:rPrChange>
          </w:rPr>
          <w:instrText>HYPERLINK "https://arxiv.org/abs/1906.12182" \t "_new"</w:instrText>
        </w:r>
        <w:r w:rsidRPr="00733D85">
          <w:rPr>
            <w:rFonts w:ascii="Times New Roman" w:hAnsi="Times New Roman" w:cs="Times New Roman"/>
            <w:szCs w:val="26"/>
            <w:rPrChange w:id="4153" w:author="Nguyễn Đình Kha" w:date="2024-07-02T21:19:00Z" w16du:dateUtc="2024-07-02T14:19:00Z">
              <w:rPr>
                <w:rFonts w:ascii="Times New Roman" w:hAnsi="Times New Roman" w:cs="Times New Roman"/>
                <w:szCs w:val="26"/>
              </w:rPr>
            </w:rPrChange>
          </w:rPr>
        </w:r>
        <w:r w:rsidRPr="00733D85">
          <w:rPr>
            <w:rFonts w:ascii="Times New Roman" w:hAnsi="Times New Roman" w:cs="Times New Roman"/>
            <w:szCs w:val="26"/>
            <w:rPrChange w:id="4154" w:author="Nguyễn Đình Kha" w:date="2024-07-02T21:19:00Z" w16du:dateUtc="2024-07-02T14:19:00Z">
              <w:rPr/>
            </w:rPrChange>
          </w:rPr>
          <w:fldChar w:fldCharType="separate"/>
        </w:r>
        <w:r w:rsidRPr="00733D85">
          <w:rPr>
            <w:rStyle w:val="Hyperlink"/>
            <w:rFonts w:ascii="Times New Roman" w:hAnsi="Times New Roman" w:cs="Times New Roman"/>
            <w:szCs w:val="26"/>
            <w:rPrChange w:id="4155" w:author="Nguyễn Đình Kha" w:date="2024-07-02T21:19:00Z" w16du:dateUtc="2024-07-02T14:19:00Z">
              <w:rPr>
                <w:rStyle w:val="Hyperlink"/>
              </w:rPr>
            </w:rPrChange>
          </w:rPr>
          <w:t>https://arxiv.org/abs/1906.12182</w:t>
        </w:r>
        <w:r w:rsidRPr="00733D85">
          <w:rPr>
            <w:rFonts w:ascii="Times New Roman" w:hAnsi="Times New Roman" w:cs="Times New Roman"/>
            <w:szCs w:val="26"/>
            <w:rPrChange w:id="4156" w:author="Nguyễn Đình Kha" w:date="2024-07-02T21:19:00Z" w16du:dateUtc="2024-07-02T14:19:00Z">
              <w:rPr/>
            </w:rPrChange>
          </w:rPr>
          <w:fldChar w:fldCharType="end"/>
        </w:r>
      </w:ins>
      <w:del w:id="4157" w:author="Nguyễn Đình Kha" w:date="2024-07-01T14:36:00Z" w16du:dateUtc="2024-07-01T07:36:00Z">
        <w:r w:rsidR="005D7BC1" w:rsidRPr="00733D85" w:rsidDel="00F71B18">
          <w:rPr>
            <w:rFonts w:ascii="Times New Roman" w:hAnsi="Times New Roman" w:cs="Times New Roman"/>
            <w:szCs w:val="26"/>
            <w:lang w:val="en-US"/>
          </w:rPr>
          <w:delText>chuẩn IEEE</w:delText>
        </w:r>
      </w:del>
    </w:p>
    <w:p w14:paraId="60718F08" w14:textId="0E8CB7BE" w:rsidR="00F71B18" w:rsidRPr="00733D85" w:rsidRDefault="00F71B18" w:rsidP="008E639F">
      <w:pPr>
        <w:rPr>
          <w:ins w:id="4158" w:author="Nguyễn Đình Kha" w:date="2024-07-01T15:58:00Z" w16du:dateUtc="2024-07-01T08:58:00Z"/>
          <w:rFonts w:ascii="Times New Roman" w:hAnsi="Times New Roman" w:cs="Times New Roman"/>
          <w:szCs w:val="26"/>
          <w:lang w:val="en-US"/>
        </w:rPr>
      </w:pPr>
      <w:bookmarkStart w:id="4159" w:name="Ref3"/>
      <w:ins w:id="4160" w:author="Nguyễn Đình Kha" w:date="2024-07-01T14:42:00Z" w16du:dateUtc="2024-07-01T07:42:00Z">
        <w:r w:rsidRPr="00733D85">
          <w:rPr>
            <w:rFonts w:ascii="Times New Roman" w:hAnsi="Times New Roman" w:cs="Times New Roman"/>
            <w:szCs w:val="26"/>
            <w:lang w:val="en-US"/>
          </w:rPr>
          <w:t>[</w:t>
        </w:r>
      </w:ins>
      <w:r w:rsidR="000F382D">
        <w:rPr>
          <w:rFonts w:ascii="Times New Roman" w:hAnsi="Times New Roman" w:cs="Times New Roman"/>
          <w:szCs w:val="26"/>
          <w:lang w:val="en-US"/>
        </w:rPr>
        <w:t>3</w:t>
      </w:r>
      <w:ins w:id="4161" w:author="Nguyễn Đình Kha" w:date="2024-07-01T14:42:00Z" w16du:dateUtc="2024-07-01T07:42:00Z">
        <w:r w:rsidRPr="00733D85">
          <w:rPr>
            <w:rFonts w:ascii="Times New Roman" w:hAnsi="Times New Roman" w:cs="Times New Roman"/>
            <w:szCs w:val="26"/>
            <w:lang w:val="en-US"/>
          </w:rPr>
          <w:t xml:space="preserve">] </w:t>
        </w:r>
        <w:bookmarkEnd w:id="4159"/>
        <w:r w:rsidRPr="00733D85">
          <w:rPr>
            <w:rFonts w:ascii="Times New Roman" w:hAnsi="Times New Roman" w:cs="Times New Roman"/>
            <w:szCs w:val="26"/>
            <w:rPrChange w:id="4162" w:author="Nguyễn Đình Kha" w:date="2024-07-02T21:19:00Z" w16du:dateUtc="2024-07-02T14:19:00Z">
              <w:rPr/>
            </w:rPrChange>
          </w:rPr>
          <w:t xml:space="preserve">P. Kordík, "Using Reinforcement Learning to Conceal Honeypot Functionality," in </w:t>
        </w:r>
        <w:r w:rsidRPr="00733D85">
          <w:rPr>
            <w:rStyle w:val="Emphasis"/>
            <w:rFonts w:ascii="Times New Roman" w:hAnsi="Times New Roman" w:cs="Times New Roman"/>
            <w:szCs w:val="26"/>
            <w:rPrChange w:id="4163" w:author="Nguyễn Đình Kha" w:date="2024-07-02T21:19:00Z" w16du:dateUtc="2024-07-02T14:19:00Z">
              <w:rPr>
                <w:rStyle w:val="Emphasis"/>
              </w:rPr>
            </w:rPrChange>
          </w:rPr>
          <w:t>ECML PKDD 2018: European Conference on Machine Learning and Knowledge Discovery in Databases, Dublin, Ireland, September 10-14, 2018, Proceedings, Part III</w:t>
        </w:r>
        <w:r w:rsidRPr="00733D85">
          <w:rPr>
            <w:rFonts w:ascii="Times New Roman" w:hAnsi="Times New Roman" w:cs="Times New Roman"/>
            <w:szCs w:val="26"/>
            <w:rPrChange w:id="4164" w:author="Nguyễn Đình Kha" w:date="2024-07-02T21:19:00Z" w16du:dateUtc="2024-07-02T14:19:00Z">
              <w:rPr/>
            </w:rPrChange>
          </w:rPr>
          <w:t>, pp. 550-565. Available:</w:t>
        </w:r>
        <w:r w:rsidRPr="00733D85">
          <w:rPr>
            <w:rFonts w:ascii="Times New Roman" w:hAnsi="Times New Roman" w:cs="Times New Roman"/>
            <w:szCs w:val="26"/>
            <w:lang w:val="en-US"/>
            <w:rPrChange w:id="4165" w:author="Nguyễn Đình Kha" w:date="2024-07-02T21:19:00Z" w16du:dateUtc="2024-07-02T14:19:00Z">
              <w:rPr>
                <w:lang w:val="en-US"/>
              </w:rPr>
            </w:rPrChange>
          </w:rPr>
          <w:t xml:space="preserve"> </w:t>
        </w:r>
        <w:r w:rsidRPr="00733D85">
          <w:rPr>
            <w:rFonts w:ascii="Times New Roman" w:hAnsi="Times New Roman" w:cs="Times New Roman"/>
            <w:szCs w:val="26"/>
            <w:rPrChange w:id="4166" w:author="Nguyễn Đình Kha" w:date="2024-07-02T21:19:00Z" w16du:dateUtc="2024-07-02T14:19:00Z">
              <w:rPr/>
            </w:rPrChange>
          </w:rPr>
          <w:fldChar w:fldCharType="begin"/>
        </w:r>
        <w:r w:rsidRPr="00733D85">
          <w:rPr>
            <w:rFonts w:ascii="Times New Roman" w:hAnsi="Times New Roman" w:cs="Times New Roman"/>
            <w:szCs w:val="26"/>
            <w:rPrChange w:id="4167" w:author="Nguyễn Đình Kha" w:date="2024-07-02T21:19:00Z" w16du:dateUtc="2024-07-02T14:19:00Z">
              <w:rPr/>
            </w:rPrChange>
          </w:rPr>
          <w:instrText>HYPERLINK "</w:instrText>
        </w:r>
        <w:r w:rsidRPr="00733D85">
          <w:rPr>
            <w:rFonts w:ascii="Times New Roman" w:hAnsi="Times New Roman" w:cs="Times New Roman"/>
            <w:szCs w:val="26"/>
            <w:rPrChange w:id="4168" w:author="Nguyễn Đình Kha" w:date="2024-07-02T21:19:00Z" w16du:dateUtc="2024-07-02T14:19:00Z">
              <w:rPr>
                <w:rStyle w:val="Hyperlink"/>
              </w:rPr>
            </w:rPrChange>
          </w:rPr>
          <w:instrText>https://www.researchgate.net/publication/330457427_Using_Reinforcement_Learning_to_Conceal_Honeypot_Functionality_European_Conference_ECML_PKDD_2018_Dublin_Ireland_September_10-14_2018_Proceedings_Part_III</w:instrText>
        </w:r>
        <w:r w:rsidRPr="00733D85">
          <w:rPr>
            <w:rFonts w:ascii="Times New Roman" w:hAnsi="Times New Roman" w:cs="Times New Roman"/>
            <w:szCs w:val="26"/>
            <w:rPrChange w:id="4169" w:author="Nguyễn Đình Kha" w:date="2024-07-02T21:19:00Z" w16du:dateUtc="2024-07-02T14:19:00Z">
              <w:rPr/>
            </w:rPrChange>
          </w:rPr>
          <w:instrText>"</w:instrText>
        </w:r>
        <w:r w:rsidRPr="00733D85">
          <w:rPr>
            <w:rFonts w:ascii="Times New Roman" w:hAnsi="Times New Roman" w:cs="Times New Roman"/>
            <w:szCs w:val="26"/>
            <w:rPrChange w:id="4170" w:author="Nguyễn Đình Kha" w:date="2024-07-02T21:19:00Z" w16du:dateUtc="2024-07-02T14:19:00Z">
              <w:rPr>
                <w:rFonts w:ascii="Times New Roman" w:hAnsi="Times New Roman" w:cs="Times New Roman"/>
                <w:szCs w:val="26"/>
              </w:rPr>
            </w:rPrChange>
          </w:rPr>
        </w:r>
        <w:r w:rsidRPr="00733D85">
          <w:rPr>
            <w:rFonts w:ascii="Times New Roman" w:hAnsi="Times New Roman" w:cs="Times New Roman"/>
            <w:szCs w:val="26"/>
            <w:rPrChange w:id="4171" w:author="Nguyễn Đình Kha" w:date="2024-07-02T21:19:00Z" w16du:dateUtc="2024-07-02T14:19:00Z">
              <w:rPr/>
            </w:rPrChange>
          </w:rPr>
          <w:fldChar w:fldCharType="separate"/>
        </w:r>
        <w:r w:rsidRPr="00733D85">
          <w:rPr>
            <w:rStyle w:val="Hyperlink"/>
            <w:rFonts w:ascii="Times New Roman" w:hAnsi="Times New Roman" w:cs="Times New Roman"/>
            <w:szCs w:val="26"/>
            <w:rPrChange w:id="4172" w:author="Nguyễn Đình Kha" w:date="2024-07-02T21:19:00Z" w16du:dateUtc="2024-07-02T14:19:00Z">
              <w:rPr>
                <w:rStyle w:val="Hyperlink"/>
              </w:rPr>
            </w:rPrChange>
          </w:rPr>
          <w:t>https://www.researchgate.net/publication/330457427_Using_Reinforcement_Learning_to_Conceal_Honeypot_Functionality_European_Conference_ECML_PKDD_2018_Dublin_Ireland_September_10-14_2018_Proceedings_Part_III</w:t>
        </w:r>
        <w:r w:rsidRPr="00733D85">
          <w:rPr>
            <w:rFonts w:ascii="Times New Roman" w:hAnsi="Times New Roman" w:cs="Times New Roman"/>
            <w:szCs w:val="26"/>
            <w:rPrChange w:id="4173" w:author="Nguyễn Đình Kha" w:date="2024-07-02T21:19:00Z" w16du:dateUtc="2024-07-02T14:19:00Z">
              <w:rPr/>
            </w:rPrChange>
          </w:rPr>
          <w:fldChar w:fldCharType="end"/>
        </w:r>
        <w:r w:rsidRPr="00733D85">
          <w:rPr>
            <w:rFonts w:ascii="Times New Roman" w:hAnsi="Times New Roman" w:cs="Times New Roman"/>
            <w:szCs w:val="26"/>
            <w:rPrChange w:id="4174" w:author="Nguyễn Đình Kha" w:date="2024-07-02T21:19:00Z" w16du:dateUtc="2024-07-02T14:19:00Z">
              <w:rPr/>
            </w:rPrChange>
          </w:rPr>
          <w:t>.</w:t>
        </w:r>
      </w:ins>
    </w:p>
    <w:p w14:paraId="7270EA00" w14:textId="682E9227" w:rsidR="00F411A5" w:rsidRPr="00733D85" w:rsidRDefault="00F411A5" w:rsidP="008E639F">
      <w:pPr>
        <w:rPr>
          <w:ins w:id="4175" w:author="Nguyễn Đình Kha" w:date="2024-07-01T15:58:00Z" w16du:dateUtc="2024-07-01T08:58:00Z"/>
          <w:rFonts w:ascii="Times New Roman" w:hAnsi="Times New Roman" w:cs="Times New Roman"/>
          <w:szCs w:val="26"/>
          <w:lang w:val="en-US"/>
          <w:rPrChange w:id="4176" w:author="Nguyễn Đình Kha" w:date="2024-07-02T21:19:00Z" w16du:dateUtc="2024-07-02T14:19:00Z">
            <w:rPr>
              <w:ins w:id="4177" w:author="Nguyễn Đình Kha" w:date="2024-07-01T15:58:00Z" w16du:dateUtc="2024-07-01T08:58:00Z"/>
              <w:rFonts w:ascii="Times New Roman" w:hAnsi="Times New Roman" w:cs="Times New Roman"/>
              <w:sz w:val="24"/>
              <w:lang w:val="en-US"/>
            </w:rPr>
          </w:rPrChange>
        </w:rPr>
      </w:pPr>
      <w:bookmarkStart w:id="4178" w:name="Ref4"/>
      <w:ins w:id="4179" w:author="Nguyễn Đình Kha" w:date="2024-07-01T15:58:00Z" w16du:dateUtc="2024-07-01T08:58:00Z">
        <w:r w:rsidRPr="00733D85">
          <w:rPr>
            <w:rFonts w:ascii="Times New Roman" w:hAnsi="Times New Roman" w:cs="Times New Roman"/>
            <w:szCs w:val="26"/>
            <w:lang w:val="en-US"/>
          </w:rPr>
          <w:t>[</w:t>
        </w:r>
      </w:ins>
      <w:r w:rsidR="000F382D">
        <w:rPr>
          <w:rFonts w:ascii="Times New Roman" w:hAnsi="Times New Roman" w:cs="Times New Roman"/>
          <w:szCs w:val="26"/>
          <w:lang w:val="en-US"/>
        </w:rPr>
        <w:t>4</w:t>
      </w:r>
      <w:ins w:id="4180" w:author="Nguyễn Đình Kha" w:date="2024-07-01T15:58:00Z" w16du:dateUtc="2024-07-01T08:58:00Z">
        <w:r w:rsidRPr="00733D85">
          <w:rPr>
            <w:rFonts w:ascii="Times New Roman" w:hAnsi="Times New Roman" w:cs="Times New Roman"/>
            <w:szCs w:val="26"/>
            <w:lang w:val="en-US"/>
          </w:rPr>
          <w:t xml:space="preserve">] </w:t>
        </w:r>
        <w:bookmarkEnd w:id="4178"/>
        <w:r w:rsidRPr="00733D85">
          <w:rPr>
            <w:rFonts w:ascii="Times New Roman" w:hAnsi="Times New Roman" w:cs="Times New Roman"/>
            <w:szCs w:val="26"/>
          </w:rPr>
          <w:t xml:space="preserve">"To Catch a Threat," UT Dallas News Center. [Online]. Available: </w:t>
        </w:r>
        <w:r w:rsidRPr="00733D85">
          <w:rPr>
            <w:rFonts w:ascii="Times New Roman" w:hAnsi="Times New Roman" w:cs="Times New Roman"/>
            <w:szCs w:val="26"/>
          </w:rPr>
          <w:fldChar w:fldCharType="begin"/>
        </w:r>
        <w:r w:rsidRPr="00733D85">
          <w:rPr>
            <w:rFonts w:ascii="Times New Roman" w:hAnsi="Times New Roman" w:cs="Times New Roman"/>
            <w:szCs w:val="26"/>
          </w:rPr>
          <w:instrText>HYPERLINK "https://cs.utdallas.edu/25703/to-catch-a-threat/" \t "_new"</w:instrText>
        </w:r>
        <w:r w:rsidRPr="00733D85">
          <w:rPr>
            <w:rFonts w:ascii="Times New Roman" w:hAnsi="Times New Roman" w:cs="Times New Roman"/>
            <w:szCs w:val="26"/>
          </w:rPr>
        </w:r>
        <w:r w:rsidRPr="00733D85">
          <w:rPr>
            <w:rFonts w:ascii="Times New Roman" w:hAnsi="Times New Roman" w:cs="Times New Roman"/>
            <w:szCs w:val="26"/>
          </w:rPr>
          <w:fldChar w:fldCharType="separate"/>
        </w:r>
        <w:r w:rsidRPr="00733D85">
          <w:rPr>
            <w:rStyle w:val="Hyperlink"/>
            <w:rFonts w:ascii="Times New Roman" w:hAnsi="Times New Roman" w:cs="Times New Roman"/>
            <w:szCs w:val="26"/>
          </w:rPr>
          <w:t>https://cs.utdallas.edu/25703/to-catch-a-threat/</w:t>
        </w:r>
        <w:r w:rsidRPr="00733D85">
          <w:rPr>
            <w:rFonts w:ascii="Times New Roman" w:hAnsi="Times New Roman" w:cs="Times New Roman"/>
            <w:szCs w:val="26"/>
          </w:rPr>
          <w:fldChar w:fldCharType="end"/>
        </w:r>
        <w:r w:rsidRPr="00733D85">
          <w:rPr>
            <w:rFonts w:ascii="Times New Roman" w:hAnsi="Times New Roman" w:cs="Times New Roman"/>
            <w:szCs w:val="26"/>
          </w:rPr>
          <w:t xml:space="preserve">. </w:t>
        </w:r>
      </w:ins>
    </w:p>
    <w:p w14:paraId="074964C5" w14:textId="5616CDF2" w:rsidR="00F411A5" w:rsidRDefault="00F411A5" w:rsidP="008E639F">
      <w:pPr>
        <w:rPr>
          <w:rFonts w:ascii="Times New Roman" w:hAnsi="Times New Roman" w:cs="Times New Roman"/>
          <w:szCs w:val="26"/>
          <w:lang w:val="en-US"/>
        </w:rPr>
      </w:pPr>
      <w:bookmarkStart w:id="4181" w:name="Ref5"/>
      <w:ins w:id="4182" w:author="Nguyễn Đình Kha" w:date="2024-07-01T15:58:00Z" w16du:dateUtc="2024-07-01T08:58:00Z">
        <w:r w:rsidRPr="00733D85">
          <w:rPr>
            <w:rFonts w:ascii="Times New Roman" w:hAnsi="Times New Roman" w:cs="Times New Roman"/>
            <w:szCs w:val="26"/>
            <w:lang w:val="en-US"/>
          </w:rPr>
          <w:t>[</w:t>
        </w:r>
      </w:ins>
      <w:r w:rsidR="000F382D">
        <w:rPr>
          <w:rFonts w:ascii="Times New Roman" w:hAnsi="Times New Roman" w:cs="Times New Roman"/>
          <w:szCs w:val="26"/>
          <w:lang w:val="en-US"/>
        </w:rPr>
        <w:t>5</w:t>
      </w:r>
      <w:ins w:id="4183" w:author="Nguyễn Đình Kha" w:date="2024-07-01T15:58:00Z" w16du:dateUtc="2024-07-01T08:58:00Z">
        <w:r w:rsidRPr="00733D85">
          <w:rPr>
            <w:rFonts w:ascii="Times New Roman" w:hAnsi="Times New Roman" w:cs="Times New Roman"/>
            <w:szCs w:val="26"/>
            <w:lang w:val="en-US"/>
          </w:rPr>
          <w:t>]</w:t>
        </w:r>
        <w:bookmarkEnd w:id="4181"/>
        <w:r w:rsidRPr="00733D85">
          <w:rPr>
            <w:rFonts w:ascii="Times New Roman" w:hAnsi="Times New Roman" w:cs="Times New Roman"/>
            <w:szCs w:val="26"/>
            <w:lang w:val="en-US"/>
          </w:rPr>
          <w:t xml:space="preserve"> </w:t>
        </w:r>
        <w:r w:rsidRPr="00733D85">
          <w:rPr>
            <w:rFonts w:ascii="Times New Roman" w:hAnsi="Times New Roman" w:cs="Times New Roman"/>
            <w:szCs w:val="26"/>
          </w:rPr>
          <w:t>"DEEP-Dig: DEcEPtion DIGging for Cyber Threat Detection," ResearchGate. [Online]. Available:</w:t>
        </w:r>
        <w:r w:rsidRPr="00733D85">
          <w:rPr>
            <w:rFonts w:ascii="Times New Roman" w:hAnsi="Times New Roman" w:cs="Times New Roman"/>
            <w:szCs w:val="26"/>
            <w:lang w:val="en-US"/>
          </w:rPr>
          <w:t xml:space="preserve"> </w:t>
        </w:r>
        <w:r w:rsidRPr="00733D85">
          <w:rPr>
            <w:rFonts w:ascii="Times New Roman" w:hAnsi="Times New Roman" w:cs="Times New Roman"/>
            <w:szCs w:val="26"/>
          </w:rPr>
          <w:fldChar w:fldCharType="begin"/>
        </w:r>
        <w:r w:rsidRPr="00733D85">
          <w:rPr>
            <w:rFonts w:ascii="Times New Roman" w:hAnsi="Times New Roman" w:cs="Times New Roman"/>
            <w:szCs w:val="26"/>
          </w:rPr>
          <w:instrText>HYPERLINK "https://www.researchgate.net/publication/340123456_DEEP-Dig_DEcEPtion_DIGging_for_Cyber_Threat_Detection"</w:instrText>
        </w:r>
        <w:r w:rsidRPr="00733D85">
          <w:rPr>
            <w:rFonts w:ascii="Times New Roman" w:hAnsi="Times New Roman" w:cs="Times New Roman"/>
            <w:szCs w:val="26"/>
          </w:rPr>
        </w:r>
        <w:r w:rsidRPr="00733D85">
          <w:rPr>
            <w:rFonts w:ascii="Times New Roman" w:hAnsi="Times New Roman" w:cs="Times New Roman"/>
            <w:szCs w:val="26"/>
          </w:rPr>
          <w:fldChar w:fldCharType="separate"/>
        </w:r>
        <w:r w:rsidRPr="00733D85">
          <w:rPr>
            <w:rStyle w:val="Hyperlink"/>
            <w:rFonts w:ascii="Times New Roman" w:hAnsi="Times New Roman" w:cs="Times New Roman"/>
            <w:szCs w:val="26"/>
          </w:rPr>
          <w:t>https://www.researchgate.net/publication/340123456_DEEP-Dig_DEcEPtion_DIGging_for_Cyber_Threat_Detection</w:t>
        </w:r>
        <w:r w:rsidRPr="00733D85">
          <w:rPr>
            <w:rFonts w:ascii="Times New Roman" w:hAnsi="Times New Roman" w:cs="Times New Roman"/>
            <w:szCs w:val="26"/>
          </w:rPr>
          <w:fldChar w:fldCharType="end"/>
        </w:r>
        <w:r w:rsidRPr="00733D85">
          <w:rPr>
            <w:rFonts w:ascii="Times New Roman" w:hAnsi="Times New Roman" w:cs="Times New Roman"/>
            <w:szCs w:val="26"/>
          </w:rPr>
          <w:t xml:space="preserve">. </w:t>
        </w:r>
      </w:ins>
    </w:p>
    <w:p w14:paraId="356C85CD" w14:textId="77B21404" w:rsidR="00073143" w:rsidRPr="00073143" w:rsidRDefault="00073143" w:rsidP="008E639F">
      <w:pPr>
        <w:rPr>
          <w:rFonts w:ascii="Times New Roman" w:hAnsi="Times New Roman" w:cs="Times New Roman"/>
          <w:szCs w:val="26"/>
          <w:lang w:val="en-US"/>
        </w:rPr>
      </w:pPr>
      <w:bookmarkStart w:id="4184" w:name="Ref6"/>
      <w:r w:rsidRPr="00073143">
        <w:rPr>
          <w:rFonts w:ascii="Times New Roman" w:hAnsi="Times New Roman" w:cs="Times New Roman"/>
          <w:szCs w:val="26"/>
          <w:lang w:val="en-US"/>
        </w:rPr>
        <w:t>[</w:t>
      </w:r>
      <w:r>
        <w:rPr>
          <w:rFonts w:ascii="Times New Roman" w:hAnsi="Times New Roman" w:cs="Times New Roman"/>
          <w:szCs w:val="26"/>
          <w:lang w:val="en-US"/>
        </w:rPr>
        <w:t>6</w:t>
      </w:r>
      <w:r w:rsidRPr="00073143">
        <w:rPr>
          <w:rFonts w:ascii="Times New Roman" w:hAnsi="Times New Roman" w:cs="Times New Roman"/>
          <w:szCs w:val="26"/>
          <w:lang w:val="en-US"/>
        </w:rPr>
        <w:t xml:space="preserve">] </w:t>
      </w:r>
      <w:bookmarkEnd w:id="4184"/>
      <w:r w:rsidRPr="00073143">
        <w:rPr>
          <w:rFonts w:ascii="Times New Roman" w:hAnsi="Times New Roman" w:cs="Times New Roman"/>
          <w:szCs w:val="26"/>
          <w:lang w:val="en-US"/>
        </w:rPr>
        <w:t>T. Schaul, J. Quan, I. Antonoglou, and D. Silver, "Prioritized experience replay," arXiv preprint arXiv:1511.05952, 2016.</w:t>
      </w:r>
      <w:r w:rsidR="00BE6C76">
        <w:rPr>
          <w:rFonts w:ascii="Times New Roman" w:hAnsi="Times New Roman" w:cs="Times New Roman"/>
          <w:szCs w:val="26"/>
          <w:lang w:val="en-US"/>
        </w:rPr>
        <w:t xml:space="preserve"> Available: </w:t>
      </w:r>
      <w:hyperlink r:id="rId35" w:history="1">
        <w:r w:rsidR="00BE6C76" w:rsidRPr="00CA45B2">
          <w:rPr>
            <w:rStyle w:val="Hyperlink"/>
            <w:rFonts w:ascii="Times New Roman" w:hAnsi="Times New Roman" w:cs="Times New Roman"/>
            <w:szCs w:val="26"/>
            <w:lang w:val="en-US"/>
          </w:rPr>
          <w:t>https://ar5iv.labs.arxiv.org/html/1511.05952</w:t>
        </w:r>
      </w:hyperlink>
      <w:r w:rsidR="00BE6C76">
        <w:rPr>
          <w:rFonts w:ascii="Times New Roman" w:hAnsi="Times New Roman" w:cs="Times New Roman"/>
          <w:szCs w:val="26"/>
          <w:lang w:val="en-US"/>
        </w:rPr>
        <w:t xml:space="preserve"> </w:t>
      </w:r>
    </w:p>
    <w:p w14:paraId="70EDF2FA" w14:textId="27E19044" w:rsidR="00073143" w:rsidRDefault="00073143" w:rsidP="008E639F">
      <w:pPr>
        <w:rPr>
          <w:rFonts w:ascii="Times New Roman" w:hAnsi="Times New Roman" w:cs="Times New Roman"/>
          <w:szCs w:val="26"/>
          <w:lang w:val="en-US"/>
        </w:rPr>
      </w:pPr>
      <w:bookmarkStart w:id="4185" w:name="Ref7"/>
      <w:r w:rsidRPr="00073143">
        <w:rPr>
          <w:rFonts w:ascii="Times New Roman" w:hAnsi="Times New Roman" w:cs="Times New Roman"/>
          <w:szCs w:val="26"/>
          <w:lang w:val="en-US"/>
        </w:rPr>
        <w:t>[</w:t>
      </w:r>
      <w:r>
        <w:rPr>
          <w:rFonts w:ascii="Times New Roman" w:hAnsi="Times New Roman" w:cs="Times New Roman"/>
          <w:szCs w:val="26"/>
          <w:lang w:val="en-US"/>
        </w:rPr>
        <w:t>7</w:t>
      </w:r>
      <w:r w:rsidRPr="00073143">
        <w:rPr>
          <w:rFonts w:ascii="Times New Roman" w:hAnsi="Times New Roman" w:cs="Times New Roman"/>
          <w:szCs w:val="26"/>
          <w:lang w:val="en-US"/>
        </w:rPr>
        <w:t xml:space="preserve">] </w:t>
      </w:r>
      <w:bookmarkEnd w:id="4185"/>
      <w:r w:rsidRPr="00073143">
        <w:rPr>
          <w:rFonts w:ascii="Times New Roman" w:hAnsi="Times New Roman" w:cs="Times New Roman"/>
          <w:szCs w:val="26"/>
          <w:lang w:val="en-US"/>
        </w:rPr>
        <w:t>M. Hessel, J. Modayil, H. Van Hasselt, T. Schaul, G. Ostrovski, W. Dabney, ... and D. Silver, "Rainbow: Combining improvements in deep reinforcement learning," in Proceedings of the AAAI Conference on Artificial Intelligence, vol. 32, no. 1, 2017.</w:t>
      </w:r>
      <w:r w:rsidR="00503E5D">
        <w:rPr>
          <w:rFonts w:ascii="Times New Roman" w:hAnsi="Times New Roman" w:cs="Times New Roman"/>
          <w:szCs w:val="26"/>
          <w:lang w:val="en-US"/>
        </w:rPr>
        <w:t xml:space="preserve"> Available: </w:t>
      </w:r>
      <w:hyperlink r:id="rId36" w:history="1">
        <w:r w:rsidR="00503E5D" w:rsidRPr="00CA45B2">
          <w:rPr>
            <w:rStyle w:val="Hyperlink"/>
            <w:rFonts w:ascii="Times New Roman" w:hAnsi="Times New Roman" w:cs="Times New Roman"/>
            <w:szCs w:val="26"/>
            <w:lang w:val="en-US"/>
          </w:rPr>
          <w:t>https://ojs.aaai.org/index.php/AAAI/article/view/11796</w:t>
        </w:r>
      </w:hyperlink>
      <w:r w:rsidR="00503E5D">
        <w:rPr>
          <w:rFonts w:ascii="Times New Roman" w:hAnsi="Times New Roman" w:cs="Times New Roman"/>
          <w:szCs w:val="26"/>
          <w:lang w:val="en-US"/>
        </w:rPr>
        <w:t xml:space="preserve"> </w:t>
      </w:r>
    </w:p>
    <w:p w14:paraId="0FD6EDC7" w14:textId="32218D3D" w:rsidR="00073143" w:rsidRDefault="00073143" w:rsidP="008E639F">
      <w:pPr>
        <w:rPr>
          <w:rStyle w:val="hljs-comment"/>
          <w:lang w:val="en-US"/>
        </w:rPr>
      </w:pPr>
      <w:bookmarkStart w:id="4186" w:name="Ref8"/>
      <w:r>
        <w:rPr>
          <w:rFonts w:ascii="Times New Roman" w:hAnsi="Times New Roman" w:cs="Times New Roman"/>
          <w:szCs w:val="26"/>
          <w:lang w:val="en-US"/>
        </w:rPr>
        <w:lastRenderedPageBreak/>
        <w:t xml:space="preserve">[8] </w:t>
      </w:r>
      <w:bookmarkEnd w:id="4186"/>
      <w:r w:rsidR="00E900D4">
        <w:rPr>
          <w:rStyle w:val="hljs-string"/>
        </w:rPr>
        <w:t>GitHub - keon/deep-q-learning: https://github.com/keon/deep-q-learning.</w:t>
      </w:r>
      <w:r w:rsidR="00E900D4">
        <w:t xml:space="preserve"> [Online]. Available: </w:t>
      </w:r>
      <w:hyperlink r:id="rId37" w:history="1">
        <w:r w:rsidR="00E900D4" w:rsidRPr="00407596">
          <w:rPr>
            <w:rStyle w:val="Hyperlink"/>
          </w:rPr>
          <w:t>https://github.com/keon/deep-q-learning</w:t>
        </w:r>
      </w:hyperlink>
      <w:r w:rsidR="00E900D4">
        <w:rPr>
          <w:rStyle w:val="hljs-comment"/>
          <w:lang w:val="en-US"/>
        </w:rPr>
        <w:t xml:space="preserve"> </w:t>
      </w:r>
    </w:p>
    <w:p w14:paraId="0EC047CD" w14:textId="538603FD" w:rsidR="00E900D4" w:rsidRPr="00E900D4" w:rsidRDefault="00E900D4" w:rsidP="008E639F">
      <w:pPr>
        <w:rPr>
          <w:rFonts w:ascii="Times New Roman" w:hAnsi="Times New Roman" w:cs="Times New Roman"/>
          <w:szCs w:val="26"/>
          <w:lang w:val="en-US"/>
        </w:rPr>
      </w:pPr>
      <w:bookmarkStart w:id="4187" w:name="Ref9"/>
      <w:r w:rsidRPr="00E900D4">
        <w:rPr>
          <w:rFonts w:ascii="Times New Roman" w:hAnsi="Times New Roman" w:cs="Times New Roman"/>
          <w:szCs w:val="26"/>
          <w:lang w:val="en-US"/>
        </w:rPr>
        <w:t>[</w:t>
      </w:r>
      <w:r>
        <w:rPr>
          <w:rFonts w:ascii="Times New Roman" w:hAnsi="Times New Roman" w:cs="Times New Roman"/>
          <w:szCs w:val="26"/>
          <w:lang w:val="en-US"/>
        </w:rPr>
        <w:t>9</w:t>
      </w:r>
      <w:r w:rsidRPr="00E900D4">
        <w:rPr>
          <w:rFonts w:ascii="Times New Roman" w:hAnsi="Times New Roman" w:cs="Times New Roman"/>
          <w:szCs w:val="26"/>
          <w:lang w:val="en-US"/>
        </w:rPr>
        <w:t xml:space="preserve">] </w:t>
      </w:r>
      <w:bookmarkEnd w:id="4187"/>
      <w:r w:rsidRPr="00E900D4">
        <w:rPr>
          <w:rFonts w:ascii="Times New Roman" w:hAnsi="Times New Roman" w:cs="Times New Roman"/>
          <w:szCs w:val="26"/>
          <w:lang w:val="en-US"/>
        </w:rPr>
        <w:t xml:space="preserve">Swisskyrepo, "XSS Detection Payloads," GitHub, [Online]. Available: </w:t>
      </w:r>
      <w:hyperlink r:id="rId38" w:history="1">
        <w:r w:rsidRPr="00E900D4">
          <w:rPr>
            <w:rStyle w:val="Hyperlink"/>
            <w:rFonts w:ascii="Times New Roman" w:hAnsi="Times New Roman" w:cs="Times New Roman"/>
            <w:szCs w:val="26"/>
            <w:lang w:val="en-US"/>
          </w:rPr>
          <w:t>https://github.com/swisskyrepo/PayloadsAllTheThings/blob/master/XSS%20Injection/Intruders/XSSDetection.txt</w:t>
        </w:r>
      </w:hyperlink>
    </w:p>
    <w:p w14:paraId="7B4DB649" w14:textId="77777777" w:rsidR="00E900D4" w:rsidRPr="00E900D4" w:rsidRDefault="00E900D4" w:rsidP="00073143">
      <w:pPr>
        <w:rPr>
          <w:rFonts w:ascii="Times New Roman" w:hAnsi="Times New Roman" w:cs="Times New Roman"/>
          <w:szCs w:val="26"/>
          <w:lang w:val="en-US"/>
        </w:rPr>
      </w:pPr>
    </w:p>
    <w:sectPr w:rsidR="00E900D4" w:rsidRPr="00E900D4"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08E489" w14:textId="77777777" w:rsidR="007D63AF" w:rsidRDefault="007D63AF" w:rsidP="00C05CE5">
      <w:pPr>
        <w:spacing w:after="0" w:line="240" w:lineRule="auto"/>
      </w:pPr>
      <w:r>
        <w:separator/>
      </w:r>
    </w:p>
  </w:endnote>
  <w:endnote w:type="continuationSeparator" w:id="0">
    <w:p w14:paraId="5A3BE763" w14:textId="77777777" w:rsidR="007D63AF" w:rsidRDefault="007D63AF"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0C947E07"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37B384E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36B3D9" w14:textId="77777777" w:rsidR="007D63AF" w:rsidRDefault="007D63AF" w:rsidP="00C05CE5">
      <w:pPr>
        <w:spacing w:after="0" w:line="240" w:lineRule="auto"/>
      </w:pPr>
      <w:r>
        <w:separator/>
      </w:r>
    </w:p>
  </w:footnote>
  <w:footnote w:type="continuationSeparator" w:id="0">
    <w:p w14:paraId="57B73AE1" w14:textId="77777777" w:rsidR="007D63AF" w:rsidRDefault="007D63AF"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971048"/>
    <w:multiLevelType w:val="multilevel"/>
    <w:tmpl w:val="7AD2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1F7754A5"/>
    <w:multiLevelType w:val="multilevel"/>
    <w:tmpl w:val="EC74C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2" w15:restartNumberingAfterBreak="0">
    <w:nsid w:val="26314CA7"/>
    <w:multiLevelType w:val="multilevel"/>
    <w:tmpl w:val="CCFEB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27482F49"/>
    <w:multiLevelType w:val="multilevel"/>
    <w:tmpl w:val="6BB8D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7" w15:restartNumberingAfterBreak="0">
    <w:nsid w:val="29265BEC"/>
    <w:multiLevelType w:val="multilevel"/>
    <w:tmpl w:val="4F1C3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AB10C2B"/>
    <w:multiLevelType w:val="multilevel"/>
    <w:tmpl w:val="185C0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1"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22"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3" w15:restartNumberingAfterBreak="0">
    <w:nsid w:val="2E4545C8"/>
    <w:multiLevelType w:val="multilevel"/>
    <w:tmpl w:val="A7A61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6" w15:restartNumberingAfterBreak="0">
    <w:nsid w:val="36A81300"/>
    <w:multiLevelType w:val="multilevel"/>
    <w:tmpl w:val="3E2C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8" w15:restartNumberingAfterBreak="0">
    <w:nsid w:val="37BC7690"/>
    <w:multiLevelType w:val="multilevel"/>
    <w:tmpl w:val="AB9CE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0" w15:restartNumberingAfterBreak="0">
    <w:nsid w:val="38222060"/>
    <w:multiLevelType w:val="multilevel"/>
    <w:tmpl w:val="6D6A0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6" w15:restartNumberingAfterBreak="0">
    <w:nsid w:val="44971A2B"/>
    <w:multiLevelType w:val="multilevel"/>
    <w:tmpl w:val="80887786"/>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9"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0"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1"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42" w15:restartNumberingAfterBreak="0">
    <w:nsid w:val="53AD6264"/>
    <w:multiLevelType w:val="multilevel"/>
    <w:tmpl w:val="C1A0B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5F4D565D"/>
    <w:multiLevelType w:val="multilevel"/>
    <w:tmpl w:val="BF3CDE24"/>
    <w:lvl w:ilvl="0">
      <w:start w:val="1"/>
      <w:numFmt w:val="decimal"/>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5F7261FB"/>
    <w:multiLevelType w:val="multilevel"/>
    <w:tmpl w:val="69A2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60D22288"/>
    <w:multiLevelType w:val="multilevel"/>
    <w:tmpl w:val="09EC1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EB1530"/>
    <w:multiLevelType w:val="multilevel"/>
    <w:tmpl w:val="1714AE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3" w15:restartNumberingAfterBreak="0">
    <w:nsid w:val="694557A4"/>
    <w:multiLevelType w:val="multilevel"/>
    <w:tmpl w:val="D43E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6EC36C6B"/>
    <w:multiLevelType w:val="multilevel"/>
    <w:tmpl w:val="37A07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8"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9"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0" w15:restartNumberingAfterBreak="0">
    <w:nsid w:val="78AC26F7"/>
    <w:multiLevelType w:val="multilevel"/>
    <w:tmpl w:val="299CA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62"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361635186">
    <w:abstractNumId w:val="51"/>
  </w:num>
  <w:num w:numId="2" w16cid:durableId="772558581">
    <w:abstractNumId w:val="31"/>
  </w:num>
  <w:num w:numId="3" w16cid:durableId="794908799">
    <w:abstractNumId w:val="43"/>
  </w:num>
  <w:num w:numId="4" w16cid:durableId="741946023">
    <w:abstractNumId w:val="6"/>
  </w:num>
  <w:num w:numId="5" w16cid:durableId="1036735421">
    <w:abstractNumId w:val="35"/>
  </w:num>
  <w:num w:numId="6" w16cid:durableId="1222521597">
    <w:abstractNumId w:val="2"/>
  </w:num>
  <w:num w:numId="7" w16cid:durableId="1204439008">
    <w:abstractNumId w:val="25"/>
  </w:num>
  <w:num w:numId="8" w16cid:durableId="507985676">
    <w:abstractNumId w:val="41"/>
  </w:num>
  <w:num w:numId="9" w16cid:durableId="636758968">
    <w:abstractNumId w:val="57"/>
  </w:num>
  <w:num w:numId="10" w16cid:durableId="1721203797">
    <w:abstractNumId w:val="3"/>
  </w:num>
  <w:num w:numId="11" w16cid:durableId="1800567010">
    <w:abstractNumId w:val="61"/>
  </w:num>
  <w:num w:numId="12" w16cid:durableId="882790289">
    <w:abstractNumId w:val="50"/>
  </w:num>
  <w:num w:numId="13" w16cid:durableId="1263493591">
    <w:abstractNumId w:val="38"/>
  </w:num>
  <w:num w:numId="14" w16cid:durableId="1986272689">
    <w:abstractNumId w:val="33"/>
  </w:num>
  <w:num w:numId="15" w16cid:durableId="1266579136">
    <w:abstractNumId w:val="37"/>
  </w:num>
  <w:num w:numId="16" w16cid:durableId="453644715">
    <w:abstractNumId w:val="1"/>
  </w:num>
  <w:num w:numId="17" w16cid:durableId="1489980481">
    <w:abstractNumId w:val="29"/>
  </w:num>
  <w:num w:numId="18" w16cid:durableId="1509364327">
    <w:abstractNumId w:val="52"/>
  </w:num>
  <w:num w:numId="19" w16cid:durableId="1095319733">
    <w:abstractNumId w:val="58"/>
  </w:num>
  <w:num w:numId="20" w16cid:durableId="751782343">
    <w:abstractNumId w:val="7"/>
  </w:num>
  <w:num w:numId="21" w16cid:durableId="1241477398">
    <w:abstractNumId w:val="34"/>
  </w:num>
  <w:num w:numId="22" w16cid:durableId="1650087889">
    <w:abstractNumId w:val="10"/>
  </w:num>
  <w:num w:numId="23" w16cid:durableId="727262208">
    <w:abstractNumId w:val="21"/>
  </w:num>
  <w:num w:numId="24" w16cid:durableId="1563983787">
    <w:abstractNumId w:val="13"/>
  </w:num>
  <w:num w:numId="25" w16cid:durableId="980304853">
    <w:abstractNumId w:val="4"/>
  </w:num>
  <w:num w:numId="26" w16cid:durableId="394352704">
    <w:abstractNumId w:val="8"/>
  </w:num>
  <w:num w:numId="27" w16cid:durableId="168298789">
    <w:abstractNumId w:val="11"/>
  </w:num>
  <w:num w:numId="28" w16cid:durableId="976684321">
    <w:abstractNumId w:val="27"/>
  </w:num>
  <w:num w:numId="29" w16cid:durableId="1748114342">
    <w:abstractNumId w:val="5"/>
  </w:num>
  <w:num w:numId="30" w16cid:durableId="635067589">
    <w:abstractNumId w:val="22"/>
  </w:num>
  <w:num w:numId="31" w16cid:durableId="1499418065">
    <w:abstractNumId w:val="15"/>
  </w:num>
  <w:num w:numId="32" w16cid:durableId="1531533731">
    <w:abstractNumId w:val="20"/>
  </w:num>
  <w:num w:numId="33" w16cid:durableId="202913304">
    <w:abstractNumId w:val="24"/>
  </w:num>
  <w:num w:numId="34" w16cid:durableId="179244286">
    <w:abstractNumId w:val="16"/>
  </w:num>
  <w:num w:numId="35" w16cid:durableId="688411637">
    <w:abstractNumId w:val="40"/>
  </w:num>
  <w:num w:numId="36" w16cid:durableId="1219126884">
    <w:abstractNumId w:val="62"/>
  </w:num>
  <w:num w:numId="37" w16cid:durableId="244264526">
    <w:abstractNumId w:val="18"/>
  </w:num>
  <w:num w:numId="38" w16cid:durableId="2118325337">
    <w:abstractNumId w:val="47"/>
  </w:num>
  <w:num w:numId="39" w16cid:durableId="46150577">
    <w:abstractNumId w:val="44"/>
  </w:num>
  <w:num w:numId="40" w16cid:durableId="939795555">
    <w:abstractNumId w:val="39"/>
  </w:num>
  <w:num w:numId="41" w16cid:durableId="1581400640">
    <w:abstractNumId w:val="32"/>
  </w:num>
  <w:num w:numId="42" w16cid:durableId="282469225">
    <w:abstractNumId w:val="54"/>
  </w:num>
  <w:num w:numId="43" w16cid:durableId="67070486">
    <w:abstractNumId w:val="59"/>
  </w:num>
  <w:num w:numId="44" w16cid:durableId="316956145">
    <w:abstractNumId w:val="45"/>
  </w:num>
  <w:num w:numId="45" w16cid:durableId="1995332992">
    <w:abstractNumId w:val="56"/>
  </w:num>
  <w:num w:numId="46" w16cid:durableId="1019160365">
    <w:abstractNumId w:val="45"/>
  </w:num>
  <w:num w:numId="47" w16cid:durableId="342517248">
    <w:abstractNumId w:val="45"/>
  </w:num>
  <w:num w:numId="48" w16cid:durableId="186528937">
    <w:abstractNumId w:val="45"/>
  </w:num>
  <w:num w:numId="49" w16cid:durableId="718818142">
    <w:abstractNumId w:val="45"/>
  </w:num>
  <w:num w:numId="50" w16cid:durableId="1776249933">
    <w:abstractNumId w:val="45"/>
  </w:num>
  <w:num w:numId="51" w16cid:durableId="908199708">
    <w:abstractNumId w:val="45"/>
  </w:num>
  <w:num w:numId="52" w16cid:durableId="389808265">
    <w:abstractNumId w:val="45"/>
  </w:num>
  <w:num w:numId="53" w16cid:durableId="28335951">
    <w:abstractNumId w:val="45"/>
  </w:num>
  <w:num w:numId="54" w16cid:durableId="1616985922">
    <w:abstractNumId w:val="45"/>
  </w:num>
  <w:num w:numId="55" w16cid:durableId="2033875804">
    <w:abstractNumId w:val="45"/>
  </w:num>
  <w:num w:numId="56" w16cid:durableId="249434362">
    <w:abstractNumId w:val="45"/>
  </w:num>
  <w:num w:numId="57" w16cid:durableId="1105468102">
    <w:abstractNumId w:val="45"/>
  </w:num>
  <w:num w:numId="58" w16cid:durableId="1377199024">
    <w:abstractNumId w:val="45"/>
  </w:num>
  <w:num w:numId="59" w16cid:durableId="1172334744">
    <w:abstractNumId w:val="45"/>
  </w:num>
  <w:num w:numId="60" w16cid:durableId="1154759329">
    <w:abstractNumId w:val="45"/>
  </w:num>
  <w:num w:numId="61" w16cid:durableId="1299609106">
    <w:abstractNumId w:val="45"/>
  </w:num>
  <w:num w:numId="62" w16cid:durableId="1827699810">
    <w:abstractNumId w:val="45"/>
  </w:num>
  <w:num w:numId="63" w16cid:durableId="1668435257">
    <w:abstractNumId w:val="45"/>
  </w:num>
  <w:num w:numId="64" w16cid:durableId="359818777">
    <w:abstractNumId w:val="45"/>
  </w:num>
  <w:num w:numId="65" w16cid:durableId="903494375">
    <w:abstractNumId w:val="45"/>
  </w:num>
  <w:num w:numId="66" w16cid:durableId="606695553">
    <w:abstractNumId w:val="45"/>
  </w:num>
  <w:num w:numId="67" w16cid:durableId="1341393420">
    <w:abstractNumId w:val="45"/>
  </w:num>
  <w:num w:numId="68" w16cid:durableId="1352948669">
    <w:abstractNumId w:val="45"/>
  </w:num>
  <w:num w:numId="69" w16cid:durableId="2073656111">
    <w:abstractNumId w:val="45"/>
  </w:num>
  <w:num w:numId="70" w16cid:durableId="1622423471">
    <w:abstractNumId w:val="45"/>
  </w:num>
  <w:num w:numId="71" w16cid:durableId="1876117681">
    <w:abstractNumId w:val="45"/>
  </w:num>
  <w:num w:numId="72" w16cid:durableId="1286962886">
    <w:abstractNumId w:val="36"/>
  </w:num>
  <w:num w:numId="73" w16cid:durableId="39595046">
    <w:abstractNumId w:val="36"/>
  </w:num>
  <w:num w:numId="74" w16cid:durableId="1361511283">
    <w:abstractNumId w:val="36"/>
  </w:num>
  <w:num w:numId="75" w16cid:durableId="420420872">
    <w:abstractNumId w:val="36"/>
  </w:num>
  <w:num w:numId="76" w16cid:durableId="354961569">
    <w:abstractNumId w:val="36"/>
  </w:num>
  <w:num w:numId="77" w16cid:durableId="535243452">
    <w:abstractNumId w:val="36"/>
  </w:num>
  <w:num w:numId="78" w16cid:durableId="1048844185">
    <w:abstractNumId w:val="36"/>
  </w:num>
  <w:num w:numId="79" w16cid:durableId="1774668385">
    <w:abstractNumId w:val="36"/>
  </w:num>
  <w:num w:numId="80" w16cid:durableId="665747359">
    <w:abstractNumId w:val="36"/>
  </w:num>
  <w:num w:numId="81" w16cid:durableId="847014715">
    <w:abstractNumId w:val="36"/>
  </w:num>
  <w:num w:numId="82" w16cid:durableId="145248582">
    <w:abstractNumId w:val="36"/>
  </w:num>
  <w:num w:numId="83" w16cid:durableId="2095660714">
    <w:abstractNumId w:val="36"/>
  </w:num>
  <w:num w:numId="84" w16cid:durableId="1376003099">
    <w:abstractNumId w:val="36"/>
  </w:num>
  <w:num w:numId="85" w16cid:durableId="1720275282">
    <w:abstractNumId w:val="36"/>
  </w:num>
  <w:num w:numId="86" w16cid:durableId="1585142038">
    <w:abstractNumId w:val="36"/>
  </w:num>
  <w:num w:numId="87" w16cid:durableId="521938424">
    <w:abstractNumId w:val="28"/>
  </w:num>
  <w:num w:numId="88" w16cid:durableId="147062985">
    <w:abstractNumId w:val="36"/>
  </w:num>
  <w:num w:numId="89" w16cid:durableId="321353951">
    <w:abstractNumId w:val="36"/>
  </w:num>
  <w:num w:numId="90" w16cid:durableId="1273511815">
    <w:abstractNumId w:val="36"/>
  </w:num>
  <w:num w:numId="91" w16cid:durableId="1162040736">
    <w:abstractNumId w:val="36"/>
  </w:num>
  <w:num w:numId="92" w16cid:durableId="805053045">
    <w:abstractNumId w:val="36"/>
  </w:num>
  <w:num w:numId="93" w16cid:durableId="1008563261">
    <w:abstractNumId w:val="36"/>
  </w:num>
  <w:num w:numId="94" w16cid:durableId="489180665">
    <w:abstractNumId w:val="36"/>
  </w:num>
  <w:num w:numId="95" w16cid:durableId="167452790">
    <w:abstractNumId w:val="36"/>
  </w:num>
  <w:num w:numId="96" w16cid:durableId="526413194">
    <w:abstractNumId w:val="36"/>
  </w:num>
  <w:num w:numId="97" w16cid:durableId="1516922896">
    <w:abstractNumId w:val="36"/>
  </w:num>
  <w:num w:numId="98" w16cid:durableId="379285274">
    <w:abstractNumId w:val="36"/>
  </w:num>
  <w:num w:numId="99" w16cid:durableId="1508980049">
    <w:abstractNumId w:val="36"/>
  </w:num>
  <w:num w:numId="100" w16cid:durableId="598175054">
    <w:abstractNumId w:val="36"/>
  </w:num>
  <w:num w:numId="101" w16cid:durableId="1236479696">
    <w:abstractNumId w:val="36"/>
  </w:num>
  <w:num w:numId="102" w16cid:durableId="271279704">
    <w:abstractNumId w:val="36"/>
  </w:num>
  <w:num w:numId="103" w16cid:durableId="1455951215">
    <w:abstractNumId w:val="36"/>
  </w:num>
  <w:num w:numId="104" w16cid:durableId="49237886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583875840">
    <w:abstractNumId w:val="36"/>
  </w:num>
  <w:num w:numId="106" w16cid:durableId="1313176889">
    <w:abstractNumId w:val="36"/>
  </w:num>
  <w:num w:numId="107" w16cid:durableId="1688166685">
    <w:abstractNumId w:val="36"/>
  </w:num>
  <w:num w:numId="108" w16cid:durableId="125777941">
    <w:abstractNumId w:val="36"/>
  </w:num>
  <w:num w:numId="109" w16cid:durableId="740559881">
    <w:abstractNumId w:val="36"/>
  </w:num>
  <w:num w:numId="110" w16cid:durableId="272251905">
    <w:abstractNumId w:val="36"/>
  </w:num>
  <w:num w:numId="111" w16cid:durableId="801966115">
    <w:abstractNumId w:val="9"/>
  </w:num>
  <w:num w:numId="112" w16cid:durableId="765883847">
    <w:abstractNumId w:val="46"/>
  </w:num>
  <w:num w:numId="113" w16cid:durableId="169372398">
    <w:abstractNumId w:val="14"/>
  </w:num>
  <w:num w:numId="114" w16cid:durableId="1529297896">
    <w:abstractNumId w:val="60"/>
  </w:num>
  <w:num w:numId="115" w16cid:durableId="354158799">
    <w:abstractNumId w:val="49"/>
  </w:num>
  <w:num w:numId="116" w16cid:durableId="1392343660">
    <w:abstractNumId w:val="19"/>
  </w:num>
  <w:num w:numId="117" w16cid:durableId="1786120752">
    <w:abstractNumId w:val="30"/>
  </w:num>
  <w:num w:numId="118" w16cid:durableId="528570678">
    <w:abstractNumId w:val="26"/>
  </w:num>
  <w:num w:numId="119" w16cid:durableId="1508059926">
    <w:abstractNumId w:val="12"/>
  </w:num>
  <w:num w:numId="120" w16cid:durableId="1374649411">
    <w:abstractNumId w:val="23"/>
  </w:num>
  <w:num w:numId="121" w16cid:durableId="418214114">
    <w:abstractNumId w:val="53"/>
  </w:num>
  <w:num w:numId="122" w16cid:durableId="476343131">
    <w:abstractNumId w:val="42"/>
  </w:num>
  <w:num w:numId="123" w16cid:durableId="980958324">
    <w:abstractNumId w:val="48"/>
  </w:num>
  <w:num w:numId="124" w16cid:durableId="408386572">
    <w:abstractNumId w:val="55"/>
  </w:num>
  <w:num w:numId="125" w16cid:durableId="876354161">
    <w:abstractNumId w:val="17"/>
  </w:num>
  <w:num w:numId="126" w16cid:durableId="420571537">
    <w:abstractNumId w:val="0"/>
  </w:num>
  <w:numIdMacAtCleanup w:val="12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guyễn Đình Kha">
    <w15:presenceInfo w15:providerId="AD" w15:userId="S::20520562@ms.uit.edu.vn::0e050d82-766d-4270-87d3-3e6080ba82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691D"/>
    <w:rsid w:val="00010C35"/>
    <w:rsid w:val="000261C1"/>
    <w:rsid w:val="0003083D"/>
    <w:rsid w:val="00032E56"/>
    <w:rsid w:val="00041FD5"/>
    <w:rsid w:val="00047330"/>
    <w:rsid w:val="0005475D"/>
    <w:rsid w:val="00057983"/>
    <w:rsid w:val="00073143"/>
    <w:rsid w:val="00092675"/>
    <w:rsid w:val="000A3882"/>
    <w:rsid w:val="000D1BA3"/>
    <w:rsid w:val="000E1AE6"/>
    <w:rsid w:val="000F382D"/>
    <w:rsid w:val="000F437B"/>
    <w:rsid w:val="00126A4E"/>
    <w:rsid w:val="00146C64"/>
    <w:rsid w:val="00191FE2"/>
    <w:rsid w:val="00192407"/>
    <w:rsid w:val="001B0446"/>
    <w:rsid w:val="001B04C9"/>
    <w:rsid w:val="001B7108"/>
    <w:rsid w:val="001C4790"/>
    <w:rsid w:val="001D4579"/>
    <w:rsid w:val="001D4CD3"/>
    <w:rsid w:val="001D716E"/>
    <w:rsid w:val="001F247C"/>
    <w:rsid w:val="001F7810"/>
    <w:rsid w:val="00203A90"/>
    <w:rsid w:val="00213330"/>
    <w:rsid w:val="00220F29"/>
    <w:rsid w:val="002219BF"/>
    <w:rsid w:val="00223E02"/>
    <w:rsid w:val="00262D3F"/>
    <w:rsid w:val="002713FF"/>
    <w:rsid w:val="002833B6"/>
    <w:rsid w:val="002848F3"/>
    <w:rsid w:val="0028570F"/>
    <w:rsid w:val="00291EB6"/>
    <w:rsid w:val="002963B5"/>
    <w:rsid w:val="002B4594"/>
    <w:rsid w:val="002B6D31"/>
    <w:rsid w:val="002C4C76"/>
    <w:rsid w:val="002E3735"/>
    <w:rsid w:val="00306AD9"/>
    <w:rsid w:val="00341D22"/>
    <w:rsid w:val="00365602"/>
    <w:rsid w:val="0038111F"/>
    <w:rsid w:val="003A6D50"/>
    <w:rsid w:val="003D7E30"/>
    <w:rsid w:val="003E05C6"/>
    <w:rsid w:val="003F0C44"/>
    <w:rsid w:val="004313FE"/>
    <w:rsid w:val="0045053A"/>
    <w:rsid w:val="004725ED"/>
    <w:rsid w:val="0047569A"/>
    <w:rsid w:val="00481823"/>
    <w:rsid w:val="004878A2"/>
    <w:rsid w:val="004A04E8"/>
    <w:rsid w:val="004A0B26"/>
    <w:rsid w:val="004D17D8"/>
    <w:rsid w:val="0050039E"/>
    <w:rsid w:val="00503E5D"/>
    <w:rsid w:val="00503F0E"/>
    <w:rsid w:val="00531238"/>
    <w:rsid w:val="00533C79"/>
    <w:rsid w:val="005439A1"/>
    <w:rsid w:val="0054417A"/>
    <w:rsid w:val="00554A21"/>
    <w:rsid w:val="00560F4E"/>
    <w:rsid w:val="00572585"/>
    <w:rsid w:val="005764C6"/>
    <w:rsid w:val="00590CD8"/>
    <w:rsid w:val="005A4EB1"/>
    <w:rsid w:val="005D479B"/>
    <w:rsid w:val="005D7BC1"/>
    <w:rsid w:val="005E05D2"/>
    <w:rsid w:val="00610877"/>
    <w:rsid w:val="006218DD"/>
    <w:rsid w:val="00622A9F"/>
    <w:rsid w:val="006238D2"/>
    <w:rsid w:val="00641F10"/>
    <w:rsid w:val="00643A02"/>
    <w:rsid w:val="00645AE9"/>
    <w:rsid w:val="0066505B"/>
    <w:rsid w:val="00673B48"/>
    <w:rsid w:val="00690B2A"/>
    <w:rsid w:val="006C27EF"/>
    <w:rsid w:val="006C7C5D"/>
    <w:rsid w:val="00712A7E"/>
    <w:rsid w:val="007166FA"/>
    <w:rsid w:val="00733D85"/>
    <w:rsid w:val="00745672"/>
    <w:rsid w:val="00770C1D"/>
    <w:rsid w:val="007D63AF"/>
    <w:rsid w:val="007F4B40"/>
    <w:rsid w:val="007F73E5"/>
    <w:rsid w:val="008520DF"/>
    <w:rsid w:val="00862841"/>
    <w:rsid w:val="00876668"/>
    <w:rsid w:val="00892450"/>
    <w:rsid w:val="008A1280"/>
    <w:rsid w:val="008E639F"/>
    <w:rsid w:val="008F2B1A"/>
    <w:rsid w:val="008F5A15"/>
    <w:rsid w:val="008F6CEF"/>
    <w:rsid w:val="008F7660"/>
    <w:rsid w:val="009105EF"/>
    <w:rsid w:val="009258E1"/>
    <w:rsid w:val="009424D5"/>
    <w:rsid w:val="00954EB0"/>
    <w:rsid w:val="0097157C"/>
    <w:rsid w:val="009A0A1A"/>
    <w:rsid w:val="009A5347"/>
    <w:rsid w:val="009D427A"/>
    <w:rsid w:val="009D7A32"/>
    <w:rsid w:val="009E6DFD"/>
    <w:rsid w:val="00A05023"/>
    <w:rsid w:val="00A06F7E"/>
    <w:rsid w:val="00A07802"/>
    <w:rsid w:val="00A1047E"/>
    <w:rsid w:val="00A1090C"/>
    <w:rsid w:val="00A1168A"/>
    <w:rsid w:val="00A47189"/>
    <w:rsid w:val="00A5343C"/>
    <w:rsid w:val="00A75388"/>
    <w:rsid w:val="00A93050"/>
    <w:rsid w:val="00AB268B"/>
    <w:rsid w:val="00AB4B39"/>
    <w:rsid w:val="00B14348"/>
    <w:rsid w:val="00B30F34"/>
    <w:rsid w:val="00B33DC2"/>
    <w:rsid w:val="00B520EA"/>
    <w:rsid w:val="00B53A76"/>
    <w:rsid w:val="00B8245F"/>
    <w:rsid w:val="00B91887"/>
    <w:rsid w:val="00B9258D"/>
    <w:rsid w:val="00B97D61"/>
    <w:rsid w:val="00BA2B0A"/>
    <w:rsid w:val="00BB0BAE"/>
    <w:rsid w:val="00BB0FF8"/>
    <w:rsid w:val="00BB1BC8"/>
    <w:rsid w:val="00BC00F3"/>
    <w:rsid w:val="00BE04D5"/>
    <w:rsid w:val="00BE161C"/>
    <w:rsid w:val="00BE313E"/>
    <w:rsid w:val="00BE6C76"/>
    <w:rsid w:val="00C05CE5"/>
    <w:rsid w:val="00C46A79"/>
    <w:rsid w:val="00C5524A"/>
    <w:rsid w:val="00C57805"/>
    <w:rsid w:val="00C620D6"/>
    <w:rsid w:val="00C62208"/>
    <w:rsid w:val="00C625AB"/>
    <w:rsid w:val="00C6734F"/>
    <w:rsid w:val="00C747D5"/>
    <w:rsid w:val="00C870A2"/>
    <w:rsid w:val="00C97E49"/>
    <w:rsid w:val="00CC1E61"/>
    <w:rsid w:val="00CC2BEA"/>
    <w:rsid w:val="00CD72ED"/>
    <w:rsid w:val="00CE1895"/>
    <w:rsid w:val="00CE34EA"/>
    <w:rsid w:val="00CE364A"/>
    <w:rsid w:val="00CE76B9"/>
    <w:rsid w:val="00CF53A2"/>
    <w:rsid w:val="00D04657"/>
    <w:rsid w:val="00D10208"/>
    <w:rsid w:val="00D14F55"/>
    <w:rsid w:val="00D26DA5"/>
    <w:rsid w:val="00D53AAF"/>
    <w:rsid w:val="00D568BB"/>
    <w:rsid w:val="00D8251D"/>
    <w:rsid w:val="00D95DA8"/>
    <w:rsid w:val="00DA4F00"/>
    <w:rsid w:val="00DC43AC"/>
    <w:rsid w:val="00DC675B"/>
    <w:rsid w:val="00E1315E"/>
    <w:rsid w:val="00E32090"/>
    <w:rsid w:val="00E51140"/>
    <w:rsid w:val="00E64FD8"/>
    <w:rsid w:val="00E85E5E"/>
    <w:rsid w:val="00E900D4"/>
    <w:rsid w:val="00E94EC1"/>
    <w:rsid w:val="00E95218"/>
    <w:rsid w:val="00E96E87"/>
    <w:rsid w:val="00EA0E3A"/>
    <w:rsid w:val="00EB4BF3"/>
    <w:rsid w:val="00EB7951"/>
    <w:rsid w:val="00ED39D7"/>
    <w:rsid w:val="00EE611E"/>
    <w:rsid w:val="00EF0C82"/>
    <w:rsid w:val="00F16C09"/>
    <w:rsid w:val="00F20ED9"/>
    <w:rsid w:val="00F2590E"/>
    <w:rsid w:val="00F300BB"/>
    <w:rsid w:val="00F35FDD"/>
    <w:rsid w:val="00F411A5"/>
    <w:rsid w:val="00F61B7E"/>
    <w:rsid w:val="00F71B18"/>
    <w:rsid w:val="00F72DDC"/>
    <w:rsid w:val="00F77DE2"/>
    <w:rsid w:val="00F8256B"/>
    <w:rsid w:val="00FB5442"/>
    <w:rsid w:val="00FB6EE8"/>
    <w:rsid w:val="00FC57F0"/>
    <w:rsid w:val="00FF0303"/>
    <w:rsid w:val="00FF2726"/>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F9BD2"/>
  <w15:docId w15:val="{EDC8795D-D6B5-460F-8C1A-B4B7D0DBA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6A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72"/>
      </w:numPr>
      <w:spacing w:before="120"/>
      <w:outlineLvl w:val="3"/>
    </w:pPr>
    <w:rPr>
      <w:rFonts w:eastAsiaTheme="majorEastAsia" w:cstheme="majorBidi"/>
      <w:b/>
      <w:bCs/>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Revision">
    <w:name w:val="Revision"/>
    <w:hidden/>
    <w:uiPriority w:val="99"/>
    <w:semiHidden/>
    <w:rsid w:val="00673B48"/>
    <w:pPr>
      <w:spacing w:after="0" w:line="240" w:lineRule="auto"/>
    </w:pPr>
    <w:rPr>
      <w:rFonts w:asciiTheme="majorHAnsi" w:hAnsiTheme="majorHAnsi"/>
      <w:sz w:val="26"/>
    </w:rPr>
  </w:style>
  <w:style w:type="paragraph" w:styleId="NormalWeb">
    <w:name w:val="Normal (Web)"/>
    <w:basedOn w:val="Normal"/>
    <w:uiPriority w:val="99"/>
    <w:unhideWhenUsed/>
    <w:rsid w:val="005439A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54417A"/>
    <w:rPr>
      <w:b/>
      <w:bCs/>
    </w:rPr>
  </w:style>
  <w:style w:type="character" w:styleId="Emphasis">
    <w:name w:val="Emphasis"/>
    <w:basedOn w:val="DefaultParagraphFont"/>
    <w:uiPriority w:val="20"/>
    <w:qFormat/>
    <w:rsid w:val="00F71B18"/>
    <w:rPr>
      <w:i/>
      <w:iCs/>
    </w:rPr>
  </w:style>
  <w:style w:type="character" w:styleId="UnresolvedMention">
    <w:name w:val="Unresolved Mention"/>
    <w:basedOn w:val="DefaultParagraphFont"/>
    <w:uiPriority w:val="99"/>
    <w:semiHidden/>
    <w:unhideWhenUsed/>
    <w:rsid w:val="00F71B18"/>
    <w:rPr>
      <w:color w:val="605E5C"/>
      <w:shd w:val="clear" w:color="auto" w:fill="E1DFDD"/>
    </w:rPr>
  </w:style>
  <w:style w:type="paragraph" w:styleId="TOC5">
    <w:name w:val="toc 5"/>
    <w:basedOn w:val="Normal"/>
    <w:next w:val="Normal"/>
    <w:autoRedefine/>
    <w:uiPriority w:val="39"/>
    <w:unhideWhenUsed/>
    <w:rsid w:val="00F35FDD"/>
    <w:pPr>
      <w:spacing w:after="100" w:line="278" w:lineRule="auto"/>
      <w:ind w:left="960"/>
    </w:pPr>
    <w:rPr>
      <w:rFonts w:asciiTheme="minorHAnsi" w:eastAsiaTheme="minorEastAsia" w:hAnsiTheme="minorHAnsi"/>
      <w:kern w:val="2"/>
      <w:sz w:val="24"/>
      <w:szCs w:val="24"/>
      <w:lang w:val="en-US"/>
    </w:rPr>
  </w:style>
  <w:style w:type="paragraph" w:styleId="TOC6">
    <w:name w:val="toc 6"/>
    <w:basedOn w:val="Normal"/>
    <w:next w:val="Normal"/>
    <w:autoRedefine/>
    <w:uiPriority w:val="39"/>
    <w:unhideWhenUsed/>
    <w:rsid w:val="00F35FDD"/>
    <w:pPr>
      <w:spacing w:after="100" w:line="278" w:lineRule="auto"/>
      <w:ind w:left="1200"/>
    </w:pPr>
    <w:rPr>
      <w:rFonts w:asciiTheme="minorHAnsi" w:eastAsiaTheme="minorEastAsia" w:hAnsiTheme="minorHAnsi"/>
      <w:kern w:val="2"/>
      <w:sz w:val="24"/>
      <w:szCs w:val="24"/>
      <w:lang w:val="en-US"/>
    </w:rPr>
  </w:style>
  <w:style w:type="paragraph" w:styleId="TOC7">
    <w:name w:val="toc 7"/>
    <w:basedOn w:val="Normal"/>
    <w:next w:val="Normal"/>
    <w:autoRedefine/>
    <w:uiPriority w:val="39"/>
    <w:unhideWhenUsed/>
    <w:rsid w:val="00F35FDD"/>
    <w:pPr>
      <w:spacing w:after="100" w:line="278" w:lineRule="auto"/>
      <w:ind w:left="1440"/>
    </w:pPr>
    <w:rPr>
      <w:rFonts w:asciiTheme="minorHAnsi" w:eastAsiaTheme="minorEastAsia" w:hAnsiTheme="minorHAnsi"/>
      <w:kern w:val="2"/>
      <w:sz w:val="24"/>
      <w:szCs w:val="24"/>
      <w:lang w:val="en-US"/>
    </w:rPr>
  </w:style>
  <w:style w:type="paragraph" w:styleId="TOC8">
    <w:name w:val="toc 8"/>
    <w:basedOn w:val="Normal"/>
    <w:next w:val="Normal"/>
    <w:autoRedefine/>
    <w:uiPriority w:val="39"/>
    <w:unhideWhenUsed/>
    <w:rsid w:val="00F35FDD"/>
    <w:pPr>
      <w:spacing w:after="100" w:line="278" w:lineRule="auto"/>
      <w:ind w:left="1680"/>
    </w:pPr>
    <w:rPr>
      <w:rFonts w:asciiTheme="minorHAnsi" w:eastAsiaTheme="minorEastAsia" w:hAnsiTheme="minorHAnsi"/>
      <w:kern w:val="2"/>
      <w:sz w:val="24"/>
      <w:szCs w:val="24"/>
      <w:lang w:val="en-US"/>
    </w:rPr>
  </w:style>
  <w:style w:type="paragraph" w:styleId="TOC9">
    <w:name w:val="toc 9"/>
    <w:basedOn w:val="Normal"/>
    <w:next w:val="Normal"/>
    <w:autoRedefine/>
    <w:uiPriority w:val="39"/>
    <w:unhideWhenUsed/>
    <w:rsid w:val="00F35FDD"/>
    <w:pPr>
      <w:spacing w:after="100" w:line="278" w:lineRule="auto"/>
      <w:ind w:left="1920"/>
    </w:pPr>
    <w:rPr>
      <w:rFonts w:asciiTheme="minorHAnsi" w:eastAsiaTheme="minorEastAsia" w:hAnsiTheme="minorHAnsi"/>
      <w:kern w:val="2"/>
      <w:sz w:val="24"/>
      <w:szCs w:val="24"/>
      <w:lang w:val="en-US"/>
    </w:rPr>
  </w:style>
  <w:style w:type="character" w:styleId="HTMLCode">
    <w:name w:val="HTML Code"/>
    <w:basedOn w:val="DefaultParagraphFont"/>
    <w:uiPriority w:val="99"/>
    <w:semiHidden/>
    <w:unhideWhenUsed/>
    <w:rsid w:val="00146C64"/>
    <w:rPr>
      <w:rFonts w:ascii="Courier New" w:eastAsia="Times New Roman" w:hAnsi="Courier New" w:cs="Courier New"/>
      <w:sz w:val="20"/>
      <w:szCs w:val="20"/>
    </w:rPr>
  </w:style>
  <w:style w:type="character" w:customStyle="1" w:styleId="hljs-selector-tag">
    <w:name w:val="hljs-selector-tag"/>
    <w:basedOn w:val="DefaultParagraphFont"/>
    <w:rsid w:val="002963B5"/>
  </w:style>
  <w:style w:type="character" w:customStyle="1" w:styleId="hljs-builtin">
    <w:name w:val="hljs-built_in"/>
    <w:basedOn w:val="DefaultParagraphFont"/>
    <w:rsid w:val="002963B5"/>
  </w:style>
  <w:style w:type="character" w:customStyle="1" w:styleId="hljs-variable">
    <w:name w:val="hljs-variable"/>
    <w:basedOn w:val="DefaultParagraphFont"/>
    <w:rsid w:val="002963B5"/>
  </w:style>
  <w:style w:type="character" w:customStyle="1" w:styleId="hljs-number">
    <w:name w:val="hljs-number"/>
    <w:basedOn w:val="DefaultParagraphFont"/>
    <w:rsid w:val="002963B5"/>
  </w:style>
  <w:style w:type="character" w:styleId="PlaceholderText">
    <w:name w:val="Placeholder Text"/>
    <w:basedOn w:val="DefaultParagraphFont"/>
    <w:uiPriority w:val="99"/>
    <w:semiHidden/>
    <w:rsid w:val="000F382D"/>
    <w:rPr>
      <w:color w:val="666666"/>
    </w:rPr>
  </w:style>
  <w:style w:type="character" w:styleId="FollowedHyperlink">
    <w:name w:val="FollowedHyperlink"/>
    <w:basedOn w:val="DefaultParagraphFont"/>
    <w:uiPriority w:val="99"/>
    <w:semiHidden/>
    <w:unhideWhenUsed/>
    <w:rsid w:val="000F382D"/>
    <w:rPr>
      <w:color w:val="800080" w:themeColor="followedHyperlink"/>
      <w:u w:val="single"/>
    </w:rPr>
  </w:style>
  <w:style w:type="character" w:customStyle="1" w:styleId="hljs-meta">
    <w:name w:val="hljs-meta"/>
    <w:basedOn w:val="DefaultParagraphFont"/>
    <w:rsid w:val="00E900D4"/>
  </w:style>
  <w:style w:type="character" w:customStyle="1" w:styleId="hljs-string">
    <w:name w:val="hljs-string"/>
    <w:basedOn w:val="DefaultParagraphFont"/>
    <w:rsid w:val="00E900D4"/>
  </w:style>
  <w:style w:type="character" w:customStyle="1" w:styleId="hljs-comment">
    <w:name w:val="hljs-comment"/>
    <w:basedOn w:val="DefaultParagraphFont"/>
    <w:rsid w:val="00E900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272150">
      <w:bodyDiv w:val="1"/>
      <w:marLeft w:val="0"/>
      <w:marRight w:val="0"/>
      <w:marTop w:val="0"/>
      <w:marBottom w:val="0"/>
      <w:divBdr>
        <w:top w:val="none" w:sz="0" w:space="0" w:color="auto"/>
        <w:left w:val="none" w:sz="0" w:space="0" w:color="auto"/>
        <w:bottom w:val="none" w:sz="0" w:space="0" w:color="auto"/>
        <w:right w:val="none" w:sz="0" w:space="0" w:color="auto"/>
      </w:divBdr>
    </w:div>
    <w:div w:id="330834659">
      <w:bodyDiv w:val="1"/>
      <w:marLeft w:val="0"/>
      <w:marRight w:val="0"/>
      <w:marTop w:val="0"/>
      <w:marBottom w:val="0"/>
      <w:divBdr>
        <w:top w:val="none" w:sz="0" w:space="0" w:color="auto"/>
        <w:left w:val="none" w:sz="0" w:space="0" w:color="auto"/>
        <w:bottom w:val="none" w:sz="0" w:space="0" w:color="auto"/>
        <w:right w:val="none" w:sz="0" w:space="0" w:color="auto"/>
      </w:divBdr>
      <w:divsChild>
        <w:div w:id="78596629">
          <w:marLeft w:val="0"/>
          <w:marRight w:val="0"/>
          <w:marTop w:val="0"/>
          <w:marBottom w:val="0"/>
          <w:divBdr>
            <w:top w:val="none" w:sz="0" w:space="0" w:color="auto"/>
            <w:left w:val="none" w:sz="0" w:space="0" w:color="auto"/>
            <w:bottom w:val="none" w:sz="0" w:space="0" w:color="auto"/>
            <w:right w:val="none" w:sz="0" w:space="0" w:color="auto"/>
          </w:divBdr>
          <w:divsChild>
            <w:div w:id="318189605">
              <w:marLeft w:val="0"/>
              <w:marRight w:val="0"/>
              <w:marTop w:val="0"/>
              <w:marBottom w:val="0"/>
              <w:divBdr>
                <w:top w:val="none" w:sz="0" w:space="0" w:color="auto"/>
                <w:left w:val="none" w:sz="0" w:space="0" w:color="auto"/>
                <w:bottom w:val="none" w:sz="0" w:space="0" w:color="auto"/>
                <w:right w:val="none" w:sz="0" w:space="0" w:color="auto"/>
              </w:divBdr>
              <w:divsChild>
                <w:div w:id="1701055049">
                  <w:marLeft w:val="0"/>
                  <w:marRight w:val="0"/>
                  <w:marTop w:val="0"/>
                  <w:marBottom w:val="0"/>
                  <w:divBdr>
                    <w:top w:val="none" w:sz="0" w:space="0" w:color="auto"/>
                    <w:left w:val="none" w:sz="0" w:space="0" w:color="auto"/>
                    <w:bottom w:val="none" w:sz="0" w:space="0" w:color="auto"/>
                    <w:right w:val="none" w:sz="0" w:space="0" w:color="auto"/>
                  </w:divBdr>
                  <w:divsChild>
                    <w:div w:id="1678726259">
                      <w:marLeft w:val="0"/>
                      <w:marRight w:val="0"/>
                      <w:marTop w:val="0"/>
                      <w:marBottom w:val="0"/>
                      <w:divBdr>
                        <w:top w:val="none" w:sz="0" w:space="0" w:color="auto"/>
                        <w:left w:val="none" w:sz="0" w:space="0" w:color="auto"/>
                        <w:bottom w:val="none" w:sz="0" w:space="0" w:color="auto"/>
                        <w:right w:val="none" w:sz="0" w:space="0" w:color="auto"/>
                      </w:divBdr>
                      <w:divsChild>
                        <w:div w:id="1983340276">
                          <w:marLeft w:val="0"/>
                          <w:marRight w:val="0"/>
                          <w:marTop w:val="0"/>
                          <w:marBottom w:val="0"/>
                          <w:divBdr>
                            <w:top w:val="none" w:sz="0" w:space="0" w:color="auto"/>
                            <w:left w:val="none" w:sz="0" w:space="0" w:color="auto"/>
                            <w:bottom w:val="none" w:sz="0" w:space="0" w:color="auto"/>
                            <w:right w:val="none" w:sz="0" w:space="0" w:color="auto"/>
                          </w:divBdr>
                          <w:divsChild>
                            <w:div w:id="100080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191254">
      <w:bodyDiv w:val="1"/>
      <w:marLeft w:val="0"/>
      <w:marRight w:val="0"/>
      <w:marTop w:val="0"/>
      <w:marBottom w:val="0"/>
      <w:divBdr>
        <w:top w:val="none" w:sz="0" w:space="0" w:color="auto"/>
        <w:left w:val="none" w:sz="0" w:space="0" w:color="auto"/>
        <w:bottom w:val="none" w:sz="0" w:space="0" w:color="auto"/>
        <w:right w:val="none" w:sz="0" w:space="0" w:color="auto"/>
      </w:divBdr>
    </w:div>
    <w:div w:id="688407548">
      <w:bodyDiv w:val="1"/>
      <w:marLeft w:val="0"/>
      <w:marRight w:val="0"/>
      <w:marTop w:val="0"/>
      <w:marBottom w:val="0"/>
      <w:divBdr>
        <w:top w:val="none" w:sz="0" w:space="0" w:color="auto"/>
        <w:left w:val="none" w:sz="0" w:space="0" w:color="auto"/>
        <w:bottom w:val="none" w:sz="0" w:space="0" w:color="auto"/>
        <w:right w:val="none" w:sz="0" w:space="0" w:color="auto"/>
      </w:divBdr>
    </w:div>
    <w:div w:id="883560464">
      <w:bodyDiv w:val="1"/>
      <w:marLeft w:val="0"/>
      <w:marRight w:val="0"/>
      <w:marTop w:val="0"/>
      <w:marBottom w:val="0"/>
      <w:divBdr>
        <w:top w:val="none" w:sz="0" w:space="0" w:color="auto"/>
        <w:left w:val="none" w:sz="0" w:space="0" w:color="auto"/>
        <w:bottom w:val="none" w:sz="0" w:space="0" w:color="auto"/>
        <w:right w:val="none" w:sz="0" w:space="0" w:color="auto"/>
      </w:divBdr>
    </w:div>
    <w:div w:id="897516464">
      <w:bodyDiv w:val="1"/>
      <w:marLeft w:val="0"/>
      <w:marRight w:val="0"/>
      <w:marTop w:val="0"/>
      <w:marBottom w:val="0"/>
      <w:divBdr>
        <w:top w:val="none" w:sz="0" w:space="0" w:color="auto"/>
        <w:left w:val="none" w:sz="0" w:space="0" w:color="auto"/>
        <w:bottom w:val="none" w:sz="0" w:space="0" w:color="auto"/>
        <w:right w:val="none" w:sz="0" w:space="0" w:color="auto"/>
      </w:divBdr>
    </w:div>
    <w:div w:id="933326101">
      <w:bodyDiv w:val="1"/>
      <w:marLeft w:val="0"/>
      <w:marRight w:val="0"/>
      <w:marTop w:val="0"/>
      <w:marBottom w:val="0"/>
      <w:divBdr>
        <w:top w:val="none" w:sz="0" w:space="0" w:color="auto"/>
        <w:left w:val="none" w:sz="0" w:space="0" w:color="auto"/>
        <w:bottom w:val="none" w:sz="0" w:space="0" w:color="auto"/>
        <w:right w:val="none" w:sz="0" w:space="0" w:color="auto"/>
      </w:divBdr>
    </w:div>
    <w:div w:id="958879366">
      <w:bodyDiv w:val="1"/>
      <w:marLeft w:val="0"/>
      <w:marRight w:val="0"/>
      <w:marTop w:val="0"/>
      <w:marBottom w:val="0"/>
      <w:divBdr>
        <w:top w:val="none" w:sz="0" w:space="0" w:color="auto"/>
        <w:left w:val="none" w:sz="0" w:space="0" w:color="auto"/>
        <w:bottom w:val="none" w:sz="0" w:space="0" w:color="auto"/>
        <w:right w:val="none" w:sz="0" w:space="0" w:color="auto"/>
      </w:divBdr>
    </w:div>
    <w:div w:id="963661407">
      <w:bodyDiv w:val="1"/>
      <w:marLeft w:val="0"/>
      <w:marRight w:val="0"/>
      <w:marTop w:val="0"/>
      <w:marBottom w:val="0"/>
      <w:divBdr>
        <w:top w:val="none" w:sz="0" w:space="0" w:color="auto"/>
        <w:left w:val="none" w:sz="0" w:space="0" w:color="auto"/>
        <w:bottom w:val="none" w:sz="0" w:space="0" w:color="auto"/>
        <w:right w:val="none" w:sz="0" w:space="0" w:color="auto"/>
      </w:divBdr>
    </w:div>
    <w:div w:id="989402134">
      <w:bodyDiv w:val="1"/>
      <w:marLeft w:val="0"/>
      <w:marRight w:val="0"/>
      <w:marTop w:val="0"/>
      <w:marBottom w:val="0"/>
      <w:divBdr>
        <w:top w:val="none" w:sz="0" w:space="0" w:color="auto"/>
        <w:left w:val="none" w:sz="0" w:space="0" w:color="auto"/>
        <w:bottom w:val="none" w:sz="0" w:space="0" w:color="auto"/>
        <w:right w:val="none" w:sz="0" w:space="0" w:color="auto"/>
      </w:divBdr>
    </w:div>
    <w:div w:id="1061555827">
      <w:bodyDiv w:val="1"/>
      <w:marLeft w:val="0"/>
      <w:marRight w:val="0"/>
      <w:marTop w:val="0"/>
      <w:marBottom w:val="0"/>
      <w:divBdr>
        <w:top w:val="none" w:sz="0" w:space="0" w:color="auto"/>
        <w:left w:val="none" w:sz="0" w:space="0" w:color="auto"/>
        <w:bottom w:val="none" w:sz="0" w:space="0" w:color="auto"/>
        <w:right w:val="none" w:sz="0" w:space="0" w:color="auto"/>
      </w:divBdr>
    </w:div>
    <w:div w:id="1218273315">
      <w:bodyDiv w:val="1"/>
      <w:marLeft w:val="0"/>
      <w:marRight w:val="0"/>
      <w:marTop w:val="0"/>
      <w:marBottom w:val="0"/>
      <w:divBdr>
        <w:top w:val="none" w:sz="0" w:space="0" w:color="auto"/>
        <w:left w:val="none" w:sz="0" w:space="0" w:color="auto"/>
        <w:bottom w:val="none" w:sz="0" w:space="0" w:color="auto"/>
        <w:right w:val="none" w:sz="0" w:space="0" w:color="auto"/>
      </w:divBdr>
    </w:div>
    <w:div w:id="1300382913">
      <w:bodyDiv w:val="1"/>
      <w:marLeft w:val="0"/>
      <w:marRight w:val="0"/>
      <w:marTop w:val="0"/>
      <w:marBottom w:val="0"/>
      <w:divBdr>
        <w:top w:val="none" w:sz="0" w:space="0" w:color="auto"/>
        <w:left w:val="none" w:sz="0" w:space="0" w:color="auto"/>
        <w:bottom w:val="none" w:sz="0" w:space="0" w:color="auto"/>
        <w:right w:val="none" w:sz="0" w:space="0" w:color="auto"/>
      </w:divBdr>
    </w:div>
    <w:div w:id="1427506404">
      <w:bodyDiv w:val="1"/>
      <w:marLeft w:val="0"/>
      <w:marRight w:val="0"/>
      <w:marTop w:val="0"/>
      <w:marBottom w:val="0"/>
      <w:divBdr>
        <w:top w:val="none" w:sz="0" w:space="0" w:color="auto"/>
        <w:left w:val="none" w:sz="0" w:space="0" w:color="auto"/>
        <w:bottom w:val="none" w:sz="0" w:space="0" w:color="auto"/>
        <w:right w:val="none" w:sz="0" w:space="0" w:color="auto"/>
      </w:divBdr>
    </w:div>
    <w:div w:id="1470396640">
      <w:bodyDiv w:val="1"/>
      <w:marLeft w:val="0"/>
      <w:marRight w:val="0"/>
      <w:marTop w:val="0"/>
      <w:marBottom w:val="0"/>
      <w:divBdr>
        <w:top w:val="none" w:sz="0" w:space="0" w:color="auto"/>
        <w:left w:val="none" w:sz="0" w:space="0" w:color="auto"/>
        <w:bottom w:val="none" w:sz="0" w:space="0" w:color="auto"/>
        <w:right w:val="none" w:sz="0" w:space="0" w:color="auto"/>
      </w:divBdr>
    </w:div>
    <w:div w:id="1472746522">
      <w:bodyDiv w:val="1"/>
      <w:marLeft w:val="0"/>
      <w:marRight w:val="0"/>
      <w:marTop w:val="0"/>
      <w:marBottom w:val="0"/>
      <w:divBdr>
        <w:top w:val="none" w:sz="0" w:space="0" w:color="auto"/>
        <w:left w:val="none" w:sz="0" w:space="0" w:color="auto"/>
        <w:bottom w:val="none" w:sz="0" w:space="0" w:color="auto"/>
        <w:right w:val="none" w:sz="0" w:space="0" w:color="auto"/>
      </w:divBdr>
    </w:div>
    <w:div w:id="1486554450">
      <w:bodyDiv w:val="1"/>
      <w:marLeft w:val="0"/>
      <w:marRight w:val="0"/>
      <w:marTop w:val="0"/>
      <w:marBottom w:val="0"/>
      <w:divBdr>
        <w:top w:val="none" w:sz="0" w:space="0" w:color="auto"/>
        <w:left w:val="none" w:sz="0" w:space="0" w:color="auto"/>
        <w:bottom w:val="none" w:sz="0" w:space="0" w:color="auto"/>
        <w:right w:val="none" w:sz="0" w:space="0" w:color="auto"/>
      </w:divBdr>
    </w:div>
    <w:div w:id="1557467103">
      <w:bodyDiv w:val="1"/>
      <w:marLeft w:val="0"/>
      <w:marRight w:val="0"/>
      <w:marTop w:val="0"/>
      <w:marBottom w:val="0"/>
      <w:divBdr>
        <w:top w:val="none" w:sz="0" w:space="0" w:color="auto"/>
        <w:left w:val="none" w:sz="0" w:space="0" w:color="auto"/>
        <w:bottom w:val="none" w:sz="0" w:space="0" w:color="auto"/>
        <w:right w:val="none" w:sz="0" w:space="0" w:color="auto"/>
      </w:divBdr>
    </w:div>
    <w:div w:id="1710950820">
      <w:bodyDiv w:val="1"/>
      <w:marLeft w:val="0"/>
      <w:marRight w:val="0"/>
      <w:marTop w:val="0"/>
      <w:marBottom w:val="0"/>
      <w:divBdr>
        <w:top w:val="none" w:sz="0" w:space="0" w:color="auto"/>
        <w:left w:val="none" w:sz="0" w:space="0" w:color="auto"/>
        <w:bottom w:val="none" w:sz="0" w:space="0" w:color="auto"/>
        <w:right w:val="none" w:sz="0" w:space="0" w:color="auto"/>
      </w:divBdr>
    </w:div>
    <w:div w:id="1716738915">
      <w:bodyDiv w:val="1"/>
      <w:marLeft w:val="0"/>
      <w:marRight w:val="0"/>
      <w:marTop w:val="0"/>
      <w:marBottom w:val="0"/>
      <w:divBdr>
        <w:top w:val="none" w:sz="0" w:space="0" w:color="auto"/>
        <w:left w:val="none" w:sz="0" w:space="0" w:color="auto"/>
        <w:bottom w:val="none" w:sz="0" w:space="0" w:color="auto"/>
        <w:right w:val="none" w:sz="0" w:space="0" w:color="auto"/>
      </w:divBdr>
    </w:div>
    <w:div w:id="1870869997">
      <w:bodyDiv w:val="1"/>
      <w:marLeft w:val="0"/>
      <w:marRight w:val="0"/>
      <w:marTop w:val="0"/>
      <w:marBottom w:val="0"/>
      <w:divBdr>
        <w:top w:val="none" w:sz="0" w:space="0" w:color="auto"/>
        <w:left w:val="none" w:sz="0" w:space="0" w:color="auto"/>
        <w:bottom w:val="none" w:sz="0" w:space="0" w:color="auto"/>
        <w:right w:val="none" w:sz="0" w:space="0" w:color="auto"/>
      </w:divBdr>
    </w:div>
    <w:div w:id="208125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www.nature.com/articles/nature1423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github.com/keon/deep-q-learning" TargetMode="Externa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ojs.aaai.org/index.php/AAAI/article/view/11796"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ar5iv.labs.arxiv.org/html/1511.05952" TargetMode="Externa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swisskyrepo/PayloadsAllTheThings/blob/master/XSS%20Injection/Intruders/XSSDetection.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C95CB9-FE92-4331-9795-6F8E57387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13810</Words>
  <Characters>78723</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Welcome</dc:creator>
  <cp:lastModifiedBy>Nguyễn Đình Kha</cp:lastModifiedBy>
  <cp:revision>4</cp:revision>
  <cp:lastPrinted>2024-07-15T16:16:00Z</cp:lastPrinted>
  <dcterms:created xsi:type="dcterms:W3CDTF">2024-07-15T16:15:00Z</dcterms:created>
  <dcterms:modified xsi:type="dcterms:W3CDTF">2024-07-15T16:16:00Z</dcterms:modified>
</cp:coreProperties>
</file>